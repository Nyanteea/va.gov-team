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commentsExtended+xml" PartName="/word/commentsExtended.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body>
    <w:sdt>
      <w:sdtPr>
        <w:tag w:val="goog_rdk_2"/>
      </w:sdtPr>
      <w:sdtContent>
        <w:p w:rsidR="00000000" w:rsidDel="00000000" w:rsidP="00000000" w:rsidRDefault="00000000" w:rsidRPr="00000000" w14:paraId="00000001">
          <w:pPr>
            <w:spacing w:after="0" w:line="240" w:lineRule="auto"/>
            <w:ind w:left="-270" w:firstLine="0"/>
            <w:rPr>
              <w:ins w:author="Heather Justice" w:id="0" w:date="2024-07-11T21:00:23Z"/>
              <w:rFonts w:ascii="Arial" w:cs="Arial" w:eastAsia="Arial" w:hAnsi="Arial"/>
              <w:b w:val="0"/>
              <w:i w:val="0"/>
              <w:smallCaps w:val="0"/>
              <w:strike w:val="0"/>
              <w:color w:val="000000"/>
              <w:sz w:val="22"/>
              <w:szCs w:val="22"/>
              <w:u w:val="none"/>
              <w:shd w:fill="auto" w:val="clear"/>
              <w:vertAlign w:val="baseline"/>
            </w:rPr>
          </w:pPr>
          <w:sdt>
            <w:sdtPr>
              <w:tag w:val="goog_rdk_1"/>
            </w:sdtPr>
            <w:sdtContent>
              <w:ins w:author="Heather Justice" w:id="0" w:date="2024-07-11T21:00:23Z">
                <w:bookmarkStart w:colFirst="0" w:colLast="0" w:name="_heading=h.gjdgxs" w:id="0"/>
                <w:bookmarkEnd w:id="0"/>
                <w:r w:rsidDel="00000000" w:rsidR="00000000" w:rsidRPr="00000000">
                  <w:rPr>
                    <w:rFonts w:ascii="Arial" w:cs="Arial" w:eastAsia="Arial" w:hAnsi="Arial"/>
                    <w:b w:val="0"/>
                    <w:i w:val="0"/>
                    <w:smallCaps w:val="0"/>
                    <w:strike w:val="0"/>
                    <w:color w:val="000000"/>
                    <w:sz w:val="22"/>
                    <w:szCs w:val="22"/>
                    <w:u w:val="none"/>
                    <w:shd w:fill="auto" w:val="clear"/>
                    <w:vertAlign w:val="baseline"/>
                  </w:rPr>
                  <w:drawing>
                    <wp:inline distB="0" distT="0" distL="0" distR="0">
                      <wp:extent cx="4643755" cy="2812415"/>
                      <wp:effectExtent b="0" l="0" r="0" t="0"/>
                      <wp:docPr descr="Title Banner with VA seal and text reading: VA US Department of Veterans Affairs" id="108" name="image101.png"/>
                      <a:graphic>
                        <a:graphicData uri="http://schemas.openxmlformats.org/drawingml/2006/picture">
                          <pic:pic>
                            <pic:nvPicPr>
                              <pic:cNvPr descr="Title Banner with VA seal and text reading: VA US Department of Veterans Affairs" id="0" name="image101.png"/>
                              <pic:cNvPicPr preferRelativeResize="0"/>
                            </pic:nvPicPr>
                            <pic:blipFill>
                              <a:blip r:embed="rId9"/>
                              <a:srcRect b="0" l="0" r="0" t="0"/>
                              <a:stretch>
                                <a:fillRect/>
                              </a:stretch>
                            </pic:blipFill>
                            <pic:spPr>
                              <a:xfrm>
                                <a:off x="0" y="0"/>
                                <a:ext cx="4643755" cy="2812415"/>
                              </a:xfrm>
                              <a:prstGeom prst="rect"/>
                              <a:ln/>
                            </pic:spPr>
                          </pic:pic>
                        </a:graphicData>
                      </a:graphic>
                    </wp:inline>
                  </w:drawing>
                </w:r>
                <w:r w:rsidDel="00000000" w:rsidR="00000000" w:rsidRPr="00000000">
                  <w:rPr>
                    <w:rtl w:val="0"/>
                  </w:rPr>
                </w:r>
              </w:ins>
            </w:sdtContent>
          </w:sdt>
        </w:p>
      </w:sdtContent>
    </w:sdt>
    <w:sdt>
      <w:sdtPr>
        <w:tag w:val="goog_rdk_4"/>
      </w:sdtPr>
      <w:sdtContent>
        <w:p w:rsidR="00000000" w:rsidDel="00000000" w:rsidP="00000000" w:rsidRDefault="00000000" w:rsidRPr="00000000" w14:paraId="00000002">
          <w:pPr>
            <w:spacing w:after="0" w:lineRule="auto"/>
            <w:rPr>
              <w:ins w:author="Heather Justice" w:id="0" w:date="2024-07-11T21:00:23Z"/>
              <w:rFonts w:ascii="Arial" w:cs="Arial" w:eastAsia="Arial" w:hAnsi="Arial"/>
              <w:b w:val="0"/>
              <w:i w:val="0"/>
              <w:smallCaps w:val="0"/>
              <w:strike w:val="0"/>
              <w:color w:val="000000"/>
              <w:sz w:val="22"/>
              <w:szCs w:val="22"/>
              <w:u w:val="none"/>
              <w:shd w:fill="auto" w:val="clear"/>
              <w:vertAlign w:val="baseline"/>
            </w:rPr>
          </w:pPr>
          <w:sdt>
            <w:sdtPr>
              <w:tag w:val="goog_rdk_3"/>
            </w:sdtPr>
            <w:sdtContent>
              <w:ins w:author="Heather Justice" w:id="0" w:date="2024-07-11T21:00:23Z">
                <w:r w:rsidDel="00000000" w:rsidR="00000000" w:rsidRPr="00000000">
                  <w:rPr>
                    <w:rtl w:val="0"/>
                  </w:rPr>
                </w:r>
              </w:ins>
            </w:sdtContent>
          </w:sdt>
        </w:p>
      </w:sdtContent>
    </w:sdt>
    <w:sdt>
      <w:sdtPr>
        <w:tag w:val="goog_rdk_6"/>
      </w:sdtPr>
      <w:sdtContent>
        <w:p w:rsidR="00000000" w:rsidDel="00000000" w:rsidP="00000000" w:rsidRDefault="00000000" w:rsidRPr="00000000" w14:paraId="00000003">
          <w:pPr>
            <w:spacing w:after="0" w:lineRule="auto"/>
            <w:rPr>
              <w:ins w:author="Heather Justice" w:id="1" w:date="2024-07-11T21:01:17Z"/>
              <w:b w:val="1"/>
              <w:sz w:val="52"/>
              <w:szCs w:val="52"/>
            </w:rPr>
          </w:pPr>
          <w:r w:rsidDel="00000000" w:rsidR="00000000" w:rsidRPr="00000000">
            <w:rPr>
              <w:b w:val="1"/>
              <w:sz w:val="52"/>
              <w:szCs w:val="52"/>
              <w:rtl w:val="0"/>
            </w:rPr>
            <w:t xml:space="preserve">Caregiver Benefits Application (10-10CG)</w:t>
          </w:r>
          <w:sdt>
            <w:sdtPr>
              <w:tag w:val="goog_rdk_5"/>
            </w:sdtPr>
            <w:sdtContent>
              <w:ins w:author="Heather Justice" w:id="1" w:date="2024-07-11T21:01:17Z">
                <w:r w:rsidDel="00000000" w:rsidR="00000000" w:rsidRPr="00000000">
                  <w:rPr>
                    <w:rtl w:val="0"/>
                  </w:rPr>
                </w:r>
              </w:ins>
            </w:sdtContent>
          </w:sdt>
        </w:p>
      </w:sdtContent>
    </w:sdt>
    <w:sdt>
      <w:sdtPr>
        <w:tag w:val="goog_rdk_9"/>
      </w:sdtPr>
      <w:sdtContent>
        <w:p w:rsidR="00000000" w:rsidDel="00000000" w:rsidP="00000000" w:rsidRDefault="00000000" w:rsidRPr="00000000" w14:paraId="00000004">
          <w:pPr>
            <w:spacing w:after="0" w:line="240" w:lineRule="auto"/>
            <w:rPr>
              <w:b w:val="1"/>
              <w:sz w:val="44"/>
              <w:szCs w:val="44"/>
              <w:rPrChange w:author="Heather Justice" w:id="2" w:date="2024-07-11T21:01:17Z">
                <w:rPr>
                  <w:b w:val="1"/>
                  <w:sz w:val="52"/>
                  <w:szCs w:val="52"/>
                </w:rPr>
              </w:rPrChange>
            </w:rPr>
            <w:pPrChange w:author="Heather Justice" w:id="0" w:date="2024-07-11T21:01:17Z">
              <w:pPr>
                <w:spacing w:after="0" w:lineRule="auto"/>
              </w:pPr>
            </w:pPrChange>
          </w:pPr>
          <w:sdt>
            <w:sdtPr>
              <w:tag w:val="goog_rdk_7"/>
            </w:sdtPr>
            <w:sdtContent>
              <w:ins w:author="Heather Justice" w:id="1" w:date="2024-07-11T21:01:17Z">
                <w:r w:rsidDel="00000000" w:rsidR="00000000" w:rsidRPr="00000000">
                  <w:rPr>
                    <w:b w:val="1"/>
                    <w:sz w:val="52"/>
                    <w:szCs w:val="52"/>
                    <w:rtl w:val="0"/>
                  </w:rPr>
                  <w:t xml:space="preserve">Version 1.2</w:t>
                  <w:br w:type="textWrapping"/>
                  <w:t xml:space="preserve">Last Modified: July 11, 2024</w:t>
                </w:r>
              </w:ins>
            </w:sdtContent>
          </w:sdt>
          <w:sdt>
            <w:sdtPr>
              <w:tag w:val="goog_rdk_8"/>
            </w:sdtPr>
            <w:sdtContent>
              <w:r w:rsidDel="00000000" w:rsidR="00000000" w:rsidRPr="00000000">
                <w:rPr>
                  <w:rtl w:val="0"/>
                </w:rPr>
              </w:r>
            </w:sdtContent>
          </w:sdt>
        </w:p>
      </w:sdtContent>
    </w:sdt>
    <w:sdt>
      <w:sdtPr>
        <w:tag w:val="goog_rdk_13"/>
      </w:sdtPr>
      <w:sdtContent>
        <w:p w:rsidR="00000000" w:rsidDel="00000000" w:rsidP="00000000" w:rsidRDefault="00000000" w:rsidRPr="00000000" w14:paraId="00000005">
          <w:pPr>
            <w:keepNext w:val="1"/>
            <w:keepLines w:val="1"/>
            <w:pBdr>
              <w:top w:space="0" w:sz="0" w:val="nil"/>
              <w:left w:space="0" w:sz="0" w:val="nil"/>
              <w:bottom w:space="0" w:sz="0" w:val="nil"/>
              <w:right w:space="0" w:sz="0" w:val="nil"/>
              <w:between w:space="0" w:sz="0" w:val="nil"/>
            </w:pBdr>
            <w:spacing w:after="0" w:before="240" w:lineRule="auto"/>
            <w:rPr>
              <w:ins w:author="Heather Justice" w:id="3" w:date="2024-07-11T21:01:51Z"/>
              <w:b w:val="1"/>
              <w:sz w:val="44"/>
              <w:szCs w:val="44"/>
              <w:rPrChange w:author="Heather Justice" w:id="2" w:date="2024-07-11T21:01:17Z">
                <w:rPr>
                  <w:b w:val="1"/>
                  <w:sz w:val="52"/>
                  <w:szCs w:val="52"/>
                </w:rPr>
              </w:rPrChange>
            </w:rPr>
          </w:pPr>
          <w:sdt>
            <w:sdtPr>
              <w:tag w:val="goog_rdk_11"/>
            </w:sdtPr>
            <w:sdtContent>
              <w:ins w:author="Heather Justice" w:id="3" w:date="2024-07-11T21:01:51Z">
                <w:r w:rsidDel="00000000" w:rsidR="00000000" w:rsidRPr="00000000">
                  <w:br w:type="page"/>
                </w:r>
              </w:ins>
              <w:sdt>
                <w:sdtPr>
                  <w:tag w:val="goog_rdk_12"/>
                </w:sdtPr>
                <w:sdtContent>
                  <w:ins w:author="Heather Justice" w:id="3" w:date="2024-07-11T21:01:51Z">
                    <w:r w:rsidDel="00000000" w:rsidR="00000000" w:rsidRPr="00000000">
                      <w:rPr>
                        <w:rtl w:val="0"/>
                      </w:rPr>
                    </w:r>
                  </w:ins>
                </w:sdtContent>
              </w:sdt>
              <w:ins w:author="Heather Justice" w:id="3" w:date="2024-07-11T21:01:51Z"/>
            </w:sdtContent>
          </w:sdt>
        </w:p>
      </w:sdtContent>
    </w:sdt>
    <w:p w:rsidR="00000000" w:rsidDel="00000000" w:rsidP="00000000" w:rsidRDefault="00000000" w:rsidRPr="00000000" w14:paraId="00000006">
      <w:pPr>
        <w:keepNext w:val="1"/>
        <w:keepLines w:val="1"/>
        <w:pBdr>
          <w:top w:space="0" w:sz="0" w:val="nil"/>
          <w:left w:space="0" w:sz="0" w:val="nil"/>
          <w:bottom w:space="0" w:sz="0" w:val="nil"/>
          <w:right w:space="0" w:sz="0" w:val="nil"/>
          <w:between w:space="0" w:sz="0" w:val="nil"/>
        </w:pBdr>
        <w:spacing w:after="0" w:before="240" w:lineRule="auto"/>
        <w:rPr>
          <w:b w:val="1"/>
          <w:color w:val="2f5496"/>
          <w:sz w:val="32"/>
          <w:szCs w:val="32"/>
        </w:rPr>
      </w:pPr>
      <w:r w:rsidDel="00000000" w:rsidR="00000000" w:rsidRPr="00000000">
        <w:rPr>
          <w:b w:val="1"/>
          <w:color w:val="2f5496"/>
          <w:sz w:val="32"/>
          <w:szCs w:val="32"/>
          <w:rtl w:val="0"/>
        </w:rPr>
        <w:t xml:space="preserve">Table of Contents</w:t>
      </w:r>
    </w:p>
    <w:p w:rsidR="00000000" w:rsidDel="00000000" w:rsidP="00000000" w:rsidRDefault="00000000" w:rsidRPr="00000000" w14:paraId="00000007">
      <w:pPr>
        <w:rPr>
          <w:sz w:val="4"/>
          <w:szCs w:val="4"/>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8">
          <w:pPr>
            <w:tabs>
              <w:tab w:val="right" w:leader="none" w:pos="9360"/>
            </w:tabs>
            <w:spacing w:before="80" w:line="240" w:lineRule="auto"/>
            <w:ind w:left="0" w:firstLine="0"/>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heading=h.gjdgxs">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Caregiver Benefits Application Overview</w:t>
            </w:r>
          </w:hyperlink>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_heading=h.gjdgxs \h </w:instrText>
            <w:fldChar w:fldCharType="separate"/>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09">
          <w:pPr>
            <w:tabs>
              <w:tab w:val="right" w:leader="none" w:pos="9360"/>
            </w:tabs>
            <w:spacing w:before="60" w:line="240" w:lineRule="auto"/>
            <w:ind w:left="360" w:firstLine="0"/>
            <w:rPr>
              <w:rFonts w:ascii="Calibri" w:cs="Calibri" w:eastAsia="Calibri" w:hAnsi="Calibri"/>
              <w:b w:val="1"/>
              <w:i w:val="0"/>
              <w:smallCaps w:val="0"/>
              <w:strike w:val="0"/>
              <w:color w:val="000000"/>
              <w:sz w:val="24"/>
              <w:szCs w:val="24"/>
              <w:u w:val="none"/>
              <w:shd w:fill="auto" w:val="clear"/>
              <w:vertAlign w:val="baseline"/>
            </w:rPr>
          </w:pPr>
          <w:hyperlink w:anchor="_heading=h.30j0zll">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User Access</w:t>
            </w:r>
          </w:hyperlink>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_heading=h.30j0zll \h </w:instrText>
            <w:fldChar w:fldCharType="separate"/>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0A">
          <w:pPr>
            <w:tabs>
              <w:tab w:val="right" w:leader="none" w:pos="9360"/>
            </w:tabs>
            <w:spacing w:before="60" w:line="240" w:lineRule="auto"/>
            <w:ind w:left="720" w:firstLine="0"/>
            <w:rPr>
              <w:rFonts w:ascii="Calibri" w:cs="Calibri" w:eastAsia="Calibri" w:hAnsi="Calibri"/>
              <w:b w:val="1"/>
              <w:i w:val="0"/>
              <w:smallCaps w:val="0"/>
              <w:strike w:val="0"/>
              <w:color w:val="000000"/>
              <w:sz w:val="24"/>
              <w:szCs w:val="24"/>
              <w:u w:val="none"/>
              <w:shd w:fill="auto" w:val="clear"/>
              <w:vertAlign w:val="baseline"/>
            </w:rPr>
          </w:pPr>
          <w:hyperlink w:anchor="_heading=h.1fob9te">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Who can access this application?</w:t>
            </w:r>
          </w:hyperlink>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_heading=h.1fob9te \h </w:instrText>
            <w:fldChar w:fldCharType="separate"/>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0B">
          <w:pPr>
            <w:tabs>
              <w:tab w:val="right" w:leader="none" w:pos="9360"/>
            </w:tabs>
            <w:spacing w:before="60" w:line="240" w:lineRule="auto"/>
            <w:ind w:left="720" w:firstLine="0"/>
            <w:rPr>
              <w:rFonts w:ascii="Calibri" w:cs="Calibri" w:eastAsia="Calibri" w:hAnsi="Calibri"/>
              <w:b w:val="1"/>
              <w:i w:val="0"/>
              <w:smallCaps w:val="0"/>
              <w:strike w:val="0"/>
              <w:color w:val="000000"/>
              <w:sz w:val="24"/>
              <w:szCs w:val="24"/>
              <w:u w:val="none"/>
              <w:shd w:fill="auto" w:val="clear"/>
              <w:vertAlign w:val="baseline"/>
            </w:rPr>
          </w:pPr>
          <w:hyperlink w:anchor="_heading=h.2et92p0">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Navigation</w:t>
            </w:r>
          </w:hyperlink>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_heading=h.2et92p0 \h </w:instrText>
            <w:fldChar w:fldCharType="separate"/>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0C">
          <w:pPr>
            <w:tabs>
              <w:tab w:val="right" w:leader="none" w:pos="9360"/>
            </w:tabs>
            <w:spacing w:before="60" w:line="240" w:lineRule="auto"/>
            <w:ind w:left="720" w:firstLine="0"/>
            <w:rPr>
              <w:rFonts w:ascii="Calibri" w:cs="Calibri" w:eastAsia="Calibri" w:hAnsi="Calibri"/>
              <w:b w:val="1"/>
              <w:i w:val="0"/>
              <w:smallCaps w:val="0"/>
              <w:strike w:val="0"/>
              <w:color w:val="000000"/>
              <w:sz w:val="24"/>
              <w:szCs w:val="24"/>
              <w:u w:val="none"/>
              <w:shd w:fill="auto" w:val="clear"/>
              <w:vertAlign w:val="baseline"/>
            </w:rPr>
          </w:pPr>
          <w:hyperlink w:anchor="_heading=h.4d34og8">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Maintenance Windows</w:t>
            </w:r>
          </w:hyperlink>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_heading=h.4d34og8 \h </w:instrText>
            <w:fldChar w:fldCharType="separate"/>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0D">
          <w:pPr>
            <w:tabs>
              <w:tab w:val="right" w:leader="none" w:pos="9360"/>
            </w:tabs>
            <w:spacing w:before="200" w:line="240" w:lineRule="auto"/>
            <w:ind w:left="0" w:firstLine="0"/>
            <w:rPr>
              <w:rFonts w:ascii="Calibri" w:cs="Calibri" w:eastAsia="Calibri" w:hAnsi="Calibri"/>
              <w:b w:val="1"/>
              <w:i w:val="0"/>
              <w:smallCaps w:val="0"/>
              <w:strike w:val="0"/>
              <w:color w:val="000000"/>
              <w:sz w:val="24"/>
              <w:szCs w:val="24"/>
              <w:u w:val="none"/>
              <w:shd w:fill="auto" w:val="clear"/>
              <w:vertAlign w:val="baseline"/>
            </w:rPr>
          </w:pPr>
          <w:hyperlink w:anchor="_heading=h.3rdcrjn">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How Do I Apply?</w:t>
            </w:r>
          </w:hyperlink>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_heading=h.3rdcrjn \h </w:instrText>
            <w:fldChar w:fldCharType="separate"/>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0E">
          <w:pPr>
            <w:tabs>
              <w:tab w:val="right" w:leader="none" w:pos="9360"/>
            </w:tabs>
            <w:spacing w:before="200" w:line="240" w:lineRule="auto"/>
            <w:ind w:left="0" w:firstLine="0"/>
            <w:rPr>
              <w:rFonts w:ascii="Calibri" w:cs="Calibri" w:eastAsia="Calibri" w:hAnsi="Calibri"/>
              <w:b w:val="1"/>
              <w:i w:val="0"/>
              <w:smallCaps w:val="0"/>
              <w:strike w:val="0"/>
              <w:color w:val="000000"/>
              <w:sz w:val="24"/>
              <w:szCs w:val="24"/>
              <w:u w:val="none"/>
              <w:shd w:fill="auto" w:val="clear"/>
              <w:vertAlign w:val="baseline"/>
            </w:rPr>
          </w:pPr>
          <w:hyperlink w:anchor="_heading=h.35nkun2">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Program of Comprehensive Assistance for Family Caregivers (PCAFC) Application</w:t>
            </w:r>
          </w:hyperlink>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_heading=h.35nkun2 \h </w:instrText>
            <w:fldChar w:fldCharType="separate"/>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0F">
          <w:pPr>
            <w:tabs>
              <w:tab w:val="right" w:leader="none" w:pos="9360"/>
            </w:tabs>
            <w:spacing w:before="60" w:line="240" w:lineRule="auto"/>
            <w:ind w:left="720" w:firstLine="0"/>
            <w:rPr>
              <w:rFonts w:ascii="Calibri" w:cs="Calibri" w:eastAsia="Calibri" w:hAnsi="Calibri"/>
              <w:b w:val="1"/>
              <w:i w:val="0"/>
              <w:smallCaps w:val="0"/>
              <w:strike w:val="0"/>
              <w:color w:val="000000"/>
              <w:sz w:val="24"/>
              <w:szCs w:val="24"/>
              <w:u w:val="none"/>
              <w:shd w:fill="auto" w:val="clear"/>
              <w:vertAlign w:val="baseline"/>
            </w:rPr>
          </w:pPr>
          <w:hyperlink w:anchor="_heading=h.1ksv4uv">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Veteran Information</w:t>
            </w:r>
          </w:hyperlink>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_heading=h.1ksv4uv \h </w:instrText>
            <w:fldChar w:fldCharType="separate"/>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10">
          <w:pPr>
            <w:tabs>
              <w:tab w:val="right" w:leader="none" w:pos="9360"/>
            </w:tabs>
            <w:spacing w:before="60" w:line="240" w:lineRule="auto"/>
            <w:ind w:left="720" w:firstLine="0"/>
            <w:rPr>
              <w:rFonts w:ascii="Calibri" w:cs="Calibri" w:eastAsia="Calibri" w:hAnsi="Calibri"/>
              <w:b w:val="1"/>
              <w:i w:val="0"/>
              <w:smallCaps w:val="0"/>
              <w:strike w:val="0"/>
              <w:color w:val="000000"/>
              <w:sz w:val="24"/>
              <w:szCs w:val="24"/>
              <w:u w:val="none"/>
              <w:shd w:fill="auto" w:val="clear"/>
              <w:vertAlign w:val="baseline"/>
            </w:rPr>
          </w:pPr>
          <w:hyperlink w:anchor="_heading=h.1y810tw">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Veteran Health Care Information</w:t>
            </w:r>
          </w:hyperlink>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_heading=h.1y810tw \h </w:instrText>
            <w:fldChar w:fldCharType="separate"/>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11">
          <w:pPr>
            <w:tabs>
              <w:tab w:val="right" w:leader="none" w:pos="9360"/>
            </w:tabs>
            <w:spacing w:before="60" w:line="240" w:lineRule="auto"/>
            <w:ind w:left="720" w:firstLine="0"/>
            <w:rPr>
              <w:rFonts w:ascii="Calibri" w:cs="Calibri" w:eastAsia="Calibri" w:hAnsi="Calibri"/>
              <w:b w:val="1"/>
              <w:i w:val="0"/>
              <w:smallCaps w:val="0"/>
              <w:strike w:val="0"/>
              <w:color w:val="000000"/>
              <w:sz w:val="24"/>
              <w:szCs w:val="24"/>
              <w:u w:val="none"/>
              <w:shd w:fill="auto" w:val="clear"/>
              <w:vertAlign w:val="baseline"/>
            </w:rPr>
          </w:pPr>
          <w:hyperlink w:anchor="_heading=h.1ci93xb">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Primary Family Caregiver Selection</w:t>
            </w:r>
          </w:hyperlink>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_heading=h.1ci93xb \h </w:instrText>
            <w:fldChar w:fldCharType="separate"/>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12">
          <w:pPr>
            <w:tabs>
              <w:tab w:val="right" w:leader="none" w:pos="9360"/>
            </w:tabs>
            <w:spacing w:before="60" w:line="240" w:lineRule="auto"/>
            <w:ind w:left="720" w:firstLine="0"/>
            <w:rPr>
              <w:rFonts w:ascii="Calibri" w:cs="Calibri" w:eastAsia="Calibri" w:hAnsi="Calibri"/>
              <w:b w:val="1"/>
              <w:i w:val="0"/>
              <w:smallCaps w:val="0"/>
              <w:strike w:val="0"/>
              <w:color w:val="000000"/>
              <w:sz w:val="24"/>
              <w:szCs w:val="24"/>
              <w:u w:val="none"/>
              <w:shd w:fill="auto" w:val="clear"/>
              <w:vertAlign w:val="baseline"/>
            </w:rPr>
          </w:pPr>
          <w:hyperlink w:anchor="_heading=h.qsh70q">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Primary Family Caregiver Information</w:t>
            </w:r>
          </w:hyperlink>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_heading=h.qsh70q \h </w:instrText>
            <w:fldChar w:fldCharType="separate"/>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19</w:t>
          </w:r>
          <w:r w:rsidDel="00000000" w:rsidR="00000000" w:rsidRPr="00000000">
            <w:fldChar w:fldCharType="end"/>
          </w:r>
          <w:r w:rsidDel="00000000" w:rsidR="00000000" w:rsidRPr="00000000">
            <w:rPr>
              <w:rtl w:val="0"/>
            </w:rPr>
          </w:r>
        </w:p>
        <w:sdt>
          <w:sdtPr>
            <w:tag w:val="goog_rdk_16"/>
          </w:sdtPr>
          <w:sdtContent>
            <w:p w:rsidR="00000000" w:rsidDel="00000000" w:rsidP="00000000" w:rsidRDefault="00000000" w:rsidRPr="00000000" w14:paraId="00000013">
              <w:pPr>
                <w:tabs>
                  <w:tab w:val="right" w:leader="none" w:pos="9360"/>
                </w:tabs>
                <w:spacing w:before="60" w:line="240" w:lineRule="auto"/>
                <w:ind w:left="720" w:firstLine="0"/>
                <w:rPr>
                  <w:del w:author="Heather Justice" w:id="4" w:date="2024-07-11T20:58:29Z"/>
                  <w:rFonts w:ascii="Calibri" w:cs="Calibri" w:eastAsia="Calibri" w:hAnsi="Calibri"/>
                  <w:b w:val="1"/>
                  <w:i w:val="0"/>
                  <w:smallCaps w:val="0"/>
                  <w:strike w:val="0"/>
                  <w:color w:val="000000"/>
                  <w:sz w:val="24"/>
                  <w:szCs w:val="24"/>
                  <w:u w:val="none"/>
                  <w:shd w:fill="auto" w:val="clear"/>
                  <w:vertAlign w:val="baseline"/>
                </w:rPr>
              </w:pPr>
              <w:sdt>
                <w:sdtPr>
                  <w:tag w:val="goog_rdk_15"/>
                </w:sdtPr>
                <w:sdtContent>
                  <w:del w:author="Heather Justice" w:id="4" w:date="2024-07-11T20:58:29Z">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delText xml:space="preserve">Primary Family Caregiver Health Care Information</w:delTex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ab/>
                    </w:r>
                    <w:r w:rsidDel="00000000" w:rsidR="00000000" w:rsidRPr="00000000">
                      <w:fldChar w:fldCharType="begin"/>
                      <w:delInstrText xml:space="preserve"> PAGEREF _heading=h.23ckvvd \h </w:delInstrText>
                      <w:fldChar w:fldCharType="separate"/>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delText xml:space="preserve">23</w:delText>
                    </w:r>
                    <w:r w:rsidDel="00000000" w:rsidR="00000000" w:rsidRPr="00000000">
                      <w:fldChar w:fldCharType="end"/>
                    </w:r>
                    <w:r w:rsidDel="00000000" w:rsidR="00000000" w:rsidRPr="00000000">
                      <w:rPr>
                        <w:rtl w:val="0"/>
                      </w:rPr>
                    </w:r>
                  </w:del>
                </w:sdtContent>
              </w:sdt>
            </w:p>
          </w:sdtContent>
        </w:sdt>
        <w:p w:rsidR="00000000" w:rsidDel="00000000" w:rsidP="00000000" w:rsidRDefault="00000000" w:rsidRPr="00000000" w14:paraId="00000014">
          <w:pPr>
            <w:tabs>
              <w:tab w:val="right" w:leader="none" w:pos="9360"/>
            </w:tabs>
            <w:spacing w:before="60" w:line="240" w:lineRule="auto"/>
            <w:ind w:left="720" w:firstLine="0"/>
            <w:rPr>
              <w:rFonts w:ascii="Calibri" w:cs="Calibri" w:eastAsia="Calibri" w:hAnsi="Calibri"/>
              <w:b w:val="1"/>
              <w:i w:val="0"/>
              <w:smallCaps w:val="0"/>
              <w:strike w:val="0"/>
              <w:color w:val="000000"/>
              <w:sz w:val="24"/>
              <w:szCs w:val="24"/>
              <w:u w:val="none"/>
              <w:shd w:fill="auto" w:val="clear"/>
              <w:vertAlign w:val="baseline"/>
            </w:rPr>
          </w:pPr>
          <w:hyperlink w:anchor="_heading=h.32hioqz">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Secondary Family Caregiver Selection</w:t>
            </w:r>
          </w:hyperlink>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_heading=h.32hioqz \h </w:instrText>
            <w:fldChar w:fldCharType="separate"/>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15">
          <w:pPr>
            <w:tabs>
              <w:tab w:val="right" w:leader="none" w:pos="9360"/>
            </w:tabs>
            <w:spacing w:before="60" w:line="240" w:lineRule="auto"/>
            <w:ind w:left="720" w:firstLine="0"/>
            <w:rPr>
              <w:rFonts w:ascii="Calibri" w:cs="Calibri" w:eastAsia="Calibri" w:hAnsi="Calibri"/>
              <w:b w:val="1"/>
              <w:i w:val="0"/>
              <w:smallCaps w:val="0"/>
              <w:strike w:val="0"/>
              <w:color w:val="000000"/>
              <w:sz w:val="24"/>
              <w:szCs w:val="24"/>
              <w:u w:val="none"/>
              <w:shd w:fill="auto" w:val="clear"/>
              <w:vertAlign w:val="baseline"/>
            </w:rPr>
          </w:pPr>
          <w:hyperlink w:anchor="_heading=h.vx1227">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Secondary Family Caregiver Information</w:t>
            </w:r>
          </w:hyperlink>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_heading=h.vx1227 \h </w:instrText>
            <w:fldChar w:fldCharType="separate"/>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16">
          <w:pPr>
            <w:tabs>
              <w:tab w:val="right" w:leader="none" w:pos="9360"/>
            </w:tabs>
            <w:spacing w:before="60" w:line="240" w:lineRule="auto"/>
            <w:ind w:left="720" w:firstLine="0"/>
            <w:rPr>
              <w:rFonts w:ascii="Calibri" w:cs="Calibri" w:eastAsia="Calibri" w:hAnsi="Calibri"/>
              <w:b w:val="1"/>
              <w:i w:val="0"/>
              <w:smallCaps w:val="0"/>
              <w:strike w:val="0"/>
              <w:color w:val="000000"/>
              <w:sz w:val="24"/>
              <w:szCs w:val="24"/>
              <w:u w:val="none"/>
              <w:shd w:fill="auto" w:val="clear"/>
              <w:vertAlign w:val="baseline"/>
            </w:rPr>
          </w:pPr>
          <w:sdt>
            <w:sdtPr>
              <w:tag w:val="goog_rdk_18"/>
            </w:sdtPr>
            <w:sdtContent>
              <w:ins w:author="Heather Justice" w:id="5" w:date="2024-07-11T20:53:48Z">
                <w:r w:rsidDel="00000000" w:rsidR="00000000" w:rsidRPr="00000000">
                  <w:fldChar w:fldCharType="begin"/>
                </w:r>
                <w:r w:rsidDel="00000000" w:rsidR="00000000" w:rsidRPr="00000000">
                  <w:instrText xml:space="preserve">HYPERLINK \l "_heading=h.28h4qwu"</w:instrText>
                </w:r>
                <w:r w:rsidDel="00000000" w:rsidR="00000000" w:rsidRPr="00000000">
                  <w:fldChar w:fldCharType="separate"/>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Additional Secondary Family Caregiver Information</w:t>
                </w:r>
                <w:r w:rsidDel="00000000" w:rsidR="00000000" w:rsidRPr="00000000">
                  <w:fldChar w:fldCharType="end"/>
                </w:r>
              </w:ins>
            </w:sdtContent>
          </w:sdt>
          <w:sdt>
            <w:sdtPr>
              <w:tag w:val="goog_rdk_19"/>
            </w:sdtPr>
            <w:sdtContent>
              <w:ins w:author="Heather Justice" w:id="6" w:date="2024-07-11T20:53:19Z">
                <w:sdt>
                  <w:sdtPr>
                    <w:tag w:val="goog_rdk_20"/>
                  </w:sdtPr>
                  <w:sdtContent>
                    <w:del w:author="Heather Justice" w:id="5" w:date="2024-07-11T20:53:48Z">
                      <w:r w:rsidDel="00000000" w:rsidR="00000000" w:rsidRPr="00000000">
                        <w:fldChar w:fldCharType="begin"/>
                      </w:r>
                      <w:r w:rsidDel="00000000" w:rsidR="00000000" w:rsidRPr="00000000">
                        <w:delInstrText xml:space="preserve">HYPERLINK \l "_heading=h.28h4qwu"</w:delInstrText>
                      </w:r>
                      <w:r w:rsidDel="00000000" w:rsidR="00000000" w:rsidRPr="00000000">
                        <w:fldChar w:fldCharType="separate"/>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delText xml:space="preserve">Additional Secondary Family Caregiver Information</w:delText>
                      </w:r>
                      <w:r w:rsidDel="00000000" w:rsidR="00000000" w:rsidRPr="00000000">
                        <w:fldChar w:fldCharType="end"/>
                      </w:r>
                    </w:del>
                  </w:sdtContent>
                </w:sdt>
              </w:ins>
            </w:sdtContent>
          </w:sdt>
          <w:sdt>
            <w:sdtPr>
              <w:tag w:val="goog_rdk_21"/>
            </w:sdtPr>
            <w:sdtContent>
              <w:del w:author="Heather Justice" w:id="5" w:date="2024-07-11T20:53:48Z">
                <w:r w:rsidDel="00000000" w:rsidR="00000000" w:rsidRPr="00000000">
                  <w:fldChar w:fldCharType="begin"/>
                </w:r>
                <w:r w:rsidDel="00000000" w:rsidR="00000000" w:rsidRPr="00000000">
                  <w:delInstrText xml:space="preserve">HYPERLINK \l "_heading=h.28h4qwu"</w:delInstrText>
                </w:r>
                <w:r w:rsidDel="00000000" w:rsidR="00000000" w:rsidRPr="00000000">
                  <w:fldChar w:fldCharType="separate"/>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delText xml:space="preserve">Secondary Family Caregiver (2) Information</w:delText>
                </w:r>
                <w:r w:rsidDel="00000000" w:rsidR="00000000" w:rsidRPr="00000000">
                  <w:fldChar w:fldCharType="end"/>
                </w:r>
              </w:del>
            </w:sdtContent>
          </w:sdt>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_heading=h.28h4qwu \h </w:instrText>
            <w:fldChar w:fldCharType="separate"/>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17">
          <w:pPr>
            <w:tabs>
              <w:tab w:val="right" w:leader="none" w:pos="9360"/>
            </w:tabs>
            <w:spacing w:before="60" w:line="240" w:lineRule="auto"/>
            <w:ind w:left="720" w:firstLine="0"/>
            <w:rPr>
              <w:rFonts w:ascii="Calibri" w:cs="Calibri" w:eastAsia="Calibri" w:hAnsi="Calibri"/>
              <w:b w:val="1"/>
              <w:i w:val="0"/>
              <w:smallCaps w:val="0"/>
              <w:strike w:val="0"/>
              <w:color w:val="000000"/>
              <w:sz w:val="24"/>
              <w:szCs w:val="24"/>
              <w:u w:val="none"/>
              <w:shd w:fill="auto" w:val="clear"/>
              <w:vertAlign w:val="baseline"/>
            </w:rPr>
          </w:pPr>
          <w:hyperlink w:anchor="_heading=h.111kx3o">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Representative Documentation</w:t>
            </w:r>
          </w:hyperlink>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_heading=h.111kx3o \h </w:instrText>
            <w:fldChar w:fldCharType="separate"/>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18">
          <w:pPr>
            <w:tabs>
              <w:tab w:val="right" w:leader="none" w:pos="9360"/>
            </w:tabs>
            <w:spacing w:before="200" w:line="240" w:lineRule="auto"/>
            <w:ind w:left="0" w:firstLine="0"/>
            <w:rPr>
              <w:rFonts w:ascii="Calibri" w:cs="Calibri" w:eastAsia="Calibri" w:hAnsi="Calibri"/>
              <w:b w:val="1"/>
              <w:i w:val="0"/>
              <w:smallCaps w:val="0"/>
              <w:strike w:val="0"/>
              <w:color w:val="000000"/>
              <w:sz w:val="24"/>
              <w:szCs w:val="24"/>
              <w:u w:val="none"/>
              <w:shd w:fill="auto" w:val="clear"/>
              <w:vertAlign w:val="baseline"/>
            </w:rPr>
          </w:pPr>
          <w:hyperlink w:anchor="_heading=h.1rvwp1q">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Review and Submission</w:t>
            </w:r>
          </w:hyperlink>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_heading=h.1rvwp1q \h </w:instrText>
            <w:fldChar w:fldCharType="separate"/>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19">
          <w:pPr>
            <w:tabs>
              <w:tab w:val="right" w:leader="none" w:pos="9360"/>
            </w:tabs>
            <w:spacing w:before="60" w:line="240" w:lineRule="auto"/>
            <w:ind w:left="720" w:firstLine="0"/>
            <w:rPr>
              <w:rFonts w:ascii="Calibri" w:cs="Calibri" w:eastAsia="Calibri" w:hAnsi="Calibri"/>
              <w:b w:val="1"/>
              <w:i w:val="0"/>
              <w:smallCaps w:val="0"/>
              <w:strike w:val="0"/>
              <w:color w:val="000000"/>
              <w:sz w:val="24"/>
              <w:szCs w:val="24"/>
              <w:u w:val="none"/>
              <w:shd w:fill="auto" w:val="clear"/>
              <w:vertAlign w:val="baseline"/>
            </w:rPr>
          </w:pPr>
          <w:hyperlink w:anchor="_heading=h.4bvk7pj">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Reviewing the Application</w:t>
            </w:r>
          </w:hyperlink>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_heading=h.4bvk7pj \h </w:instrText>
            <w:fldChar w:fldCharType="separate"/>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1A">
          <w:pPr>
            <w:tabs>
              <w:tab w:val="right" w:leader="none" w:pos="9360"/>
            </w:tabs>
            <w:spacing w:before="60" w:line="240" w:lineRule="auto"/>
            <w:ind w:left="720" w:firstLine="0"/>
            <w:rPr>
              <w:rFonts w:ascii="Calibri" w:cs="Calibri" w:eastAsia="Calibri" w:hAnsi="Calibri"/>
              <w:b w:val="1"/>
              <w:i w:val="0"/>
              <w:smallCaps w:val="0"/>
              <w:strike w:val="0"/>
              <w:color w:val="000000"/>
              <w:sz w:val="24"/>
              <w:szCs w:val="24"/>
              <w:u w:val="none"/>
              <w:shd w:fill="auto" w:val="clear"/>
              <w:vertAlign w:val="baseline"/>
            </w:rPr>
          </w:pPr>
          <w:hyperlink w:anchor="_heading=h.3q5sasy">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Signature Section</w:t>
            </w:r>
          </w:hyperlink>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_heading=h.3q5sasy \h </w:instrText>
            <w:fldChar w:fldCharType="separate"/>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leader="none" w:pos="9360"/>
            </w:tabs>
            <w:spacing w:before="60" w:line="240" w:lineRule="auto"/>
            <w:ind w:left="720" w:firstLine="0"/>
            <w:rPr>
              <w:rFonts w:ascii="Calibri" w:cs="Calibri" w:eastAsia="Calibri" w:hAnsi="Calibri"/>
              <w:b w:val="1"/>
              <w:i w:val="0"/>
              <w:smallCaps w:val="0"/>
              <w:strike w:val="0"/>
              <w:color w:val="000000"/>
              <w:sz w:val="24"/>
              <w:szCs w:val="24"/>
              <w:u w:val="none"/>
              <w:shd w:fill="auto" w:val="clear"/>
              <w:vertAlign w:val="baseline"/>
            </w:rPr>
          </w:pPr>
          <w:hyperlink w:anchor="_heading=h.2iq8gzs">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Submitting the Application</w:t>
            </w:r>
          </w:hyperlink>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_heading=h.2iq8gzs \h </w:instrText>
            <w:fldChar w:fldCharType="separate"/>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leader="none" w:pos="9360"/>
            </w:tabs>
            <w:spacing w:before="60" w:line="240" w:lineRule="auto"/>
            <w:ind w:left="720" w:firstLine="0"/>
            <w:rPr>
              <w:rFonts w:ascii="Calibri" w:cs="Calibri" w:eastAsia="Calibri" w:hAnsi="Calibri"/>
              <w:b w:val="1"/>
              <w:i w:val="0"/>
              <w:smallCaps w:val="0"/>
              <w:strike w:val="0"/>
              <w:color w:val="000000"/>
              <w:sz w:val="24"/>
              <w:szCs w:val="24"/>
              <w:u w:val="none"/>
              <w:shd w:fill="auto" w:val="clear"/>
              <w:vertAlign w:val="baseline"/>
            </w:rPr>
          </w:pPr>
          <w:hyperlink w:anchor="_heading=h.1x0gk37">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Troubleshooting a Submission Error</w:t>
            </w:r>
          </w:hyperlink>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_heading=h.1x0gk37 \h </w:instrText>
            <w:fldChar w:fldCharType="separate"/>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49</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leader="none" w:pos="9360"/>
            </w:tabs>
            <w:spacing w:before="200" w:line="240" w:lineRule="auto"/>
            <w:ind w:left="0" w:firstLine="0"/>
            <w:rPr>
              <w:rFonts w:ascii="Calibri" w:cs="Calibri" w:eastAsia="Calibri" w:hAnsi="Calibri"/>
              <w:b w:val="1"/>
              <w:i w:val="0"/>
              <w:smallCaps w:val="0"/>
              <w:strike w:val="0"/>
              <w:color w:val="000000"/>
              <w:sz w:val="24"/>
              <w:szCs w:val="24"/>
              <w:u w:val="none"/>
              <w:shd w:fill="auto" w:val="clear"/>
              <w:vertAlign w:val="baseline"/>
            </w:rPr>
          </w:pPr>
          <w:hyperlink w:anchor="_heading=h.2afmg28">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Table of Figures</w:t>
            </w:r>
          </w:hyperlink>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_heading=h.2afmg28 \h </w:instrText>
            <w:fldChar w:fldCharType="separate"/>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51</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leader="none" w:pos="9360"/>
            </w:tabs>
            <w:spacing w:after="80" w:before="200" w:line="240" w:lineRule="auto"/>
            <w:ind w:left="0" w:firstLine="0"/>
            <w:rPr>
              <w:rFonts w:ascii="Calibri" w:cs="Calibri" w:eastAsia="Calibri" w:hAnsi="Calibri"/>
              <w:b w:val="1"/>
              <w:i w:val="0"/>
              <w:smallCaps w:val="0"/>
              <w:strike w:val="0"/>
              <w:color w:val="000000"/>
              <w:sz w:val="24"/>
              <w:szCs w:val="24"/>
              <w:u w:val="none"/>
              <w:shd w:fill="auto" w:val="clear"/>
              <w:vertAlign w:val="baseline"/>
            </w:rPr>
          </w:pPr>
          <w:hyperlink w:anchor="_heading=h.pkwqa1">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Revision History</w:t>
            </w:r>
          </w:hyperlink>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_heading=h.pkwqa1 \h </w:instrText>
            <w:fldChar w:fldCharType="separate"/>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53</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rPr>
          <w:color w:val="000000"/>
          <w:sz w:val="52"/>
          <w:szCs w:val="52"/>
        </w:rPr>
      </w:pPr>
      <w:r w:rsidDel="00000000" w:rsidR="00000000" w:rsidRPr="00000000">
        <w:br w:type="page"/>
      </w:r>
      <w:r w:rsidDel="00000000" w:rsidR="00000000" w:rsidRPr="00000000">
        <w:rPr>
          <w:rtl w:val="0"/>
        </w:rPr>
      </w:r>
    </w:p>
    <w:p w:rsidR="00000000" w:rsidDel="00000000" w:rsidP="00000000" w:rsidRDefault="00000000" w:rsidRPr="00000000" w14:paraId="00000021">
      <w:pPr>
        <w:pStyle w:val="Heading1"/>
        <w:rPr>
          <w:b w:val="1"/>
        </w:rPr>
      </w:pPr>
      <w:bookmarkStart w:colFirst="0" w:colLast="0" w:name="_heading=h.gjdgxs" w:id="0"/>
      <w:bookmarkEnd w:id="0"/>
      <w:r w:rsidDel="00000000" w:rsidR="00000000" w:rsidRPr="00000000">
        <w:rPr>
          <w:b w:val="1"/>
          <w:rtl w:val="0"/>
        </w:rPr>
        <w:t xml:space="preserve">Caregiver Benefits Application Overview</w:t>
      </w:r>
    </w:p>
    <w:p w:rsidR="00000000" w:rsidDel="00000000" w:rsidP="00000000" w:rsidRDefault="00000000" w:rsidRPr="00000000" w14:paraId="00000022">
      <w:pPr>
        <w:spacing w:after="0" w:line="246" w:lineRule="auto"/>
        <w:ind w:left="-5" w:right="103" w:hanging="10"/>
        <w:rPr/>
      </w:pPr>
      <w:r w:rsidDel="00000000" w:rsidR="00000000" w:rsidRPr="00000000">
        <w:rPr>
          <w:rtl w:val="0"/>
        </w:rPr>
      </w:r>
    </w:p>
    <w:p w:rsidR="00000000" w:rsidDel="00000000" w:rsidP="00000000" w:rsidRDefault="00000000" w:rsidRPr="00000000" w14:paraId="00000023">
      <w:pPr>
        <w:rPr>
          <w:highlight w:val="white"/>
        </w:rPr>
      </w:pPr>
      <w:r w:rsidDel="00000000" w:rsidR="00000000" w:rsidRPr="00000000">
        <w:rPr>
          <w:highlight w:val="white"/>
          <w:rtl w:val="0"/>
        </w:rPr>
        <w:t xml:space="preserve">VA’s Program of Comprehensive Assistance for Family Caregivers (PCAFC) provides support and services to caregivers of eligible Veterans who have incurred a serious injury in the line of duty either on or after September 11, 2001, or on or before May 7, 1975.</w:t>
      </w:r>
    </w:p>
    <w:p w:rsidR="00000000" w:rsidDel="00000000" w:rsidP="00000000" w:rsidRDefault="00000000" w:rsidRPr="00000000" w14:paraId="00000024">
      <w:pPr>
        <w:rPr>
          <w:highlight w:val="white"/>
        </w:rPr>
      </w:pPr>
      <w:r w:rsidDel="00000000" w:rsidR="00000000" w:rsidRPr="00000000">
        <w:rPr>
          <w:highlight w:val="white"/>
          <w:rtl w:val="0"/>
        </w:rPr>
        <w:t xml:space="preserve">To apply for PCAFC, Veterans and Family Caregivers must complete VA Form 10-10CG. This product guide provides instruction on the application process for online submission. The online application can be used to apply with a Primary Family Caregiver, and/or up to two Secondary Family Caregivers. The online form can accommodate applications with:</w:t>
      </w:r>
    </w:p>
    <w:p w:rsidR="00000000" w:rsidDel="00000000" w:rsidP="00000000" w:rsidRDefault="00000000" w:rsidRPr="00000000" w14:paraId="00000025">
      <w:pPr>
        <w:numPr>
          <w:ilvl w:val="0"/>
          <w:numId w:val="1"/>
        </w:numPr>
        <w:pBdr>
          <w:top w:space="0" w:sz="0" w:val="nil"/>
          <w:left w:space="0" w:sz="0" w:val="nil"/>
          <w:bottom w:space="0" w:sz="0" w:val="nil"/>
          <w:right w:space="0" w:sz="0" w:val="nil"/>
          <w:between w:space="0" w:sz="0" w:val="nil"/>
        </w:pBdr>
        <w:spacing w:after="0" w:lineRule="auto"/>
        <w:ind w:left="720" w:hanging="360"/>
        <w:rPr>
          <w:color w:val="000000"/>
          <w:highlight w:val="white"/>
        </w:rPr>
      </w:pPr>
      <w:r w:rsidDel="00000000" w:rsidR="00000000" w:rsidRPr="00000000">
        <w:rPr>
          <w:color w:val="000000"/>
          <w:highlight w:val="white"/>
          <w:rtl w:val="0"/>
        </w:rPr>
        <w:t xml:space="preserve">Veteran and Primary Family Caregiver</w:t>
      </w:r>
    </w:p>
    <w:p w:rsidR="00000000" w:rsidDel="00000000" w:rsidP="00000000" w:rsidRDefault="00000000" w:rsidRPr="00000000" w14:paraId="00000026">
      <w:pPr>
        <w:numPr>
          <w:ilvl w:val="0"/>
          <w:numId w:val="1"/>
        </w:numPr>
        <w:pBdr>
          <w:top w:space="0" w:sz="0" w:val="nil"/>
          <w:left w:space="0" w:sz="0" w:val="nil"/>
          <w:bottom w:space="0" w:sz="0" w:val="nil"/>
          <w:right w:space="0" w:sz="0" w:val="nil"/>
          <w:between w:space="0" w:sz="0" w:val="nil"/>
        </w:pBdr>
        <w:spacing w:after="0" w:lineRule="auto"/>
        <w:ind w:left="720" w:hanging="360"/>
        <w:rPr>
          <w:color w:val="000000"/>
          <w:highlight w:val="white"/>
        </w:rPr>
      </w:pPr>
      <w:r w:rsidDel="00000000" w:rsidR="00000000" w:rsidRPr="00000000">
        <w:rPr>
          <w:color w:val="000000"/>
          <w:highlight w:val="white"/>
          <w:rtl w:val="0"/>
        </w:rPr>
        <w:t xml:space="preserve">Veteran, Primary Family Caregiver, and Secondary Family Caregiver</w:t>
      </w:r>
    </w:p>
    <w:p w:rsidR="00000000" w:rsidDel="00000000" w:rsidP="00000000" w:rsidRDefault="00000000" w:rsidRPr="00000000" w14:paraId="00000027">
      <w:pPr>
        <w:numPr>
          <w:ilvl w:val="0"/>
          <w:numId w:val="1"/>
        </w:numPr>
        <w:pBdr>
          <w:top w:space="0" w:sz="0" w:val="nil"/>
          <w:left w:space="0" w:sz="0" w:val="nil"/>
          <w:bottom w:space="0" w:sz="0" w:val="nil"/>
          <w:right w:space="0" w:sz="0" w:val="nil"/>
          <w:between w:space="0" w:sz="0" w:val="nil"/>
        </w:pBdr>
        <w:spacing w:after="0" w:lineRule="auto"/>
        <w:ind w:left="720" w:hanging="360"/>
        <w:rPr>
          <w:color w:val="000000"/>
          <w:highlight w:val="white"/>
        </w:rPr>
      </w:pPr>
      <w:r w:rsidDel="00000000" w:rsidR="00000000" w:rsidRPr="00000000">
        <w:rPr>
          <w:color w:val="000000"/>
          <w:highlight w:val="white"/>
          <w:rtl w:val="0"/>
        </w:rPr>
        <w:t xml:space="preserve">Veteran, Primary Family Caregiver, Secondary Family Caregiver, and additional Secondary Family Caregiver</w:t>
      </w:r>
    </w:p>
    <w:p w:rsidR="00000000" w:rsidDel="00000000" w:rsidP="00000000" w:rsidRDefault="00000000" w:rsidRPr="00000000" w14:paraId="00000028">
      <w:pPr>
        <w:numPr>
          <w:ilvl w:val="0"/>
          <w:numId w:val="1"/>
        </w:numPr>
        <w:pBdr>
          <w:top w:space="0" w:sz="0" w:val="nil"/>
          <w:left w:space="0" w:sz="0" w:val="nil"/>
          <w:bottom w:space="0" w:sz="0" w:val="nil"/>
          <w:right w:space="0" w:sz="0" w:val="nil"/>
          <w:between w:space="0" w:sz="0" w:val="nil"/>
        </w:pBdr>
        <w:spacing w:after="0" w:lineRule="auto"/>
        <w:ind w:left="720" w:hanging="360"/>
        <w:rPr>
          <w:color w:val="000000"/>
          <w:highlight w:val="white"/>
        </w:rPr>
      </w:pPr>
      <w:r w:rsidDel="00000000" w:rsidR="00000000" w:rsidRPr="00000000">
        <w:rPr>
          <w:color w:val="000000"/>
          <w:highlight w:val="white"/>
          <w:rtl w:val="0"/>
        </w:rPr>
        <w:t xml:space="preserve">Veteran and Secondary Family Caregiver</w:t>
      </w:r>
    </w:p>
    <w:p w:rsidR="00000000" w:rsidDel="00000000" w:rsidP="00000000" w:rsidRDefault="00000000" w:rsidRPr="00000000" w14:paraId="00000029">
      <w:pPr>
        <w:numPr>
          <w:ilvl w:val="0"/>
          <w:numId w:val="1"/>
        </w:numPr>
        <w:pBdr>
          <w:top w:space="0" w:sz="0" w:val="nil"/>
          <w:left w:space="0" w:sz="0" w:val="nil"/>
          <w:bottom w:space="0" w:sz="0" w:val="nil"/>
          <w:right w:space="0" w:sz="0" w:val="nil"/>
          <w:between w:space="0" w:sz="0" w:val="nil"/>
        </w:pBdr>
        <w:ind w:left="720" w:hanging="360"/>
        <w:rPr>
          <w:color w:val="000000"/>
          <w:highlight w:val="white"/>
        </w:rPr>
      </w:pPr>
      <w:r w:rsidDel="00000000" w:rsidR="00000000" w:rsidRPr="00000000">
        <w:rPr>
          <w:color w:val="000000"/>
          <w:highlight w:val="white"/>
          <w:rtl w:val="0"/>
        </w:rPr>
        <w:t xml:space="preserve">Veteran, Secondary Family Caregiver, and additional Secondary Family Caregiver</w:t>
      </w:r>
    </w:p>
    <w:p w:rsidR="00000000" w:rsidDel="00000000" w:rsidP="00000000" w:rsidRDefault="00000000" w:rsidRPr="00000000" w14:paraId="0000002A">
      <w:pPr>
        <w:pBdr>
          <w:top w:space="0" w:sz="0" w:val="nil"/>
          <w:left w:space="0" w:sz="0" w:val="nil"/>
          <w:bottom w:space="0" w:sz="0" w:val="nil"/>
          <w:right w:space="0" w:sz="0" w:val="nil"/>
          <w:between w:space="0" w:sz="0" w:val="nil"/>
        </w:pBdr>
        <w:rPr/>
      </w:pPr>
      <w:r w:rsidDel="00000000" w:rsidR="00000000" w:rsidRPr="00000000">
        <w:rPr>
          <w:rtl w:val="0"/>
        </w:rPr>
        <w:t xml:space="preserve">The application </w:t>
      </w:r>
      <w:sdt>
        <w:sdtPr>
          <w:tag w:val="goog_rdk_22"/>
        </w:sdtPr>
        <w:sdtContent>
          <w:ins w:author="Heather Justice" w:id="7" w:date="2024-07-10T13:39:15Z">
            <w:r w:rsidDel="00000000" w:rsidR="00000000" w:rsidRPr="00000000">
              <w:rPr>
                <w:rtl w:val="0"/>
              </w:rPr>
              <w:t xml:space="preserve">supports </w:t>
            </w:r>
          </w:ins>
        </w:sdtContent>
      </w:sdt>
      <w:sdt>
        <w:sdtPr>
          <w:tag w:val="goog_rdk_23"/>
        </w:sdtPr>
        <w:sdtContent>
          <w:del w:author="Heather Justice" w:id="7" w:date="2024-07-10T13:39:15Z">
            <w:r w:rsidDel="00000000" w:rsidR="00000000" w:rsidRPr="00000000">
              <w:rPr>
                <w:rtl w:val="0"/>
              </w:rPr>
              <w:delText xml:space="preserve">is now supporting </w:delText>
            </w:r>
          </w:del>
        </w:sdtContent>
      </w:sdt>
      <w:r w:rsidDel="00000000" w:rsidR="00000000" w:rsidRPr="00000000">
        <w:rPr>
          <w:rtl w:val="0"/>
        </w:rPr>
        <w:t xml:space="preserve">the ability for Veterans with a legal representative (such as legal guardian) to complete the online application. Representatives will be able to upload their documentation and sign their name on behalf of the Veteran.</w:t>
      </w:r>
    </w:p>
    <w:p w:rsidR="00000000" w:rsidDel="00000000" w:rsidP="00000000" w:rsidRDefault="00000000" w:rsidRPr="00000000" w14:paraId="0000002B">
      <w:pPr>
        <w:pBdr>
          <w:top w:space="0" w:sz="0" w:val="nil"/>
          <w:left w:space="0" w:sz="0" w:val="nil"/>
          <w:bottom w:space="0" w:sz="0" w:val="nil"/>
          <w:right w:space="0" w:sz="0" w:val="nil"/>
          <w:between w:space="0" w:sz="0" w:val="nil"/>
        </w:pBdr>
        <w:rPr>
          <w:color w:val="000000"/>
        </w:rPr>
      </w:pPr>
      <w:r w:rsidDel="00000000" w:rsidR="00000000" w:rsidRPr="00000000">
        <w:rPr>
          <w:color w:val="000000"/>
          <w:rtl w:val="0"/>
        </w:rPr>
        <w:t xml:space="preserve">VA’s Caregiver Support Program offers a wide variety of support services for caregivers of Veterans. Partnerships continue to be created or enhanced to broaden services and support for caregivers. Learn more by visiting the </w:t>
      </w:r>
      <w:hyperlink r:id="rId10">
        <w:r w:rsidDel="00000000" w:rsidR="00000000" w:rsidRPr="00000000">
          <w:rPr>
            <w:color w:val="0000ff"/>
            <w:u w:val="single"/>
            <w:rtl w:val="0"/>
          </w:rPr>
          <w:t xml:space="preserve">Caregiver Support Program</w:t>
        </w:r>
      </w:hyperlink>
      <w:r w:rsidDel="00000000" w:rsidR="00000000" w:rsidRPr="00000000">
        <w:rPr>
          <w:color w:val="000000"/>
          <w:rtl w:val="0"/>
        </w:rPr>
        <w:t xml:space="preserve"> website or by calling the Caregiver Support Line at 855-260-3274 for more information.</w:t>
      </w:r>
    </w:p>
    <w:p w:rsidR="00000000" w:rsidDel="00000000" w:rsidP="00000000" w:rsidRDefault="00000000" w:rsidRPr="00000000" w14:paraId="0000002C">
      <w:pPr>
        <w:pStyle w:val="Heading2"/>
        <w:rPr>
          <w:b w:val="1"/>
        </w:rPr>
      </w:pPr>
      <w:bookmarkStart w:colFirst="0" w:colLast="0" w:name="_heading=h.30j0zll" w:id="1"/>
      <w:bookmarkEnd w:id="1"/>
      <w:r w:rsidDel="00000000" w:rsidR="00000000" w:rsidRPr="00000000">
        <w:br w:type="page"/>
      </w:r>
      <w:r w:rsidDel="00000000" w:rsidR="00000000" w:rsidRPr="00000000">
        <w:rPr>
          <w:b w:val="1"/>
          <w:sz w:val="28"/>
          <w:szCs w:val="28"/>
          <w:rtl w:val="0"/>
        </w:rPr>
        <w:t xml:space="preserve">User Access </w:t>
      </w:r>
      <w:r w:rsidDel="00000000" w:rsidR="00000000" w:rsidRPr="00000000">
        <w:rPr>
          <w:rtl w:val="0"/>
        </w:rPr>
      </w:r>
    </w:p>
    <w:p w:rsidR="00000000" w:rsidDel="00000000" w:rsidP="00000000" w:rsidRDefault="00000000" w:rsidRPr="00000000" w14:paraId="0000002D">
      <w:pPr>
        <w:pStyle w:val="Heading3"/>
        <w:rPr>
          <w:b w:val="1"/>
        </w:rPr>
      </w:pPr>
      <w:bookmarkStart w:colFirst="0" w:colLast="0" w:name="_heading=h.1fob9te" w:id="2"/>
      <w:bookmarkEnd w:id="2"/>
      <w:r w:rsidDel="00000000" w:rsidR="00000000" w:rsidRPr="00000000">
        <w:rPr>
          <w:b w:val="1"/>
          <w:rtl w:val="0"/>
        </w:rPr>
        <w:t xml:space="preserve">Who can access this application? </w:t>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spacing w:after="0" w:line="246" w:lineRule="auto"/>
        <w:ind w:left="-5" w:right="103" w:hanging="10"/>
        <w:rPr/>
      </w:pPr>
      <w:r w:rsidDel="00000000" w:rsidR="00000000" w:rsidRPr="00000000">
        <w:rPr>
          <w:rtl w:val="0"/>
        </w:rPr>
        <w:t xml:space="preserve">This application is completed by Veterans and Family Caregivers. Each application can include a Primary Family Caregiver and up to two Secondary Family Caregivers. </w:t>
      </w:r>
    </w:p>
    <w:p w:rsidR="00000000" w:rsidDel="00000000" w:rsidP="00000000" w:rsidRDefault="00000000" w:rsidRPr="00000000" w14:paraId="00000030">
      <w:pPr>
        <w:spacing w:after="0" w:line="246" w:lineRule="auto"/>
        <w:ind w:left="-5" w:right="103" w:hanging="10"/>
        <w:rPr/>
      </w:pPr>
      <w:r w:rsidDel="00000000" w:rsidR="00000000" w:rsidRPr="00000000">
        <w:rPr>
          <w:rtl w:val="0"/>
        </w:rPr>
      </w:r>
    </w:p>
    <w:p w:rsidR="00000000" w:rsidDel="00000000" w:rsidP="00000000" w:rsidRDefault="00000000" w:rsidRPr="00000000" w14:paraId="00000031">
      <w:pPr>
        <w:spacing w:after="0" w:line="246" w:lineRule="auto"/>
        <w:ind w:left="-5" w:right="103" w:hanging="10"/>
        <w:rPr/>
      </w:pPr>
      <w:r w:rsidDel="00000000" w:rsidR="00000000" w:rsidRPr="00000000">
        <w:rPr>
          <w:rtl w:val="0"/>
        </w:rPr>
        <w:t xml:space="preserve">Veteran information is required for every application, and each Family Caregiver applicant will need to complete their own section of the form. The Veteran and all Family Caregivers are required to check confirmation boxes on the submission page. </w:t>
      </w:r>
    </w:p>
    <w:p w:rsidR="00000000" w:rsidDel="00000000" w:rsidP="00000000" w:rsidRDefault="00000000" w:rsidRPr="00000000" w14:paraId="00000032">
      <w:pPr>
        <w:spacing w:after="0" w:line="246" w:lineRule="auto"/>
        <w:ind w:left="-5" w:right="103" w:hanging="10"/>
        <w:rPr/>
      </w:pPr>
      <w:r w:rsidDel="00000000" w:rsidR="00000000" w:rsidRPr="00000000">
        <w:rPr>
          <w:rtl w:val="0"/>
        </w:rPr>
      </w:r>
    </w:p>
    <w:p w:rsidR="00000000" w:rsidDel="00000000" w:rsidP="00000000" w:rsidRDefault="00000000" w:rsidRPr="00000000" w14:paraId="00000033">
      <w:pPr>
        <w:spacing w:after="0" w:line="246" w:lineRule="auto"/>
        <w:ind w:left="-5" w:right="103" w:hanging="10"/>
        <w:rPr/>
      </w:pPr>
      <w:r w:rsidDel="00000000" w:rsidR="00000000" w:rsidRPr="00000000">
        <w:rPr>
          <w:rtl w:val="0"/>
        </w:rPr>
        <w:t xml:space="preserve">Unlike other forms on VA.gov, applicants do not sign in to complete the online version of the 10-10CG. You can reference </w:t>
      </w:r>
      <w:hyperlink w:anchor="bookmark=id.3znysh7">
        <w:r w:rsidDel="00000000" w:rsidR="00000000" w:rsidRPr="00000000">
          <w:rPr>
            <w:color w:val="0000ff"/>
            <w:u w:val="single"/>
            <w:rtl w:val="0"/>
          </w:rPr>
          <w:t xml:space="preserve">Figure 1</w:t>
        </w:r>
      </w:hyperlink>
      <w:r w:rsidDel="00000000" w:rsidR="00000000" w:rsidRPr="00000000">
        <w:rPr>
          <w:rtl w:val="0"/>
        </w:rPr>
        <w:t xml:space="preserve"> below screenshot for more information on eligibility:</w:t>
      </w:r>
    </w:p>
    <w:p w:rsidR="00000000" w:rsidDel="00000000" w:rsidP="00000000" w:rsidRDefault="00000000" w:rsidRPr="00000000" w14:paraId="00000034">
      <w:pPr>
        <w:spacing w:after="0" w:line="246" w:lineRule="auto"/>
        <w:ind w:left="-5" w:right="103" w:hanging="10"/>
        <w:rPr/>
      </w:pPr>
      <w:r w:rsidDel="00000000" w:rsidR="00000000" w:rsidRPr="00000000">
        <w:rPr>
          <w:rtl w:val="0"/>
        </w:rPr>
      </w:r>
    </w:p>
    <w:p w:rsidR="00000000" w:rsidDel="00000000" w:rsidP="00000000" w:rsidRDefault="00000000" w:rsidRPr="00000000" w14:paraId="00000035">
      <w:pPr>
        <w:spacing w:after="0" w:line="246" w:lineRule="auto"/>
        <w:ind w:left="-5" w:right="103" w:hanging="10"/>
        <w:rPr/>
      </w:pPr>
      <w:r w:rsidDel="00000000" w:rsidR="00000000" w:rsidRPr="00000000">
        <w:rPr/>
        <w:drawing>
          <wp:inline distB="0" distT="0" distL="0" distR="0">
            <wp:extent cx="5048054" cy="4580315"/>
            <wp:effectExtent b="0" l="0" r="0" t="0"/>
            <wp:docPr id="163" name="image86.png"/>
            <a:graphic>
              <a:graphicData uri="http://schemas.openxmlformats.org/drawingml/2006/picture">
                <pic:pic>
                  <pic:nvPicPr>
                    <pic:cNvPr id="0" name="image86.png"/>
                    <pic:cNvPicPr preferRelativeResize="0"/>
                  </pic:nvPicPr>
                  <pic:blipFill>
                    <a:blip r:embed="rId11"/>
                    <a:srcRect b="0" l="0" r="0" t="0"/>
                    <a:stretch>
                      <a:fillRect/>
                    </a:stretch>
                  </pic:blipFill>
                  <pic:spPr>
                    <a:xfrm>
                      <a:off x="0" y="0"/>
                      <a:ext cx="5048054" cy="4580315"/>
                    </a:xfrm>
                    <a:prstGeom prst="rect"/>
                    <a:ln/>
                  </pic:spPr>
                </pic:pic>
              </a:graphicData>
            </a:graphic>
          </wp:inline>
        </w:drawing>
      </w:r>
      <w:r w:rsidDel="00000000" w:rsidR="00000000" w:rsidRPr="00000000">
        <w:rPr>
          <w:rtl w:val="0"/>
        </w:rPr>
        <w:br w:type="textWrapping"/>
      </w:r>
      <w:bookmarkStart w:colFirst="0" w:colLast="0" w:name="bookmark=id.3znysh7" w:id="3"/>
      <w:bookmarkEnd w:id="3"/>
      <w:r w:rsidDel="00000000" w:rsidR="00000000" w:rsidRPr="00000000">
        <w:rPr>
          <w:i w:val="1"/>
          <w:sz w:val="18"/>
          <w:szCs w:val="18"/>
          <w:rtl w:val="0"/>
        </w:rPr>
        <w:t xml:space="preserve">Figure 1. 10-10CG eligibility information.</w:t>
      </w:r>
      <w:r w:rsidDel="00000000" w:rsidR="00000000" w:rsidRPr="00000000">
        <w:rPr>
          <w:rtl w:val="0"/>
        </w:rPr>
      </w:r>
    </w:p>
    <w:p w:rsidR="00000000" w:rsidDel="00000000" w:rsidP="00000000" w:rsidRDefault="00000000" w:rsidRPr="00000000" w14:paraId="00000036">
      <w:pPr>
        <w:spacing w:after="0" w:line="246" w:lineRule="auto"/>
        <w:ind w:left="-5" w:right="103" w:hanging="10"/>
        <w:rPr/>
      </w:pPr>
      <w:r w:rsidDel="00000000" w:rsidR="00000000" w:rsidRPr="00000000">
        <w:rPr>
          <w:rtl w:val="0"/>
        </w:rPr>
      </w:r>
    </w:p>
    <w:p w:rsidR="00000000" w:rsidDel="00000000" w:rsidP="00000000" w:rsidRDefault="00000000" w:rsidRPr="00000000" w14:paraId="00000037">
      <w:pPr>
        <w:spacing w:after="0" w:line="246" w:lineRule="auto"/>
        <w:ind w:left="-5" w:right="103" w:hanging="10"/>
        <w:rPr/>
      </w:pPr>
      <w:r w:rsidDel="00000000" w:rsidR="00000000" w:rsidRPr="00000000">
        <w:rPr>
          <w:rtl w:val="0"/>
        </w:rPr>
      </w:r>
    </w:p>
    <w:p w:rsidR="00000000" w:rsidDel="00000000" w:rsidP="00000000" w:rsidRDefault="00000000" w:rsidRPr="00000000" w14:paraId="00000038">
      <w:pPr>
        <w:spacing w:after="0" w:line="246" w:lineRule="auto"/>
        <w:ind w:left="-5" w:right="103" w:hanging="10"/>
        <w:rPr/>
      </w:pPr>
      <w:r w:rsidDel="00000000" w:rsidR="00000000" w:rsidRPr="00000000">
        <w:rPr>
          <w:rtl w:val="0"/>
        </w:rPr>
      </w:r>
    </w:p>
    <w:p w:rsidR="00000000" w:rsidDel="00000000" w:rsidP="00000000" w:rsidRDefault="00000000" w:rsidRPr="00000000" w14:paraId="00000039">
      <w:pPr>
        <w:pStyle w:val="Heading3"/>
        <w:rPr>
          <w:b w:val="1"/>
        </w:rPr>
      </w:pPr>
      <w:bookmarkStart w:colFirst="0" w:colLast="0" w:name="_heading=h.2et92p0" w:id="4"/>
      <w:bookmarkEnd w:id="4"/>
      <w:r w:rsidDel="00000000" w:rsidR="00000000" w:rsidRPr="00000000">
        <w:rPr>
          <w:b w:val="1"/>
          <w:rtl w:val="0"/>
        </w:rPr>
        <w:t xml:space="preserve">Navigation</w:t>
      </w:r>
    </w:p>
    <w:sdt>
      <w:sdtPr>
        <w:tag w:val="goog_rdk_28"/>
      </w:sdtPr>
      <w:sdtContent>
        <w:p w:rsidR="00000000" w:rsidDel="00000000" w:rsidP="00000000" w:rsidRDefault="00000000" w:rsidRPr="00000000" w14:paraId="0000003A">
          <w:pPr>
            <w:rPr>
              <w:ins w:author="Heather Justice" w:id="10" w:date="2024-07-10T13:40:12Z"/>
            </w:rPr>
          </w:pPr>
          <w:r w:rsidDel="00000000" w:rsidR="00000000" w:rsidRPr="00000000">
            <w:rPr>
              <w:rtl w:val="0"/>
            </w:rPr>
            <w:t xml:space="preserve">Begin the application at </w:t>
          </w:r>
          <w:sdt>
            <w:sdtPr>
              <w:tag w:val="goog_rdk_24"/>
            </w:sdtPr>
            <w:sdtContent>
              <w:ins w:author="Heather Justice" w:id="8" w:date="2024-07-11T20:28:35Z">
                <w:r w:rsidDel="00000000" w:rsidR="00000000" w:rsidRPr="00000000">
                  <w:rPr>
                    <w:rtl w:val="0"/>
                  </w:rPr>
                  <w:t xml:space="preserve">https://www.va.gov/family-and-caregiver-benefits/health-and-disability/comprehensive-assistance-for-family-caregivers/apply-form-10-10cg/introduction</w:t>
                </w:r>
              </w:ins>
            </w:sdtContent>
          </w:sdt>
          <w:sdt>
            <w:sdtPr>
              <w:tag w:val="goog_rdk_25"/>
            </w:sdtPr>
            <w:sdtContent>
              <w:del w:author="Heather Justice" w:id="8" w:date="2024-07-11T20:28:35Z">
                <w:r w:rsidDel="00000000" w:rsidR="00000000" w:rsidRPr="00000000">
                  <w:fldChar w:fldCharType="begin"/>
                </w:r>
                <w:r w:rsidDel="00000000" w:rsidR="00000000" w:rsidRPr="00000000">
                  <w:delInstrText xml:space="preserve">HYPERLINK "https://www.va.gov/family-member-benefits/apply-for-caregiver-assistance-form-10-10cg/"</w:delInstrText>
                </w:r>
                <w:r w:rsidDel="00000000" w:rsidR="00000000" w:rsidRPr="00000000">
                  <w:fldChar w:fldCharType="separate"/>
                </w:r>
                <w:r w:rsidDel="00000000" w:rsidR="00000000" w:rsidRPr="00000000">
                  <w:rPr>
                    <w:color w:val="0000ff"/>
                    <w:u w:val="single"/>
                    <w:rtl w:val="0"/>
                  </w:rPr>
                  <w:delText xml:space="preserve">https://www.va.gov/family-member-benefits/apply-for-caregiver-assistance-form-10-10cg/</w:delText>
                </w:r>
                <w:r w:rsidDel="00000000" w:rsidR="00000000" w:rsidRPr="00000000">
                  <w:fldChar w:fldCharType="end"/>
                </w:r>
                <w:r w:rsidDel="00000000" w:rsidR="00000000" w:rsidRPr="00000000">
                  <w:rPr>
                    <w:rtl w:val="0"/>
                  </w:rPr>
                  <w:delText xml:space="preserve"> </w:delText>
                </w:r>
              </w:del>
            </w:sdtContent>
          </w:sdt>
          <w:r w:rsidDel="00000000" w:rsidR="00000000" w:rsidRPr="00000000">
            <w:rPr>
              <w:rtl w:val="0"/>
            </w:rPr>
            <w:t xml:space="preserve">(see </w:t>
          </w:r>
          <w:hyperlink w:anchor="bookmark=id.tyjcwt">
            <w:r w:rsidDel="00000000" w:rsidR="00000000" w:rsidRPr="00000000">
              <w:rPr>
                <w:color w:val="0000ff"/>
                <w:u w:val="single"/>
                <w:rtl w:val="0"/>
              </w:rPr>
              <w:t xml:space="preserve">Figure 2</w:t>
            </w:r>
          </w:hyperlink>
          <w:r w:rsidDel="00000000" w:rsidR="00000000" w:rsidRPr="00000000">
            <w:rPr>
              <w:rtl w:val="0"/>
            </w:rPr>
            <w:t xml:space="preserve">).</w:t>
            <w:br w:type="textWrapping"/>
          </w:r>
          <w:sdt>
            <w:sdtPr>
              <w:tag w:val="goog_rdk_26"/>
            </w:sdtPr>
            <w:sdtContent>
              <w:del w:author="Heather Justice" w:id="9" w:date="2024-07-10T13:40:11Z">
                <w:r w:rsidDel="00000000" w:rsidR="00000000" w:rsidRPr="00000000">
                  <w:rPr/>
                  <w:drawing>
                    <wp:inline distB="0" distT="0" distL="0" distR="0">
                      <wp:extent cx="5943600" cy="3388995"/>
                      <wp:effectExtent b="0" l="0" r="0" t="0"/>
                      <wp:docPr descr="Graphical user interface, text, application, email&#10;&#10;Description automatically generated" id="165" name="image89.png"/>
                      <a:graphic>
                        <a:graphicData uri="http://schemas.openxmlformats.org/drawingml/2006/picture">
                          <pic:pic>
                            <pic:nvPicPr>
                              <pic:cNvPr descr="Graphical user interface, text, application, email&#10;&#10;Description automatically generated" id="0" name="image89.png"/>
                              <pic:cNvPicPr preferRelativeResize="0"/>
                            </pic:nvPicPr>
                            <pic:blipFill>
                              <a:blip r:embed="rId12"/>
                              <a:srcRect b="0" l="0" r="0" t="0"/>
                              <a:stretch>
                                <a:fillRect/>
                              </a:stretch>
                            </pic:blipFill>
                            <pic:spPr>
                              <a:xfrm>
                                <a:off x="0" y="0"/>
                                <a:ext cx="5943600" cy="3388995"/>
                              </a:xfrm>
                              <a:prstGeom prst="rect"/>
                              <a:ln/>
                            </pic:spPr>
                          </pic:pic>
                        </a:graphicData>
                      </a:graphic>
                    </wp:inline>
                  </w:drawing>
                </w:r>
              </w:del>
            </w:sdtContent>
          </w:sdt>
          <w:sdt>
            <w:sdtPr>
              <w:tag w:val="goog_rdk_27"/>
            </w:sdtPr>
            <w:sdtContent>
              <w:ins w:author="Heather Justice" w:id="10" w:date="2024-07-10T13:40:12Z">
                <w:r w:rsidDel="00000000" w:rsidR="00000000" w:rsidRPr="00000000">
                  <w:rPr>
                    <w:rtl w:val="0"/>
                  </w:rPr>
                </w:r>
              </w:ins>
            </w:sdtContent>
          </w:sdt>
        </w:p>
      </w:sdtContent>
    </w:sdt>
    <w:p w:rsidR="00000000" w:rsidDel="00000000" w:rsidP="00000000" w:rsidRDefault="00000000" w:rsidRPr="00000000" w14:paraId="0000003B">
      <w:pPr>
        <w:rPr/>
      </w:pPr>
      <w:sdt>
        <w:sdtPr>
          <w:tag w:val="goog_rdk_29"/>
        </w:sdtPr>
        <w:sdtContent>
          <w:ins w:author="Heather Justice" w:id="10" w:date="2024-07-10T13:40:12Z">
            <w:r w:rsidDel="00000000" w:rsidR="00000000" w:rsidRPr="00000000">
              <w:rPr/>
              <w:drawing>
                <wp:inline distB="114300" distT="114300" distL="114300" distR="114300">
                  <wp:extent cx="5505450" cy="3581400"/>
                  <wp:effectExtent b="0" l="0" r="0" t="0"/>
                  <wp:docPr id="110" name="image35.png"/>
                  <a:graphic>
                    <a:graphicData uri="http://schemas.openxmlformats.org/drawingml/2006/picture">
                      <pic:pic>
                        <pic:nvPicPr>
                          <pic:cNvPr id="0" name="image35.png"/>
                          <pic:cNvPicPr preferRelativeResize="0"/>
                        </pic:nvPicPr>
                        <pic:blipFill>
                          <a:blip r:embed="rId13"/>
                          <a:srcRect b="0" l="0" r="0" t="0"/>
                          <a:stretch>
                            <a:fillRect/>
                          </a:stretch>
                        </pic:blipFill>
                        <pic:spPr>
                          <a:xfrm>
                            <a:off x="0" y="0"/>
                            <a:ext cx="5505450" cy="3581400"/>
                          </a:xfrm>
                          <a:prstGeom prst="rect"/>
                          <a:ln/>
                        </pic:spPr>
                      </pic:pic>
                    </a:graphicData>
                  </a:graphic>
                </wp:inline>
              </w:drawing>
            </w:r>
          </w:ins>
        </w:sdtContent>
      </w:sdt>
      <w:r w:rsidDel="00000000" w:rsidR="00000000" w:rsidRPr="00000000">
        <w:rPr>
          <w:rtl w:val="0"/>
        </w:rPr>
        <w:br w:type="textWrapping"/>
        <w:br w:type="textWrapping"/>
      </w:r>
      <w:bookmarkStart w:colFirst="0" w:colLast="0" w:name="bookmark=id.tyjcwt" w:id="5"/>
      <w:bookmarkEnd w:id="5"/>
      <w:r w:rsidDel="00000000" w:rsidR="00000000" w:rsidRPr="00000000">
        <w:rPr>
          <w:i w:val="1"/>
          <w:sz w:val="18"/>
          <w:szCs w:val="18"/>
          <w:rtl w:val="0"/>
        </w:rPr>
        <w:t xml:space="preserve">Figure 2. Beginning the application.</w:t>
        <w:br w:type="textWrapping"/>
      </w:r>
      <w:r w:rsidDel="00000000" w:rsidR="00000000" w:rsidRPr="00000000">
        <w:rPr>
          <w:rtl w:val="0"/>
        </w:rPr>
      </w:r>
    </w:p>
    <w:p w:rsidR="00000000" w:rsidDel="00000000" w:rsidP="00000000" w:rsidRDefault="00000000" w:rsidRPr="00000000" w14:paraId="0000003C">
      <w:pPr>
        <w:rPr/>
      </w:pPr>
      <w:r w:rsidDel="00000000" w:rsidR="00000000" w:rsidRPr="00000000">
        <w:br w:type="page"/>
      </w:r>
      <w:r w:rsidDel="00000000" w:rsidR="00000000" w:rsidRPr="00000000">
        <w:rPr>
          <w:rtl w:val="0"/>
        </w:rPr>
      </w:r>
    </w:p>
    <w:p w:rsidR="00000000" w:rsidDel="00000000" w:rsidP="00000000" w:rsidRDefault="00000000" w:rsidRPr="00000000" w14:paraId="0000003D">
      <w:pPr>
        <w:rPr/>
      </w:pPr>
      <w:r w:rsidDel="00000000" w:rsidR="00000000" w:rsidRPr="00000000">
        <w:rPr>
          <w:rtl w:val="0"/>
        </w:rPr>
        <w:t xml:space="preserve">Information about the program, as well as a link to the form, can be found on the Program of Comprehensive Assistance for Family Caregivers page (</w:t>
      </w:r>
      <w:sdt>
        <w:sdtPr>
          <w:tag w:val="goog_rdk_30"/>
        </w:sdtPr>
        <w:sdtContent>
          <w:ins w:author="Heather Justice" w:id="11" w:date="2024-07-11T20:29:23Z">
            <w:r w:rsidDel="00000000" w:rsidR="00000000" w:rsidRPr="00000000">
              <w:rPr>
                <w:rtl w:val="0"/>
              </w:rPr>
              <w:t xml:space="preserve">https://staging.va.gov/family-and-caregiver-benefits/health-and-disability/comprehensive-assistance-for-family-caregivers/</w:t>
            </w:r>
          </w:ins>
        </w:sdtContent>
      </w:sdt>
      <w:sdt>
        <w:sdtPr>
          <w:tag w:val="goog_rdk_31"/>
        </w:sdtPr>
        <w:sdtContent>
          <w:del w:author="Heather Justice" w:id="11" w:date="2024-07-11T20:29:23Z">
            <w:r w:rsidDel="00000000" w:rsidR="00000000" w:rsidRPr="00000000">
              <w:fldChar w:fldCharType="begin"/>
            </w:r>
            <w:r w:rsidDel="00000000" w:rsidR="00000000" w:rsidRPr="00000000">
              <w:delInstrText xml:space="preserve">HYPERLINK "https://www.va.gov/family-member-benefits/comprehensive-assistance-for-family-caregivers/"</w:delInstrText>
            </w:r>
            <w:r w:rsidDel="00000000" w:rsidR="00000000" w:rsidRPr="00000000">
              <w:fldChar w:fldCharType="separate"/>
            </w:r>
            <w:r w:rsidDel="00000000" w:rsidR="00000000" w:rsidRPr="00000000">
              <w:rPr>
                <w:color w:val="0000ff"/>
                <w:u w:val="single"/>
                <w:rtl w:val="0"/>
              </w:rPr>
              <w:delText xml:space="preserve">https://www.va.gov/family-member-benefits/comprehensive-assistance-for-family-caregivers/</w:delText>
            </w:r>
            <w:r w:rsidDel="00000000" w:rsidR="00000000" w:rsidRPr="00000000">
              <w:fldChar w:fldCharType="end"/>
            </w:r>
          </w:del>
        </w:sdtContent>
      </w:sdt>
      <w:r w:rsidDel="00000000" w:rsidR="00000000" w:rsidRPr="00000000">
        <w:rPr>
          <w:color w:val="0000ff"/>
          <w:u w:val="single"/>
          <w:rtl w:val="0"/>
        </w:rPr>
        <w:t xml:space="preserve">). See </w:t>
      </w:r>
      <w:hyperlink w:anchor="bookmark=id.1t3h5sf">
        <w:r w:rsidDel="00000000" w:rsidR="00000000" w:rsidRPr="00000000">
          <w:rPr>
            <w:color w:val="0000ff"/>
            <w:u w:val="single"/>
            <w:rtl w:val="0"/>
          </w:rPr>
          <w:t xml:space="preserve">Figure 3</w:t>
        </w:r>
      </w:hyperlink>
      <w:r w:rsidDel="00000000" w:rsidR="00000000" w:rsidRPr="00000000">
        <w:rPr>
          <w:color w:val="0000ff"/>
          <w:u w:val="single"/>
          <w:rtl w:val="0"/>
        </w:rPr>
        <w:t xml:space="preserve">.</w:t>
      </w:r>
      <w:r w:rsidDel="00000000" w:rsidR="00000000" w:rsidRPr="00000000">
        <w:rPr>
          <w:rtl w:val="0"/>
        </w:rPr>
      </w:r>
    </w:p>
    <w:sdt>
      <w:sdtPr>
        <w:tag w:val="goog_rdk_35"/>
      </w:sdtPr>
      <w:sdtContent>
        <w:p w:rsidR="00000000" w:rsidDel="00000000" w:rsidP="00000000" w:rsidRDefault="00000000" w:rsidRPr="00000000" w14:paraId="0000003E">
          <w:pPr>
            <w:pBdr>
              <w:bottom w:color="000000" w:space="1" w:sz="6" w:val="single"/>
            </w:pBdr>
            <w:rPr>
              <w:ins w:author="Heather Justice" w:id="13" w:date="2024-07-10T13:43:42Z"/>
              <w:color w:val="000000"/>
            </w:rPr>
          </w:pPr>
          <w:sdt>
            <w:sdtPr>
              <w:tag w:val="goog_rdk_33"/>
            </w:sdtPr>
            <w:sdtContent>
              <w:del w:author="Heather Justice" w:id="12" w:date="2024-07-10T13:43:31Z">
                <w:r w:rsidDel="00000000" w:rsidR="00000000" w:rsidRPr="00000000">
                  <w:rPr>
                    <w:color w:val="000000"/>
                  </w:rPr>
                  <w:drawing>
                    <wp:inline distB="0" distT="0" distL="0" distR="0">
                      <wp:extent cx="5943600" cy="4858385"/>
                      <wp:effectExtent b="0" l="0" r="0" t="0"/>
                      <wp:docPr descr="Graphical user interface, text, application, Teams&#10;&#10;Description automatically generated" id="164" name="image91.png"/>
                      <a:graphic>
                        <a:graphicData uri="http://schemas.openxmlformats.org/drawingml/2006/picture">
                          <pic:pic>
                            <pic:nvPicPr>
                              <pic:cNvPr descr="Graphical user interface, text, application, Teams&#10;&#10;Description automatically generated" id="0" name="image91.png"/>
                              <pic:cNvPicPr preferRelativeResize="0"/>
                            </pic:nvPicPr>
                            <pic:blipFill>
                              <a:blip r:embed="rId14"/>
                              <a:srcRect b="0" l="0" r="0" t="0"/>
                              <a:stretch>
                                <a:fillRect/>
                              </a:stretch>
                            </pic:blipFill>
                            <pic:spPr>
                              <a:xfrm>
                                <a:off x="0" y="0"/>
                                <a:ext cx="5943600" cy="4858385"/>
                              </a:xfrm>
                              <a:prstGeom prst="rect"/>
                              <a:ln/>
                            </pic:spPr>
                          </pic:pic>
                        </a:graphicData>
                      </a:graphic>
                    </wp:inline>
                  </w:drawing>
                </w:r>
              </w:del>
            </w:sdtContent>
          </w:sdt>
          <w:sdt>
            <w:sdtPr>
              <w:tag w:val="goog_rdk_34"/>
            </w:sdtPr>
            <w:sdtContent>
              <w:ins w:author="Heather Justice" w:id="13" w:date="2024-07-10T13:43:42Z">
                <w:bookmarkStart w:colFirst="0" w:colLast="0" w:name="_heading=h.3dy6vkm" w:id="6"/>
                <w:bookmarkEnd w:id="6"/>
                <w:r w:rsidDel="00000000" w:rsidR="00000000" w:rsidRPr="00000000">
                  <w:rPr>
                    <w:rtl w:val="0"/>
                  </w:rPr>
                </w:r>
              </w:ins>
            </w:sdtContent>
          </w:sdt>
        </w:p>
      </w:sdtContent>
    </w:sdt>
    <w:sdt>
      <w:sdtPr>
        <w:tag w:val="goog_rdk_37"/>
      </w:sdtPr>
      <w:sdtContent>
        <w:p w:rsidR="00000000" w:rsidDel="00000000" w:rsidP="00000000" w:rsidRDefault="00000000" w:rsidRPr="00000000" w14:paraId="0000003F">
          <w:pPr>
            <w:pBdr>
              <w:bottom w:color="000000" w:space="1" w:sz="6" w:val="single"/>
            </w:pBdr>
            <w:rPr>
              <w:color w:val="000000"/>
              <w:highlight w:val="yellow"/>
            </w:rPr>
            <w:pPrChange w:author="Heather Justice" w:id="0" w:date="2024-07-10T13:43:42Z">
              <w:pPr>
                <w:pBdr>
                  <w:bottom w:color="000000" w:space="1" w:sz="6" w:val="single"/>
                </w:pBdr>
              </w:pPr>
            </w:pPrChange>
          </w:pPr>
          <w:bookmarkStart w:colFirst="0" w:colLast="0" w:name="_heading=h.3dy6vkm" w:id="6"/>
          <w:bookmarkEnd w:id="6"/>
          <w:sdt>
            <w:sdtPr>
              <w:tag w:val="goog_rdk_36"/>
            </w:sdtPr>
            <w:sdtContent>
              <w:ins w:author="Heather Justice" w:id="13" w:date="2024-07-10T13:43:42Z">
                <w:r w:rsidDel="00000000" w:rsidR="00000000" w:rsidRPr="00000000">
                  <w:rPr>
                    <w:color w:val="000000"/>
                  </w:rPr>
                  <w:drawing>
                    <wp:inline distB="114300" distT="114300" distL="114300" distR="114300">
                      <wp:extent cx="5943600" cy="3441700"/>
                      <wp:effectExtent b="0" l="0" r="0" t="0"/>
                      <wp:docPr id="143" name="image72.png"/>
                      <a:graphic>
                        <a:graphicData uri="http://schemas.openxmlformats.org/drawingml/2006/picture">
                          <pic:pic>
                            <pic:nvPicPr>
                              <pic:cNvPr id="0" name="image72.png"/>
                              <pic:cNvPicPr preferRelativeResize="0"/>
                            </pic:nvPicPr>
                            <pic:blipFill>
                              <a:blip r:embed="rId15"/>
                              <a:srcRect b="0" l="0" r="0" t="0"/>
                              <a:stretch>
                                <a:fillRect/>
                              </a:stretch>
                            </pic:blipFill>
                            <pic:spPr>
                              <a:xfrm>
                                <a:off x="0" y="0"/>
                                <a:ext cx="5943600" cy="3441700"/>
                              </a:xfrm>
                              <a:prstGeom prst="rect"/>
                              <a:ln/>
                            </pic:spPr>
                          </pic:pic>
                        </a:graphicData>
                      </a:graphic>
                    </wp:inline>
                  </w:drawing>
                </w:r>
              </w:ins>
            </w:sdtContent>
          </w:sdt>
          <w:r w:rsidDel="00000000" w:rsidR="00000000" w:rsidRPr="00000000">
            <w:rPr>
              <w:color w:val="000000"/>
              <w:highlight w:val="yellow"/>
              <w:rtl w:val="0"/>
            </w:rPr>
            <w:br w:type="textWrapping"/>
          </w:r>
          <w:bookmarkStart w:colFirst="0" w:colLast="0" w:name="bookmark=id.1t3h5sf" w:id="7"/>
          <w:bookmarkEnd w:id="7"/>
          <w:r w:rsidDel="00000000" w:rsidR="00000000" w:rsidRPr="00000000">
            <w:rPr>
              <w:rtl w:val="0"/>
            </w:rPr>
          </w:r>
        </w:p>
      </w:sdtContent>
    </w:sdt>
    <w:p w:rsidR="00000000" w:rsidDel="00000000" w:rsidP="00000000" w:rsidRDefault="00000000" w:rsidRPr="00000000" w14:paraId="00000040">
      <w:pPr>
        <w:pBdr>
          <w:bottom w:color="000000" w:space="1" w:sz="6" w:val="single"/>
        </w:pBdr>
        <w:rPr/>
      </w:pPr>
      <w:r w:rsidDel="00000000" w:rsidR="00000000" w:rsidRPr="00000000">
        <w:rPr>
          <w:i w:val="1"/>
          <w:color w:val="000000"/>
          <w:sz w:val="18"/>
          <w:szCs w:val="18"/>
          <w:rtl w:val="0"/>
        </w:rPr>
        <w:t xml:space="preserve">Figure 3. Information on the Program of Comprehensive Assistance for Family Caregivers.</w:t>
      </w:r>
      <w:r w:rsidDel="00000000" w:rsidR="00000000" w:rsidRPr="00000000">
        <w:br w:type="page"/>
      </w:r>
      <w:r w:rsidDel="00000000" w:rsidR="00000000" w:rsidRPr="00000000">
        <w:rPr>
          <w:rtl w:val="0"/>
        </w:rPr>
      </w:r>
    </w:p>
    <w:p w:rsidR="00000000" w:rsidDel="00000000" w:rsidP="00000000" w:rsidRDefault="00000000" w:rsidRPr="00000000" w14:paraId="00000041">
      <w:pPr>
        <w:pStyle w:val="Heading3"/>
        <w:rPr>
          <w:b w:val="1"/>
        </w:rPr>
      </w:pPr>
      <w:bookmarkStart w:colFirst="0" w:colLast="0" w:name="_heading=h.4d34og8" w:id="8"/>
      <w:bookmarkEnd w:id="8"/>
      <w:r w:rsidDel="00000000" w:rsidR="00000000" w:rsidRPr="00000000">
        <w:rPr>
          <w:b w:val="1"/>
          <w:rtl w:val="0"/>
        </w:rPr>
        <w:t xml:space="preserve">Maintenance Windows</w:t>
      </w:r>
    </w:p>
    <w:p w:rsidR="00000000" w:rsidDel="00000000" w:rsidP="00000000" w:rsidRDefault="00000000" w:rsidRPr="00000000" w14:paraId="00000042">
      <w:pPr>
        <w:rPr/>
      </w:pPr>
      <w:r w:rsidDel="00000000" w:rsidR="00000000" w:rsidRPr="00000000">
        <w:rPr>
          <w:rtl w:val="0"/>
        </w:rPr>
        <w:t xml:space="preserve">The technical systems that support the online family caregiver application </w:t>
      </w:r>
      <w:sdt>
        <w:sdtPr>
          <w:tag w:val="goog_rdk_38"/>
        </w:sdtPr>
        <w:sdtContent>
          <w:ins w:author="Heather Justice" w:id="15" w:date="2024-07-11T20:29:58Z">
            <w:r w:rsidDel="00000000" w:rsidR="00000000" w:rsidRPr="00000000">
              <w:rPr>
                <w:rtl w:val="0"/>
              </w:rPr>
              <w:t xml:space="preserve">undergo</w:t>
            </w:r>
          </w:ins>
        </w:sdtContent>
      </w:sdt>
      <w:sdt>
        <w:sdtPr>
          <w:tag w:val="goog_rdk_39"/>
        </w:sdtPr>
        <w:sdtContent>
          <w:del w:author="Heather Justice" w:id="15" w:date="2024-07-11T20:29:58Z">
            <w:r w:rsidDel="00000000" w:rsidR="00000000" w:rsidRPr="00000000">
              <w:rPr>
                <w:rtl w:val="0"/>
              </w:rPr>
              <w:delText xml:space="preserve">undergoes</w:delText>
            </w:r>
          </w:del>
        </w:sdtContent>
      </w:sdt>
      <w:r w:rsidDel="00000000" w:rsidR="00000000" w:rsidRPr="00000000">
        <w:rPr>
          <w:rtl w:val="0"/>
        </w:rPr>
        <w:t xml:space="preserve"> occasional maintenance. During this time, any online submissions will not go through. When such a maintenance window is coming up within 1 hour, users who navigate to the online form will see this message (</w:t>
      </w:r>
      <w:hyperlink w:anchor="bookmark=id.2s8eyo1">
        <w:r w:rsidDel="00000000" w:rsidR="00000000" w:rsidRPr="00000000">
          <w:rPr>
            <w:color w:val="0000ff"/>
            <w:u w:val="single"/>
            <w:rtl w:val="0"/>
          </w:rPr>
          <w:t xml:space="preserve">Figure 4</w:t>
        </w:r>
      </w:hyperlink>
      <w:r w:rsidDel="00000000" w:rsidR="00000000" w:rsidRPr="00000000">
        <w:rPr>
          <w:rtl w:val="0"/>
        </w:rPr>
        <w:t xml:space="preserve">), which specifies when the maintenance will begin and end:</w:t>
      </w:r>
    </w:p>
    <w:p w:rsidR="00000000" w:rsidDel="00000000" w:rsidP="00000000" w:rsidRDefault="00000000" w:rsidRPr="00000000" w14:paraId="00000043">
      <w:pPr>
        <w:rPr/>
      </w:pPr>
      <w:r w:rsidDel="00000000" w:rsidR="00000000" w:rsidRPr="00000000">
        <w:rPr/>
        <w:drawing>
          <wp:inline distB="0" distT="0" distL="0" distR="0">
            <wp:extent cx="5397312" cy="3104608"/>
            <wp:effectExtent b="0" l="0" r="0" t="0"/>
            <wp:docPr id="167" name="image90.png"/>
            <a:graphic>
              <a:graphicData uri="http://schemas.openxmlformats.org/drawingml/2006/picture">
                <pic:pic>
                  <pic:nvPicPr>
                    <pic:cNvPr id="0" name="image90.png"/>
                    <pic:cNvPicPr preferRelativeResize="0"/>
                  </pic:nvPicPr>
                  <pic:blipFill>
                    <a:blip r:embed="rId16"/>
                    <a:srcRect b="0" l="0" r="0" t="0"/>
                    <a:stretch>
                      <a:fillRect/>
                    </a:stretch>
                  </pic:blipFill>
                  <pic:spPr>
                    <a:xfrm>
                      <a:off x="0" y="0"/>
                      <a:ext cx="5397312" cy="3104608"/>
                    </a:xfrm>
                    <a:prstGeom prst="rect"/>
                    <a:ln/>
                  </pic:spPr>
                </pic:pic>
              </a:graphicData>
            </a:graphic>
          </wp:inline>
        </w:drawing>
      </w:r>
      <w:r w:rsidDel="00000000" w:rsidR="00000000" w:rsidRPr="00000000">
        <w:rPr>
          <w:rtl w:val="0"/>
        </w:rPr>
        <w:br w:type="textWrapping"/>
      </w:r>
      <w:bookmarkStart w:colFirst="0" w:colLast="0" w:name="bookmark=id.2s8eyo1" w:id="9"/>
      <w:bookmarkEnd w:id="9"/>
      <w:r w:rsidDel="00000000" w:rsidR="00000000" w:rsidRPr="00000000">
        <w:rPr>
          <w:i w:val="1"/>
          <w:sz w:val="18"/>
          <w:szCs w:val="18"/>
          <w:rtl w:val="0"/>
        </w:rPr>
        <w:t xml:space="preserve">Figure 4. Notice of upcoming scheduled maintenance.</w:t>
      </w:r>
      <w:r w:rsidDel="00000000" w:rsidR="00000000" w:rsidRPr="00000000">
        <w:rPr>
          <w:rtl w:val="0"/>
        </w:rPr>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rPr/>
      </w:pPr>
      <w:r w:rsidDel="00000000" w:rsidR="00000000" w:rsidRPr="00000000">
        <w:rPr>
          <w:rtl w:val="0"/>
        </w:rPr>
        <w:t xml:space="preserve">If the user navigates to the form once a maintenance window is underway, they will see the following message (</w:t>
      </w:r>
      <w:hyperlink w:anchor="bookmark=id.17dp8vu">
        <w:r w:rsidDel="00000000" w:rsidR="00000000" w:rsidRPr="00000000">
          <w:rPr>
            <w:color w:val="0000ff"/>
            <w:u w:val="single"/>
            <w:rtl w:val="0"/>
          </w:rPr>
          <w:t xml:space="preserve">Figure 5</w:t>
        </w:r>
      </w:hyperlink>
      <w:r w:rsidDel="00000000" w:rsidR="00000000" w:rsidRPr="00000000">
        <w:rPr>
          <w:rtl w:val="0"/>
        </w:rPr>
        <w:t xml:space="preserve">), and will be unable to start the online application:</w:t>
      </w:r>
    </w:p>
    <w:p w:rsidR="00000000" w:rsidDel="00000000" w:rsidP="00000000" w:rsidRDefault="00000000" w:rsidRPr="00000000" w14:paraId="00000046">
      <w:pPr>
        <w:rPr/>
      </w:pPr>
      <w:sdt>
        <w:sdtPr>
          <w:tag w:val="goog_rdk_40"/>
        </w:sdtPr>
        <w:sdtContent>
          <w:commentRangeStart w:id="0"/>
        </w:sdtContent>
      </w:sdt>
      <w:r w:rsidDel="00000000" w:rsidR="00000000" w:rsidRPr="00000000">
        <w:rPr/>
        <w:drawing>
          <wp:inline distB="0" distT="0" distL="0" distR="0">
            <wp:extent cx="5849979" cy="2095995"/>
            <wp:effectExtent b="0" l="0" r="0" t="0"/>
            <wp:docPr descr="Graphical user interface, application, Teams&#10;&#10;Description automatically generated" id="166" name="image92.png"/>
            <a:graphic>
              <a:graphicData uri="http://schemas.openxmlformats.org/drawingml/2006/picture">
                <pic:pic>
                  <pic:nvPicPr>
                    <pic:cNvPr descr="Graphical user interface, application, Teams&#10;&#10;Description automatically generated" id="0" name="image92.png"/>
                    <pic:cNvPicPr preferRelativeResize="0"/>
                  </pic:nvPicPr>
                  <pic:blipFill>
                    <a:blip r:embed="rId17"/>
                    <a:srcRect b="53698" l="0" r="1575" t="0"/>
                    <a:stretch>
                      <a:fillRect/>
                    </a:stretch>
                  </pic:blipFill>
                  <pic:spPr>
                    <a:xfrm>
                      <a:off x="0" y="0"/>
                      <a:ext cx="5849979" cy="2095995"/>
                    </a:xfrm>
                    <a:prstGeom prst="rect"/>
                    <a:ln/>
                  </pic:spPr>
                </pic:pic>
              </a:graphicData>
            </a:graphic>
          </wp:inline>
        </w:drawing>
      </w:r>
      <w:commentRangeEnd w:id="0"/>
      <w:r w:rsidDel="00000000" w:rsidR="00000000" w:rsidRPr="00000000">
        <w:commentReference w:id="0"/>
      </w:r>
      <w:r w:rsidDel="00000000" w:rsidR="00000000" w:rsidRPr="00000000">
        <w:rPr>
          <w:rtl w:val="0"/>
        </w:rPr>
        <w:br w:type="textWrapping"/>
      </w:r>
      <w:bookmarkStart w:colFirst="0" w:colLast="0" w:name="bookmark=id.17dp8vu" w:id="10"/>
      <w:bookmarkEnd w:id="10"/>
      <w:r w:rsidDel="00000000" w:rsidR="00000000" w:rsidRPr="00000000">
        <w:rPr>
          <w:i w:val="1"/>
          <w:sz w:val="18"/>
          <w:szCs w:val="18"/>
          <w:rtl w:val="0"/>
        </w:rPr>
        <w:t xml:space="preserve">Figure 5. Tool unavailable due to maintenance.</w:t>
      </w:r>
      <w:r w:rsidDel="00000000" w:rsidR="00000000" w:rsidRPr="00000000">
        <w:rPr>
          <w:rtl w:val="0"/>
        </w:rPr>
      </w:r>
    </w:p>
    <w:p w:rsidR="00000000" w:rsidDel="00000000" w:rsidP="00000000" w:rsidRDefault="00000000" w:rsidRPr="00000000" w14:paraId="00000047">
      <w:pPr>
        <w:pStyle w:val="Heading1"/>
        <w:rPr>
          <w:b w:val="1"/>
        </w:rPr>
      </w:pPr>
      <w:bookmarkStart w:colFirst="0" w:colLast="0" w:name="_heading=h.3rdcrjn" w:id="11"/>
      <w:bookmarkEnd w:id="11"/>
      <w:r w:rsidDel="00000000" w:rsidR="00000000" w:rsidRPr="00000000">
        <w:rPr>
          <w:b w:val="1"/>
          <w:rtl w:val="0"/>
        </w:rPr>
        <w:t xml:space="preserve">How Do I Apply?</w:t>
      </w:r>
    </w:p>
    <w:p w:rsidR="00000000" w:rsidDel="00000000" w:rsidP="00000000" w:rsidRDefault="00000000" w:rsidRPr="00000000" w14:paraId="00000048">
      <w:pPr>
        <w:spacing w:after="0" w:line="246" w:lineRule="auto"/>
        <w:ind w:right="103"/>
        <w:rPr>
          <w:color w:val="000000"/>
        </w:rPr>
      </w:pPr>
      <w:r w:rsidDel="00000000" w:rsidR="00000000" w:rsidRPr="00000000">
        <w:rPr>
          <w:rtl w:val="0"/>
        </w:rPr>
      </w:r>
    </w:p>
    <w:p w:rsidR="00000000" w:rsidDel="00000000" w:rsidP="00000000" w:rsidRDefault="00000000" w:rsidRPr="00000000" w14:paraId="00000049">
      <w:pPr>
        <w:rPr>
          <w:color w:val="000000"/>
        </w:rPr>
      </w:pPr>
      <w:r w:rsidDel="00000000" w:rsidR="00000000" w:rsidRPr="00000000">
        <w:rPr>
          <w:rtl w:val="0"/>
        </w:rPr>
        <w:t xml:space="preserve">The application page provides instructions on how to apply for the Program of Comprehensive Assistance for Family Caregivers and what information is needed to complete the form (</w:t>
      </w:r>
      <w:hyperlink w:anchor="bookmark=id.26in1rg">
        <w:r w:rsidDel="00000000" w:rsidR="00000000" w:rsidRPr="00000000">
          <w:rPr>
            <w:color w:val="0000ff"/>
            <w:u w:val="single"/>
            <w:rtl w:val="0"/>
          </w:rPr>
          <w:t xml:space="preserve">Figure 6</w:t>
        </w:r>
      </w:hyperlink>
      <w:r w:rsidDel="00000000" w:rsidR="00000000" w:rsidRPr="00000000">
        <w:rPr>
          <w:rtl w:val="0"/>
        </w:rPr>
        <w:t xml:space="preserve">). This page also directs the user to the application once they are ready to apply.</w:t>
        <w:br w:type="textWrapping"/>
        <w:br w:type="textWrapping"/>
      </w:r>
      <w:sdt>
        <w:sdtPr>
          <w:tag w:val="goog_rdk_41"/>
        </w:sdtPr>
        <w:sdtContent>
          <w:del w:author="Heather Justice" w:id="16" w:date="2024-07-10T14:43:30Z">
            <w:r w:rsidDel="00000000" w:rsidR="00000000" w:rsidRPr="00000000">
              <w:rPr>
                <w:color w:val="000000"/>
              </w:rPr>
              <w:drawing>
                <wp:inline distB="0" distT="0" distL="0" distR="0">
                  <wp:extent cx="4941204" cy="4988136"/>
                  <wp:effectExtent b="0" l="0" r="0" t="0"/>
                  <wp:docPr descr="A screenshot of a social media post&#10;&#10;Description automatically generated" id="169" name="image107.png"/>
                  <a:graphic>
                    <a:graphicData uri="http://schemas.openxmlformats.org/drawingml/2006/picture">
                      <pic:pic>
                        <pic:nvPicPr>
                          <pic:cNvPr descr="A screenshot of a social media post&#10;&#10;Description automatically generated" id="0" name="image107.png"/>
                          <pic:cNvPicPr preferRelativeResize="0"/>
                        </pic:nvPicPr>
                        <pic:blipFill>
                          <a:blip r:embed="rId18"/>
                          <a:srcRect b="0" l="0" r="0" t="0"/>
                          <a:stretch>
                            <a:fillRect/>
                          </a:stretch>
                        </pic:blipFill>
                        <pic:spPr>
                          <a:xfrm>
                            <a:off x="0" y="0"/>
                            <a:ext cx="4941204" cy="4988136"/>
                          </a:xfrm>
                          <a:prstGeom prst="rect"/>
                          <a:ln/>
                        </pic:spPr>
                      </pic:pic>
                    </a:graphicData>
                  </a:graphic>
                </wp:inline>
              </w:drawing>
            </w:r>
          </w:del>
        </w:sdtContent>
      </w:sdt>
      <w:r w:rsidDel="00000000" w:rsidR="00000000" w:rsidRPr="00000000">
        <w:rPr>
          <w:color w:val="000000"/>
          <w:rtl w:val="0"/>
        </w:rPr>
        <w:br w:type="textWrapping"/>
      </w:r>
    </w:p>
    <w:sdt>
      <w:sdtPr>
        <w:tag w:val="goog_rdk_45"/>
      </w:sdtPr>
      <w:sdtContent>
        <w:p w:rsidR="00000000" w:rsidDel="00000000" w:rsidP="00000000" w:rsidRDefault="00000000" w:rsidRPr="00000000" w14:paraId="0000004A">
          <w:pPr>
            <w:pBdr>
              <w:bottom w:color="000000" w:space="1" w:sz="6" w:val="single"/>
            </w:pBdr>
            <w:rPr>
              <w:ins w:author="Heather Justice" w:id="18" w:date="2024-07-10T14:43:37Z"/>
              <w:color w:val="000000"/>
            </w:rPr>
          </w:pPr>
          <w:sdt>
            <w:sdtPr>
              <w:tag w:val="goog_rdk_43"/>
            </w:sdtPr>
            <w:sdtContent>
              <w:del w:author="Heather Justice" w:id="17" w:date="2024-07-10T14:43:32Z">
                <w:r w:rsidDel="00000000" w:rsidR="00000000" w:rsidRPr="00000000">
                  <w:rPr>
                    <w:color w:val="000000"/>
                  </w:rPr>
                  <w:drawing>
                    <wp:inline distB="0" distT="0" distL="0" distR="0">
                      <wp:extent cx="4948050" cy="6185062"/>
                      <wp:effectExtent b="0" l="0" r="0" t="0"/>
                      <wp:docPr descr="A screenshot of a social media post&#10;&#10;Description automatically generated" id="168" name="image93.png"/>
                      <a:graphic>
                        <a:graphicData uri="http://schemas.openxmlformats.org/drawingml/2006/picture">
                          <pic:pic>
                            <pic:nvPicPr>
                              <pic:cNvPr descr="A screenshot of a social media post&#10;&#10;Description automatically generated" id="0" name="image93.png"/>
                              <pic:cNvPicPr preferRelativeResize="0"/>
                            </pic:nvPicPr>
                            <pic:blipFill>
                              <a:blip r:embed="rId19"/>
                              <a:srcRect b="0" l="0" r="0" t="0"/>
                              <a:stretch>
                                <a:fillRect/>
                              </a:stretch>
                            </pic:blipFill>
                            <pic:spPr>
                              <a:xfrm>
                                <a:off x="0" y="0"/>
                                <a:ext cx="4948050" cy="6185062"/>
                              </a:xfrm>
                              <a:prstGeom prst="rect"/>
                              <a:ln/>
                            </pic:spPr>
                          </pic:pic>
                        </a:graphicData>
                      </a:graphic>
                    </wp:inline>
                  </w:drawing>
                </w:r>
              </w:del>
            </w:sdtContent>
          </w:sdt>
          <w:sdt>
            <w:sdtPr>
              <w:tag w:val="goog_rdk_44"/>
            </w:sdtPr>
            <w:sdtContent>
              <w:ins w:author="Heather Justice" w:id="18" w:date="2024-07-10T14:43:37Z">
                <w:r w:rsidDel="00000000" w:rsidR="00000000" w:rsidRPr="00000000">
                  <w:rPr>
                    <w:rtl w:val="0"/>
                  </w:rPr>
                </w:r>
              </w:ins>
            </w:sdtContent>
          </w:sdt>
        </w:p>
      </w:sdtContent>
    </w:sdt>
    <w:sdt>
      <w:sdtPr>
        <w:tag w:val="goog_rdk_47"/>
      </w:sdtPr>
      <w:sdtContent>
        <w:p w:rsidR="00000000" w:rsidDel="00000000" w:rsidP="00000000" w:rsidRDefault="00000000" w:rsidRPr="00000000" w14:paraId="0000004B">
          <w:pPr>
            <w:pBdr>
              <w:bottom w:color="000000" w:space="1" w:sz="6" w:val="single"/>
            </w:pBdr>
            <w:rPr>
              <w:ins w:author="Heather Justice" w:id="18" w:date="2024-07-10T14:43:37Z"/>
              <w:color w:val="000000"/>
            </w:rPr>
          </w:pPr>
          <w:sdt>
            <w:sdtPr>
              <w:tag w:val="goog_rdk_46"/>
            </w:sdtPr>
            <w:sdtContent>
              <w:ins w:author="Heather Justice" w:id="18" w:date="2024-07-10T14:43:37Z">
                <w:r w:rsidDel="00000000" w:rsidR="00000000" w:rsidRPr="00000000">
                  <w:rPr>
                    <w:rtl w:val="0"/>
                  </w:rPr>
                </w:r>
              </w:ins>
            </w:sdtContent>
          </w:sdt>
        </w:p>
      </w:sdtContent>
    </w:sdt>
    <w:sdt>
      <w:sdtPr>
        <w:tag w:val="goog_rdk_49"/>
      </w:sdtPr>
      <w:sdtContent>
        <w:p w:rsidR="00000000" w:rsidDel="00000000" w:rsidP="00000000" w:rsidRDefault="00000000" w:rsidRPr="00000000" w14:paraId="0000004C">
          <w:pPr>
            <w:pBdr>
              <w:bottom w:color="000000" w:space="1" w:sz="6" w:val="single"/>
            </w:pBdr>
            <w:rPr>
              <w:ins w:author="Heather Justice" w:id="18" w:date="2024-07-10T14:43:37Z"/>
              <w:color w:val="000000"/>
            </w:rPr>
          </w:pPr>
          <w:sdt>
            <w:sdtPr>
              <w:tag w:val="goog_rdk_48"/>
            </w:sdtPr>
            <w:sdtContent>
              <w:ins w:author="Heather Justice" w:id="18" w:date="2024-07-10T14:43:37Z">
                <w:r w:rsidDel="00000000" w:rsidR="00000000" w:rsidRPr="00000000">
                  <w:rPr>
                    <w:color w:val="000000"/>
                  </w:rPr>
                  <w:drawing>
                    <wp:inline distB="114300" distT="114300" distL="114300" distR="114300">
                      <wp:extent cx="5726511" cy="8824913"/>
                      <wp:effectExtent b="0" l="0" r="0" t="0"/>
                      <wp:docPr id="139" name="image68.png"/>
                      <a:graphic>
                        <a:graphicData uri="http://schemas.openxmlformats.org/drawingml/2006/picture">
                          <pic:pic>
                            <pic:nvPicPr>
                              <pic:cNvPr id="0" name="image68.png"/>
                              <pic:cNvPicPr preferRelativeResize="0"/>
                            </pic:nvPicPr>
                            <pic:blipFill>
                              <a:blip r:embed="rId20"/>
                              <a:srcRect b="0" l="0" r="0" t="0"/>
                              <a:stretch>
                                <a:fillRect/>
                              </a:stretch>
                            </pic:blipFill>
                            <pic:spPr>
                              <a:xfrm>
                                <a:off x="0" y="0"/>
                                <a:ext cx="5726511" cy="8824913"/>
                              </a:xfrm>
                              <a:prstGeom prst="rect"/>
                              <a:ln/>
                            </pic:spPr>
                          </pic:pic>
                        </a:graphicData>
                      </a:graphic>
                    </wp:inline>
                  </w:drawing>
                </w:r>
                <w:r w:rsidDel="00000000" w:rsidR="00000000" w:rsidRPr="00000000">
                  <w:rPr>
                    <w:rtl w:val="0"/>
                  </w:rPr>
                </w:r>
              </w:ins>
            </w:sdtContent>
          </w:sdt>
        </w:p>
      </w:sdtContent>
    </w:sdt>
    <w:sdt>
      <w:sdtPr>
        <w:tag w:val="goog_rdk_52"/>
      </w:sdtPr>
      <w:sdtContent>
        <w:p w:rsidR="00000000" w:rsidDel="00000000" w:rsidP="00000000" w:rsidRDefault="00000000" w:rsidRPr="00000000" w14:paraId="0000004D">
          <w:pPr>
            <w:pBdr>
              <w:bottom w:color="000000" w:space="1" w:sz="6" w:val="single"/>
            </w:pBdr>
            <w:rPr>
              <w:rPrChange w:author="Heather Justice" w:id="19" w:date="2024-07-10T14:43:37Z">
                <w:rPr>
                  <w:color w:val="000000"/>
                </w:rPr>
              </w:rPrChange>
            </w:rPr>
          </w:pPr>
          <w:sdt>
            <w:sdtPr>
              <w:tag w:val="goog_rdk_50"/>
            </w:sdtPr>
            <w:sdtContent>
              <w:ins w:author="Heather Justice" w:id="18" w:date="2024-07-10T14:43:37Z">
                <w:r w:rsidDel="00000000" w:rsidR="00000000" w:rsidRPr="00000000">
                  <w:rPr>
                    <w:color w:val="000000"/>
                  </w:rPr>
                  <w:drawing>
                    <wp:inline distB="114300" distT="114300" distL="114300" distR="114300">
                      <wp:extent cx="5943600" cy="2781300"/>
                      <wp:effectExtent b="0" l="0" r="0" t="0"/>
                      <wp:docPr id="119" name="image45.png"/>
                      <a:graphic>
                        <a:graphicData uri="http://schemas.openxmlformats.org/drawingml/2006/picture">
                          <pic:pic>
                            <pic:nvPicPr>
                              <pic:cNvPr id="0" name="image45.png"/>
                              <pic:cNvPicPr preferRelativeResize="0"/>
                            </pic:nvPicPr>
                            <pic:blipFill>
                              <a:blip r:embed="rId21"/>
                              <a:srcRect b="0" l="0" r="0" t="0"/>
                              <a:stretch>
                                <a:fillRect/>
                              </a:stretch>
                            </pic:blipFill>
                            <pic:spPr>
                              <a:xfrm>
                                <a:off x="0" y="0"/>
                                <a:ext cx="5943600" cy="2781300"/>
                              </a:xfrm>
                              <a:prstGeom prst="rect"/>
                              <a:ln/>
                            </pic:spPr>
                          </pic:pic>
                        </a:graphicData>
                      </a:graphic>
                    </wp:inline>
                  </w:drawing>
                </w:r>
              </w:ins>
            </w:sdtContent>
          </w:sdt>
          <w:sdt>
            <w:sdtPr>
              <w:tag w:val="goog_rdk_51"/>
            </w:sdtPr>
            <w:sdtContent>
              <w:r w:rsidDel="00000000" w:rsidR="00000000" w:rsidRPr="00000000">
                <w:rPr>
                  <w:rtl w:val="0"/>
                </w:rPr>
              </w:r>
            </w:sdtContent>
          </w:sdt>
        </w:p>
      </w:sdtContent>
    </w:sdt>
    <w:bookmarkStart w:colFirst="0" w:colLast="0" w:name="bookmark=id.26in1rg" w:id="12"/>
    <w:bookmarkEnd w:id="12"/>
    <w:p w:rsidR="00000000" w:rsidDel="00000000" w:rsidP="00000000" w:rsidRDefault="00000000" w:rsidRPr="00000000" w14:paraId="0000004E">
      <w:pPr>
        <w:rPr>
          <w:color w:val="000000"/>
        </w:rPr>
      </w:pPr>
      <w:r w:rsidDel="00000000" w:rsidR="00000000" w:rsidRPr="00000000">
        <w:rPr>
          <w:i w:val="1"/>
          <w:color w:val="000000"/>
          <w:sz w:val="18"/>
          <w:szCs w:val="18"/>
          <w:rtl w:val="0"/>
        </w:rPr>
        <w:t xml:space="preserve">Figure 6. Pre-application information for Program of Comprehensive Assistance for Family Caregivers.</w:t>
      </w:r>
      <w:r w:rsidDel="00000000" w:rsidR="00000000" w:rsidRPr="00000000">
        <w:rPr>
          <w:rtl w:val="0"/>
        </w:rPr>
      </w:r>
    </w:p>
    <w:p w:rsidR="00000000" w:rsidDel="00000000" w:rsidP="00000000" w:rsidRDefault="00000000" w:rsidRPr="00000000" w14:paraId="0000004F">
      <w:pPr>
        <w:rPr>
          <w:color w:val="000000"/>
        </w:rPr>
      </w:pPr>
      <w:r w:rsidDel="00000000" w:rsidR="00000000" w:rsidRPr="00000000">
        <w:rPr>
          <w:rtl w:val="0"/>
        </w:rPr>
      </w:r>
    </w:p>
    <w:p w:rsidR="00000000" w:rsidDel="00000000" w:rsidP="00000000" w:rsidRDefault="00000000" w:rsidRPr="00000000" w14:paraId="00000050">
      <w:pPr>
        <w:rPr>
          <w:color w:val="000000"/>
        </w:rPr>
      </w:pPr>
      <w:r w:rsidDel="00000000" w:rsidR="00000000" w:rsidRPr="00000000">
        <w:rPr>
          <w:rtl w:val="0"/>
        </w:rPr>
      </w:r>
    </w:p>
    <w:p w:rsidR="00000000" w:rsidDel="00000000" w:rsidP="00000000" w:rsidRDefault="00000000" w:rsidRPr="00000000" w14:paraId="00000051">
      <w:pPr>
        <w:rPr>
          <w:color w:val="000000"/>
        </w:rPr>
      </w:pPr>
      <w:r w:rsidDel="00000000" w:rsidR="00000000" w:rsidRPr="00000000">
        <w:rPr>
          <w:rtl w:val="0"/>
        </w:rPr>
      </w:r>
    </w:p>
    <w:p w:rsidR="00000000" w:rsidDel="00000000" w:rsidP="00000000" w:rsidRDefault="00000000" w:rsidRPr="00000000" w14:paraId="00000052">
      <w:pPr>
        <w:rPr>
          <w:color w:val="000000"/>
        </w:rPr>
      </w:pPr>
      <w:r w:rsidDel="00000000" w:rsidR="00000000" w:rsidRPr="00000000">
        <w:rPr>
          <w:rtl w:val="0"/>
        </w:rPr>
      </w:r>
    </w:p>
    <w:p w:rsidR="00000000" w:rsidDel="00000000" w:rsidP="00000000" w:rsidRDefault="00000000" w:rsidRPr="00000000" w14:paraId="00000053">
      <w:pPr>
        <w:rPr>
          <w:color w:val="000000"/>
        </w:rPr>
      </w:pPr>
      <w:r w:rsidDel="00000000" w:rsidR="00000000" w:rsidRPr="00000000">
        <w:rPr>
          <w:rtl w:val="0"/>
        </w:rPr>
      </w:r>
    </w:p>
    <w:p w:rsidR="00000000" w:rsidDel="00000000" w:rsidP="00000000" w:rsidRDefault="00000000" w:rsidRPr="00000000" w14:paraId="00000054">
      <w:pPr>
        <w:rPr>
          <w:color w:val="000000"/>
        </w:rPr>
      </w:pPr>
      <w:r w:rsidDel="00000000" w:rsidR="00000000" w:rsidRPr="00000000">
        <w:rPr>
          <w:color w:val="000000"/>
          <w:rtl w:val="0"/>
        </w:rPr>
        <w:t xml:space="preserve">A drop-down link gives applicants additional information about</w:t>
      </w:r>
      <w:sdt>
        <w:sdtPr>
          <w:tag w:val="goog_rdk_53"/>
        </w:sdtPr>
        <w:sdtContent>
          <w:ins w:author="Heather Justice" w:id="20" w:date="2024-07-11T20:30:17Z">
            <w:r w:rsidDel="00000000" w:rsidR="00000000" w:rsidRPr="00000000">
              <w:rPr>
                <w:color w:val="000000"/>
                <w:rtl w:val="0"/>
              </w:rPr>
              <w:t xml:space="preserve"> the</w:t>
            </w:r>
          </w:ins>
        </w:sdtContent>
      </w:sdt>
      <w:r w:rsidDel="00000000" w:rsidR="00000000" w:rsidRPr="00000000">
        <w:rPr>
          <w:color w:val="000000"/>
          <w:rtl w:val="0"/>
        </w:rPr>
        <w:t xml:space="preserve"> Caregiver Support</w:t>
      </w:r>
      <w:sdt>
        <w:sdtPr>
          <w:tag w:val="goog_rdk_54"/>
        </w:sdtPr>
        <w:sdtContent>
          <w:ins w:author="Heather Justice" w:id="21" w:date="2024-07-10T14:46:24Z">
            <w:r w:rsidDel="00000000" w:rsidR="00000000" w:rsidRPr="00000000">
              <w:rPr>
                <w:color w:val="000000"/>
                <w:rtl w:val="0"/>
              </w:rPr>
              <w:t xml:space="preserve"> Team</w:t>
            </w:r>
          </w:ins>
        </w:sdtContent>
      </w:sdt>
      <w:r w:rsidDel="00000000" w:rsidR="00000000" w:rsidRPr="00000000">
        <w:rPr>
          <w:color w:val="000000"/>
          <w:rtl w:val="0"/>
        </w:rPr>
        <w:t xml:space="preserve"> </w:t>
      </w:r>
      <w:sdt>
        <w:sdtPr>
          <w:tag w:val="goog_rdk_55"/>
        </w:sdtPr>
        <w:sdtContent>
          <w:del w:author="Heather Justice" w:id="22" w:date="2024-07-10T14:46:22Z">
            <w:r w:rsidDel="00000000" w:rsidR="00000000" w:rsidRPr="00000000">
              <w:rPr>
                <w:color w:val="000000"/>
                <w:rtl w:val="0"/>
              </w:rPr>
              <w:delText xml:space="preserve">Coordinators </w:delText>
            </w:r>
          </w:del>
        </w:sdtContent>
      </w:sdt>
      <w:r w:rsidDel="00000000" w:rsidR="00000000" w:rsidRPr="00000000">
        <w:rPr>
          <w:color w:val="000000"/>
          <w:rtl w:val="0"/>
        </w:rPr>
        <w:t xml:space="preserve">(</w:t>
      </w:r>
      <w:hyperlink w:anchor="bookmark=id.lnxbz9">
        <w:r w:rsidDel="00000000" w:rsidR="00000000" w:rsidRPr="00000000">
          <w:rPr>
            <w:color w:val="0000ff"/>
            <w:u w:val="single"/>
            <w:rtl w:val="0"/>
          </w:rPr>
          <w:t xml:space="preserve">Figure 7</w:t>
        </w:r>
      </w:hyperlink>
      <w:r w:rsidDel="00000000" w:rsidR="00000000" w:rsidRPr="00000000">
        <w:rPr>
          <w:color w:val="000000"/>
          <w:rtl w:val="0"/>
        </w:rPr>
        <w:t xml:space="preserve">).</w:t>
      </w:r>
    </w:p>
    <w:sdt>
      <w:sdtPr>
        <w:tag w:val="goog_rdk_59"/>
      </w:sdtPr>
      <w:sdtContent>
        <w:p w:rsidR="00000000" w:rsidDel="00000000" w:rsidP="00000000" w:rsidRDefault="00000000" w:rsidRPr="00000000" w14:paraId="00000055">
          <w:pPr>
            <w:rPr>
              <w:ins w:author="Heather Justice" w:id="24" w:date="2024-07-10T14:46:48Z"/>
              <w:color w:val="000000"/>
            </w:rPr>
          </w:pPr>
          <w:sdt>
            <w:sdtPr>
              <w:tag w:val="goog_rdk_57"/>
            </w:sdtPr>
            <w:sdtContent>
              <w:del w:author="Heather Justice" w:id="23" w:date="2024-07-10T14:46:47Z">
                <w:r w:rsidDel="00000000" w:rsidR="00000000" w:rsidRPr="00000000">
                  <w:rPr>
                    <w:color w:val="000000"/>
                  </w:rPr>
                  <w:drawing>
                    <wp:inline distB="0" distT="0" distL="0" distR="0">
                      <wp:extent cx="4919366" cy="3061278"/>
                      <wp:effectExtent b="0" l="0" r="0" t="0"/>
                      <wp:docPr descr="A screenshot of a social media post&#10;&#10;Description automatically generated" id="171" name="image95.png"/>
                      <a:graphic>
                        <a:graphicData uri="http://schemas.openxmlformats.org/drawingml/2006/picture">
                          <pic:pic>
                            <pic:nvPicPr>
                              <pic:cNvPr descr="A screenshot of a social media post&#10;&#10;Description automatically generated" id="0" name="image95.png"/>
                              <pic:cNvPicPr preferRelativeResize="0"/>
                            </pic:nvPicPr>
                            <pic:blipFill>
                              <a:blip r:embed="rId22"/>
                              <a:srcRect b="0" l="0" r="0" t="0"/>
                              <a:stretch>
                                <a:fillRect/>
                              </a:stretch>
                            </pic:blipFill>
                            <pic:spPr>
                              <a:xfrm>
                                <a:off x="0" y="0"/>
                                <a:ext cx="4919366" cy="3061278"/>
                              </a:xfrm>
                              <a:prstGeom prst="rect"/>
                              <a:ln/>
                            </pic:spPr>
                          </pic:pic>
                        </a:graphicData>
                      </a:graphic>
                    </wp:inline>
                  </w:drawing>
                </w:r>
              </w:del>
            </w:sdtContent>
          </w:sdt>
          <w:sdt>
            <w:sdtPr>
              <w:tag w:val="goog_rdk_58"/>
            </w:sdtPr>
            <w:sdtContent>
              <w:ins w:author="Heather Justice" w:id="24" w:date="2024-07-10T14:46:48Z">
                <w:r w:rsidDel="00000000" w:rsidR="00000000" w:rsidRPr="00000000">
                  <w:rPr>
                    <w:rtl w:val="0"/>
                  </w:rPr>
                </w:r>
              </w:ins>
            </w:sdtContent>
          </w:sdt>
        </w:p>
      </w:sdtContent>
    </w:sdt>
    <w:p w:rsidR="00000000" w:rsidDel="00000000" w:rsidP="00000000" w:rsidRDefault="00000000" w:rsidRPr="00000000" w14:paraId="00000056">
      <w:pPr>
        <w:rPr>
          <w:color w:val="000000"/>
        </w:rPr>
      </w:pPr>
      <w:sdt>
        <w:sdtPr>
          <w:tag w:val="goog_rdk_60"/>
        </w:sdtPr>
        <w:sdtContent>
          <w:ins w:author="Heather Justice" w:id="24" w:date="2024-07-10T14:46:48Z">
            <w:r w:rsidDel="00000000" w:rsidR="00000000" w:rsidRPr="00000000">
              <w:rPr>
                <w:color w:val="000000"/>
              </w:rPr>
              <w:drawing>
                <wp:inline distB="114300" distT="114300" distL="114300" distR="114300">
                  <wp:extent cx="5448300" cy="4314825"/>
                  <wp:effectExtent b="0" l="0" r="0" t="0"/>
                  <wp:docPr id="161" name="image88.png"/>
                  <a:graphic>
                    <a:graphicData uri="http://schemas.openxmlformats.org/drawingml/2006/picture">
                      <pic:pic>
                        <pic:nvPicPr>
                          <pic:cNvPr id="0" name="image88.png"/>
                          <pic:cNvPicPr preferRelativeResize="0"/>
                        </pic:nvPicPr>
                        <pic:blipFill>
                          <a:blip r:embed="rId23"/>
                          <a:srcRect b="0" l="0" r="0" t="0"/>
                          <a:stretch>
                            <a:fillRect/>
                          </a:stretch>
                        </pic:blipFill>
                        <pic:spPr>
                          <a:xfrm>
                            <a:off x="0" y="0"/>
                            <a:ext cx="5448300" cy="4314825"/>
                          </a:xfrm>
                          <a:prstGeom prst="rect"/>
                          <a:ln/>
                        </pic:spPr>
                      </pic:pic>
                    </a:graphicData>
                  </a:graphic>
                </wp:inline>
              </w:drawing>
            </w:r>
          </w:ins>
        </w:sdtContent>
      </w:sdt>
      <w:r w:rsidDel="00000000" w:rsidR="00000000" w:rsidRPr="00000000">
        <w:rPr>
          <w:color w:val="000000"/>
          <w:rtl w:val="0"/>
        </w:rPr>
        <w:br w:type="textWrapping"/>
      </w:r>
      <w:bookmarkStart w:colFirst="0" w:colLast="0" w:name="bookmark=id.lnxbz9" w:id="13"/>
      <w:bookmarkEnd w:id="13"/>
      <w:r w:rsidDel="00000000" w:rsidR="00000000" w:rsidRPr="00000000">
        <w:rPr>
          <w:i w:val="1"/>
          <w:color w:val="000000"/>
          <w:sz w:val="18"/>
          <w:szCs w:val="18"/>
          <w:rtl w:val="0"/>
        </w:rPr>
        <w:t xml:space="preserve">Figure 7. Caregiver Support</w:t>
      </w:r>
      <w:sdt>
        <w:sdtPr>
          <w:tag w:val="goog_rdk_61"/>
        </w:sdtPr>
        <w:sdtContent>
          <w:ins w:author="Heather Justice" w:id="25" w:date="2024-07-11T15:23:59Z">
            <w:r w:rsidDel="00000000" w:rsidR="00000000" w:rsidRPr="00000000">
              <w:rPr>
                <w:i w:val="1"/>
                <w:color w:val="000000"/>
                <w:sz w:val="18"/>
                <w:szCs w:val="18"/>
                <w:rtl w:val="0"/>
              </w:rPr>
              <w:t xml:space="preserve"> Program Staff member</w:t>
            </w:r>
          </w:ins>
        </w:sdtContent>
      </w:sdt>
      <w:sdt>
        <w:sdtPr>
          <w:tag w:val="goog_rdk_62"/>
        </w:sdtPr>
        <w:sdtContent>
          <w:del w:author="Heather Justice" w:id="25" w:date="2024-07-11T15:23:59Z">
            <w:r w:rsidDel="00000000" w:rsidR="00000000" w:rsidRPr="00000000">
              <w:rPr>
                <w:i w:val="1"/>
                <w:color w:val="000000"/>
                <w:sz w:val="18"/>
                <w:szCs w:val="18"/>
                <w:rtl w:val="0"/>
              </w:rPr>
              <w:delText xml:space="preserve"> Coordinator</w:delText>
            </w:r>
          </w:del>
        </w:sdtContent>
      </w:sdt>
      <w:r w:rsidDel="00000000" w:rsidR="00000000" w:rsidRPr="00000000">
        <w:rPr>
          <w:i w:val="1"/>
          <w:color w:val="000000"/>
          <w:sz w:val="18"/>
          <w:szCs w:val="18"/>
          <w:rtl w:val="0"/>
        </w:rPr>
        <w:t xml:space="preserve"> information.</w:t>
      </w:r>
      <w:r w:rsidDel="00000000" w:rsidR="00000000" w:rsidRPr="00000000">
        <w:rPr>
          <w:rtl w:val="0"/>
        </w:rPr>
      </w:r>
    </w:p>
    <w:p w:rsidR="00000000" w:rsidDel="00000000" w:rsidP="00000000" w:rsidRDefault="00000000" w:rsidRPr="00000000" w14:paraId="00000057">
      <w:pPr>
        <w:rPr>
          <w:color w:val="000000"/>
          <w:sz w:val="52"/>
          <w:szCs w:val="52"/>
        </w:rPr>
      </w:pPr>
      <w:r w:rsidDel="00000000" w:rsidR="00000000" w:rsidRPr="00000000">
        <w:br w:type="page"/>
      </w:r>
      <w:r w:rsidDel="00000000" w:rsidR="00000000" w:rsidRPr="00000000">
        <w:rPr>
          <w:rtl w:val="0"/>
        </w:rPr>
      </w:r>
    </w:p>
    <w:p w:rsidR="00000000" w:rsidDel="00000000" w:rsidP="00000000" w:rsidRDefault="00000000" w:rsidRPr="00000000" w14:paraId="00000058">
      <w:pPr>
        <w:pStyle w:val="Heading1"/>
        <w:ind w:left="0" w:firstLine="0"/>
        <w:rPr>
          <w:b w:val="1"/>
        </w:rPr>
      </w:pPr>
      <w:bookmarkStart w:colFirst="0" w:colLast="0" w:name="_heading=h.35nkun2" w:id="14"/>
      <w:bookmarkEnd w:id="14"/>
      <w:r w:rsidDel="00000000" w:rsidR="00000000" w:rsidRPr="00000000">
        <w:rPr>
          <w:b w:val="1"/>
          <w:rtl w:val="0"/>
        </w:rPr>
        <w:t xml:space="preserve">Program of Comprehensive Assistance for Family Caregivers (PCAFC) Application</w:t>
      </w:r>
    </w:p>
    <w:p w:rsidR="00000000" w:rsidDel="00000000" w:rsidP="00000000" w:rsidRDefault="00000000" w:rsidRPr="00000000" w14:paraId="00000059">
      <w:pPr>
        <w:pStyle w:val="Heading3"/>
        <w:rPr>
          <w:b w:val="1"/>
          <w:color w:val="000000"/>
        </w:rPr>
      </w:pPr>
      <w:bookmarkStart w:colFirst="0" w:colLast="0" w:name="_heading=h.1ksv4uv" w:id="15"/>
      <w:bookmarkEnd w:id="15"/>
      <w:r w:rsidDel="00000000" w:rsidR="00000000" w:rsidRPr="00000000">
        <w:rPr>
          <w:b w:val="1"/>
          <w:color w:val="000000"/>
          <w:rtl w:val="0"/>
        </w:rPr>
        <w:t xml:space="preserve">Veteran Information</w:t>
      </w:r>
    </w:p>
    <w:p w:rsidR="00000000" w:rsidDel="00000000" w:rsidP="00000000" w:rsidRDefault="00000000" w:rsidRPr="00000000" w14:paraId="0000005A">
      <w:pPr>
        <w:pBdr>
          <w:bottom w:color="000000" w:space="1" w:sz="6" w:val="single"/>
        </w:pBdr>
        <w:rPr/>
      </w:pPr>
      <w:r w:rsidDel="00000000" w:rsidR="00000000" w:rsidRPr="00000000">
        <w:rPr>
          <w:rtl w:val="0"/>
        </w:rPr>
        <w:t xml:space="preserve">First, the Veteran will be asked to fill in general personal information (</w:t>
      </w:r>
      <w:hyperlink w:anchor="bookmark=id.44sinio">
        <w:r w:rsidDel="00000000" w:rsidR="00000000" w:rsidRPr="00000000">
          <w:rPr>
            <w:color w:val="0000ff"/>
            <w:u w:val="single"/>
            <w:rtl w:val="0"/>
          </w:rPr>
          <w:t xml:space="preserve">Figure 8</w:t>
        </w:r>
      </w:hyperlink>
      <w:r w:rsidDel="00000000" w:rsidR="00000000" w:rsidRPr="00000000">
        <w:rPr>
          <w:rtl w:val="0"/>
        </w:rPr>
        <w:t xml:space="preserve">). </w:t>
      </w:r>
    </w:p>
    <w:p w:rsidR="00000000" w:rsidDel="00000000" w:rsidP="00000000" w:rsidRDefault="00000000" w:rsidRPr="00000000" w14:paraId="0000005B">
      <w:pPr>
        <w:pBdr>
          <w:bottom w:color="000000" w:space="1" w:sz="6" w:val="single"/>
        </w:pBdr>
        <w:rPr/>
      </w:pPr>
      <w:r w:rsidDel="00000000" w:rsidR="00000000" w:rsidRPr="00000000">
        <w:rPr>
          <w:rtl w:val="0"/>
        </w:rPr>
      </w:r>
    </w:p>
    <w:p w:rsidR="00000000" w:rsidDel="00000000" w:rsidP="00000000" w:rsidRDefault="00000000" w:rsidRPr="00000000" w14:paraId="0000005C">
      <w:pPr>
        <w:spacing w:after="0" w:lineRule="auto"/>
        <w:rPr/>
      </w:pPr>
      <w:sdt>
        <w:sdtPr>
          <w:tag w:val="goog_rdk_64"/>
        </w:sdtPr>
        <w:sdtContent>
          <w:del w:author="Heather Justice" w:id="26" w:date="2024-07-10T14:47:57Z">
            <w:r w:rsidDel="00000000" w:rsidR="00000000" w:rsidRPr="00000000">
              <w:rPr/>
              <w:drawing>
                <wp:inline distB="0" distT="0" distL="0" distR="0">
                  <wp:extent cx="4970681" cy="6014374"/>
                  <wp:effectExtent b="0" l="0" r="0" t="0"/>
                  <wp:docPr descr="A screenshot of a cell phone&#10;&#10;Description automatically generated" id="170" name="image94.png"/>
                  <a:graphic>
                    <a:graphicData uri="http://schemas.openxmlformats.org/drawingml/2006/picture">
                      <pic:pic>
                        <pic:nvPicPr>
                          <pic:cNvPr descr="A screenshot of a cell phone&#10;&#10;Description automatically generated" id="0" name="image94.png"/>
                          <pic:cNvPicPr preferRelativeResize="0"/>
                        </pic:nvPicPr>
                        <pic:blipFill>
                          <a:blip r:embed="rId24"/>
                          <a:srcRect b="0" l="0" r="0" t="0"/>
                          <a:stretch>
                            <a:fillRect/>
                          </a:stretch>
                        </pic:blipFill>
                        <pic:spPr>
                          <a:xfrm>
                            <a:off x="0" y="0"/>
                            <a:ext cx="4970681" cy="6014374"/>
                          </a:xfrm>
                          <a:prstGeom prst="rect"/>
                          <a:ln/>
                        </pic:spPr>
                      </pic:pic>
                    </a:graphicData>
                  </a:graphic>
                </wp:inline>
              </w:drawing>
            </w:r>
          </w:del>
        </w:sdtContent>
      </w:sdt>
      <w:r w:rsidDel="00000000" w:rsidR="00000000" w:rsidRPr="00000000">
        <w:rPr>
          <w:rtl w:val="0"/>
        </w:rPr>
      </w:r>
    </w:p>
    <w:sdt>
      <w:sdtPr>
        <w:tag w:val="goog_rdk_68"/>
      </w:sdtPr>
      <w:sdtContent>
        <w:p w:rsidR="00000000" w:rsidDel="00000000" w:rsidP="00000000" w:rsidRDefault="00000000" w:rsidRPr="00000000" w14:paraId="0000005D">
          <w:pPr>
            <w:spacing w:after="0" w:lineRule="auto"/>
            <w:rPr>
              <w:ins w:author="Heather Justice" w:id="28" w:date="2024-07-10T14:48:03Z"/>
            </w:rPr>
          </w:pPr>
          <w:sdt>
            <w:sdtPr>
              <w:tag w:val="goog_rdk_66"/>
            </w:sdtPr>
            <w:sdtContent>
              <w:del w:author="Heather Justice" w:id="27" w:date="2024-07-10T14:48:01Z">
                <w:r w:rsidDel="00000000" w:rsidR="00000000" w:rsidRPr="00000000">
                  <w:rPr/>
                  <w:drawing>
                    <wp:inline distB="0" distT="0" distL="0" distR="0">
                      <wp:extent cx="4900116" cy="4675738"/>
                      <wp:effectExtent b="0" l="0" r="0" t="0"/>
                      <wp:docPr descr="A screenshot of a social media post&#10;&#10;Description automatically generated" id="174" name="image100.png"/>
                      <a:graphic>
                        <a:graphicData uri="http://schemas.openxmlformats.org/drawingml/2006/picture">
                          <pic:pic>
                            <pic:nvPicPr>
                              <pic:cNvPr descr="A screenshot of a social media post&#10;&#10;Description automatically generated" id="0" name="image100.png"/>
                              <pic:cNvPicPr preferRelativeResize="0"/>
                            </pic:nvPicPr>
                            <pic:blipFill>
                              <a:blip r:embed="rId25"/>
                              <a:srcRect b="0" l="0" r="0" t="0"/>
                              <a:stretch>
                                <a:fillRect/>
                              </a:stretch>
                            </pic:blipFill>
                            <pic:spPr>
                              <a:xfrm>
                                <a:off x="0" y="0"/>
                                <a:ext cx="4900116" cy="4675738"/>
                              </a:xfrm>
                              <a:prstGeom prst="rect"/>
                              <a:ln/>
                            </pic:spPr>
                          </pic:pic>
                        </a:graphicData>
                      </a:graphic>
                    </wp:inline>
                  </w:drawing>
                </w:r>
              </w:del>
            </w:sdtContent>
          </w:sdt>
          <w:sdt>
            <w:sdtPr>
              <w:tag w:val="goog_rdk_67"/>
            </w:sdtPr>
            <w:sdtContent>
              <w:ins w:author="Heather Justice" w:id="28" w:date="2024-07-10T14:48:03Z">
                <w:r w:rsidDel="00000000" w:rsidR="00000000" w:rsidRPr="00000000">
                  <w:rPr>
                    <w:rtl w:val="0"/>
                  </w:rPr>
                </w:r>
              </w:ins>
            </w:sdtContent>
          </w:sdt>
        </w:p>
      </w:sdtContent>
    </w:sdt>
    <w:p w:rsidR="00000000" w:rsidDel="00000000" w:rsidP="00000000" w:rsidRDefault="00000000" w:rsidRPr="00000000" w14:paraId="0000005E">
      <w:pPr>
        <w:spacing w:after="0" w:lineRule="auto"/>
        <w:rPr/>
      </w:pPr>
      <w:sdt>
        <w:sdtPr>
          <w:tag w:val="goog_rdk_69"/>
        </w:sdtPr>
        <w:sdtContent>
          <w:ins w:author="Heather Justice" w:id="28" w:date="2024-07-10T14:48:03Z">
            <w:r w:rsidDel="00000000" w:rsidR="00000000" w:rsidRPr="00000000">
              <w:rPr/>
              <w:drawing>
                <wp:inline distB="114300" distT="114300" distL="114300" distR="114300">
                  <wp:extent cx="4867275" cy="8353425"/>
                  <wp:effectExtent b="0" l="0" r="0" t="0"/>
                  <wp:docPr id="137" name="image60.png"/>
                  <a:graphic>
                    <a:graphicData uri="http://schemas.openxmlformats.org/drawingml/2006/picture">
                      <pic:pic>
                        <pic:nvPicPr>
                          <pic:cNvPr id="0" name="image60.png"/>
                          <pic:cNvPicPr preferRelativeResize="0"/>
                        </pic:nvPicPr>
                        <pic:blipFill>
                          <a:blip r:embed="rId26"/>
                          <a:srcRect b="0" l="0" r="0" t="0"/>
                          <a:stretch>
                            <a:fillRect/>
                          </a:stretch>
                        </pic:blipFill>
                        <pic:spPr>
                          <a:xfrm>
                            <a:off x="0" y="0"/>
                            <a:ext cx="4867275" cy="8353425"/>
                          </a:xfrm>
                          <a:prstGeom prst="rect"/>
                          <a:ln/>
                        </pic:spPr>
                      </pic:pic>
                    </a:graphicData>
                  </a:graphic>
                </wp:inline>
              </w:drawing>
            </w:r>
          </w:ins>
        </w:sdtContent>
      </w:sdt>
      <w:r w:rsidDel="00000000" w:rsidR="00000000" w:rsidRPr="00000000">
        <w:rPr>
          <w:rtl w:val="0"/>
        </w:rPr>
      </w:r>
    </w:p>
    <w:bookmarkStart w:colFirst="0" w:colLast="0" w:name="bookmark=id.44sinio" w:id="16"/>
    <w:bookmarkEnd w:id="16"/>
    <w:p w:rsidR="00000000" w:rsidDel="00000000" w:rsidP="00000000" w:rsidRDefault="00000000" w:rsidRPr="00000000" w14:paraId="0000005F">
      <w:pPr>
        <w:pBdr>
          <w:bottom w:color="000000" w:space="1" w:sz="6" w:val="single"/>
        </w:pBdr>
        <w:spacing w:after="0" w:lineRule="auto"/>
        <w:rPr>
          <w:i w:val="1"/>
          <w:sz w:val="18"/>
          <w:szCs w:val="18"/>
        </w:rPr>
      </w:pPr>
      <w:r w:rsidDel="00000000" w:rsidR="00000000" w:rsidRPr="00000000">
        <w:rPr>
          <w:i w:val="1"/>
          <w:sz w:val="18"/>
          <w:szCs w:val="18"/>
          <w:rtl w:val="0"/>
        </w:rPr>
        <w:t xml:space="preserve">Figure 8. General Veteran identification information for 10-10CG application.</w:t>
      </w:r>
    </w:p>
    <w:p w:rsidR="00000000" w:rsidDel="00000000" w:rsidP="00000000" w:rsidRDefault="00000000" w:rsidRPr="00000000" w14:paraId="00000060">
      <w:pPr>
        <w:spacing w:after="0" w:line="246" w:lineRule="auto"/>
        <w:ind w:left="-5" w:right="103" w:hanging="10"/>
        <w:rPr/>
      </w:pPr>
      <w:r w:rsidDel="00000000" w:rsidR="00000000" w:rsidRPr="00000000">
        <w:rPr>
          <w:rtl w:val="0"/>
        </w:rPr>
      </w:r>
    </w:p>
    <w:p w:rsidR="00000000" w:rsidDel="00000000" w:rsidP="00000000" w:rsidRDefault="00000000" w:rsidRPr="00000000" w14:paraId="00000061">
      <w:pPr>
        <w:spacing w:after="0" w:line="246" w:lineRule="auto"/>
        <w:ind w:left="-5" w:right="103" w:hanging="10"/>
        <w:rPr/>
      </w:pPr>
      <w:r w:rsidDel="00000000" w:rsidR="00000000" w:rsidRPr="00000000">
        <w:rPr>
          <w:rtl w:val="0"/>
        </w:rPr>
        <w:t xml:space="preserve">The application will tell the Veteran what must be filled in. If they do not enter all the required information, they will not be allowed to move on to the next page.</w:t>
      </w:r>
    </w:p>
    <w:p w:rsidR="00000000" w:rsidDel="00000000" w:rsidP="00000000" w:rsidRDefault="00000000" w:rsidRPr="00000000" w14:paraId="00000062">
      <w:pPr>
        <w:spacing w:after="0" w:line="246" w:lineRule="auto"/>
        <w:ind w:left="-5" w:right="103" w:hanging="10"/>
        <w:rPr/>
      </w:pPr>
      <w:r w:rsidDel="00000000" w:rsidR="00000000" w:rsidRPr="00000000">
        <w:rPr>
          <w:rtl w:val="0"/>
        </w:rPr>
      </w:r>
    </w:p>
    <w:p w:rsidR="00000000" w:rsidDel="00000000" w:rsidP="00000000" w:rsidRDefault="00000000" w:rsidRPr="00000000" w14:paraId="00000063">
      <w:pPr>
        <w:rPr/>
      </w:pPr>
      <w:r w:rsidDel="00000000" w:rsidR="00000000" w:rsidRPr="00000000">
        <w:br w:type="page"/>
      </w:r>
      <w:r w:rsidDel="00000000" w:rsidR="00000000" w:rsidRPr="00000000">
        <w:rPr>
          <w:rtl w:val="0"/>
        </w:rPr>
      </w:r>
    </w:p>
    <w:p w:rsidR="00000000" w:rsidDel="00000000" w:rsidP="00000000" w:rsidRDefault="00000000" w:rsidRPr="00000000" w14:paraId="00000064">
      <w:pPr>
        <w:spacing w:after="0" w:line="246" w:lineRule="auto"/>
        <w:ind w:left="-5" w:right="103" w:hanging="10"/>
        <w:rPr/>
      </w:pPr>
      <w:r w:rsidDel="00000000" w:rsidR="00000000" w:rsidRPr="00000000">
        <w:rPr>
          <w:rtl w:val="0"/>
        </w:rPr>
        <w:t xml:space="preserve">The Veteran’s Social Security number or tax information number is needed to process the 10-10CG form online (</w:t>
      </w:r>
      <w:hyperlink w:anchor="bookmark=id.2jxsxqh">
        <w:r w:rsidDel="00000000" w:rsidR="00000000" w:rsidRPr="00000000">
          <w:rPr>
            <w:color w:val="0000ff"/>
            <w:u w:val="single"/>
            <w:rtl w:val="0"/>
          </w:rPr>
          <w:t xml:space="preserve">Figure 9</w:t>
        </w:r>
      </w:hyperlink>
      <w:r w:rsidDel="00000000" w:rsidR="00000000" w:rsidRPr="00000000">
        <w:rPr>
          <w:rtl w:val="0"/>
        </w:rPr>
        <w:t xml:space="preserve">). If they don’t supply a number, they will receive an error message.</w:t>
      </w:r>
    </w:p>
    <w:p w:rsidR="00000000" w:rsidDel="00000000" w:rsidP="00000000" w:rsidRDefault="00000000" w:rsidRPr="00000000" w14:paraId="00000065">
      <w:pPr>
        <w:spacing w:after="0" w:line="246" w:lineRule="auto"/>
        <w:ind w:left="-5" w:right="103" w:hanging="10"/>
        <w:rPr/>
      </w:pPr>
      <w:r w:rsidDel="00000000" w:rsidR="00000000" w:rsidRPr="00000000">
        <w:rPr>
          <w:rtl w:val="0"/>
        </w:rPr>
      </w:r>
    </w:p>
    <w:sdt>
      <w:sdtPr>
        <w:tag w:val="goog_rdk_73"/>
      </w:sdtPr>
      <w:sdtContent>
        <w:p w:rsidR="00000000" w:rsidDel="00000000" w:rsidP="00000000" w:rsidRDefault="00000000" w:rsidRPr="00000000" w14:paraId="00000066">
          <w:pPr>
            <w:spacing w:after="0" w:line="246" w:lineRule="auto"/>
            <w:ind w:left="-5" w:right="103" w:hanging="10"/>
            <w:rPr>
              <w:ins w:author="Heather Justice" w:id="30" w:date="2024-07-10T14:48:48Z"/>
            </w:rPr>
          </w:pPr>
          <w:sdt>
            <w:sdtPr>
              <w:tag w:val="goog_rdk_71"/>
            </w:sdtPr>
            <w:sdtContent>
              <w:del w:author="Heather Justice" w:id="29" w:date="2024-07-10T14:48:47Z">
                <w:r w:rsidDel="00000000" w:rsidR="00000000" w:rsidRPr="00000000">
                  <w:rPr/>
                  <w:drawing>
                    <wp:inline distB="0" distT="0" distL="0" distR="0">
                      <wp:extent cx="4898077" cy="2742572"/>
                      <wp:effectExtent b="0" l="0" r="0" t="0"/>
                      <wp:docPr descr="A screenshot of a cell phone&#10;&#10;Description automatically generated" id="172" name="image102.png"/>
                      <a:graphic>
                        <a:graphicData uri="http://schemas.openxmlformats.org/drawingml/2006/picture">
                          <pic:pic>
                            <pic:nvPicPr>
                              <pic:cNvPr descr="A screenshot of a cell phone&#10;&#10;Description automatically generated" id="0" name="image102.png"/>
                              <pic:cNvPicPr preferRelativeResize="0"/>
                            </pic:nvPicPr>
                            <pic:blipFill>
                              <a:blip r:embed="rId27"/>
                              <a:srcRect b="0" l="0" r="0" t="0"/>
                              <a:stretch>
                                <a:fillRect/>
                              </a:stretch>
                            </pic:blipFill>
                            <pic:spPr>
                              <a:xfrm>
                                <a:off x="0" y="0"/>
                                <a:ext cx="4898077" cy="2742572"/>
                              </a:xfrm>
                              <a:prstGeom prst="rect"/>
                              <a:ln/>
                            </pic:spPr>
                          </pic:pic>
                        </a:graphicData>
                      </a:graphic>
                    </wp:inline>
                  </w:drawing>
                </w:r>
              </w:del>
            </w:sdtContent>
          </w:sdt>
          <w:sdt>
            <w:sdtPr>
              <w:tag w:val="goog_rdk_72"/>
            </w:sdtPr>
            <w:sdtContent>
              <w:ins w:author="Heather Justice" w:id="30" w:date="2024-07-10T14:48:48Z">
                <w:r w:rsidDel="00000000" w:rsidR="00000000" w:rsidRPr="00000000">
                  <w:rPr>
                    <w:rtl w:val="0"/>
                  </w:rPr>
                </w:r>
              </w:ins>
            </w:sdtContent>
          </w:sdt>
        </w:p>
      </w:sdtContent>
    </w:sdt>
    <w:sdt>
      <w:sdtPr>
        <w:tag w:val="goog_rdk_75"/>
      </w:sdtPr>
      <w:sdtContent>
        <w:p w:rsidR="00000000" w:rsidDel="00000000" w:rsidP="00000000" w:rsidRDefault="00000000" w:rsidRPr="00000000" w14:paraId="00000067">
          <w:pPr>
            <w:spacing w:after="0" w:line="246" w:lineRule="auto"/>
            <w:ind w:left="-5" w:right="103" w:hanging="10"/>
            <w:rPr>
              <w:ins w:author="Heather Justice" w:id="30" w:date="2024-07-10T14:48:48Z"/>
            </w:rPr>
          </w:pPr>
          <w:sdt>
            <w:sdtPr>
              <w:tag w:val="goog_rdk_74"/>
            </w:sdtPr>
            <w:sdtContent>
              <w:ins w:author="Heather Justice" w:id="30" w:date="2024-07-10T14:48:48Z">
                <w:r w:rsidDel="00000000" w:rsidR="00000000" w:rsidRPr="00000000">
                  <w:rPr/>
                  <w:drawing>
                    <wp:inline distB="114300" distT="114300" distL="114300" distR="114300">
                      <wp:extent cx="4629150" cy="3114675"/>
                      <wp:effectExtent b="0" l="0" r="0" t="0"/>
                      <wp:docPr id="80" name="image5.png"/>
                      <a:graphic>
                        <a:graphicData uri="http://schemas.openxmlformats.org/drawingml/2006/picture">
                          <pic:pic>
                            <pic:nvPicPr>
                              <pic:cNvPr id="0" name="image5.png"/>
                              <pic:cNvPicPr preferRelativeResize="0"/>
                            </pic:nvPicPr>
                            <pic:blipFill>
                              <a:blip r:embed="rId28"/>
                              <a:srcRect b="0" l="0" r="0" t="0"/>
                              <a:stretch>
                                <a:fillRect/>
                              </a:stretch>
                            </pic:blipFill>
                            <pic:spPr>
                              <a:xfrm>
                                <a:off x="0" y="0"/>
                                <a:ext cx="4629150" cy="3114675"/>
                              </a:xfrm>
                              <a:prstGeom prst="rect"/>
                              <a:ln/>
                            </pic:spPr>
                          </pic:pic>
                        </a:graphicData>
                      </a:graphic>
                    </wp:inline>
                  </w:drawing>
                </w:r>
                <w:r w:rsidDel="00000000" w:rsidR="00000000" w:rsidRPr="00000000">
                  <w:rPr>
                    <w:rtl w:val="0"/>
                  </w:rPr>
                </w:r>
              </w:ins>
            </w:sdtContent>
          </w:sdt>
        </w:p>
      </w:sdtContent>
    </w:sdt>
    <w:p w:rsidR="00000000" w:rsidDel="00000000" w:rsidP="00000000" w:rsidRDefault="00000000" w:rsidRPr="00000000" w14:paraId="00000068">
      <w:pPr>
        <w:spacing w:after="0" w:line="246" w:lineRule="auto"/>
        <w:ind w:left="-5" w:right="103" w:hanging="10"/>
        <w:rPr/>
      </w:pPr>
      <w:r w:rsidDel="00000000" w:rsidR="00000000" w:rsidRPr="00000000">
        <w:rPr>
          <w:rtl w:val="0"/>
        </w:rPr>
        <w:br w:type="textWrapping"/>
      </w:r>
      <w:bookmarkStart w:colFirst="0" w:colLast="0" w:name="bookmark=id.2jxsxqh" w:id="17"/>
      <w:bookmarkEnd w:id="17"/>
      <w:r w:rsidDel="00000000" w:rsidR="00000000" w:rsidRPr="00000000">
        <w:rPr>
          <w:i w:val="1"/>
          <w:sz w:val="18"/>
          <w:szCs w:val="18"/>
          <w:rtl w:val="0"/>
        </w:rPr>
        <w:t xml:space="preserve">Figure 9. Area where user enters Veteran’s Social Security or tax information.</w:t>
      </w:r>
      <w:r w:rsidDel="00000000" w:rsidR="00000000" w:rsidRPr="00000000">
        <w:rPr>
          <w:rtl w:val="0"/>
        </w:rPr>
      </w:r>
    </w:p>
    <w:p w:rsidR="00000000" w:rsidDel="00000000" w:rsidP="00000000" w:rsidRDefault="00000000" w:rsidRPr="00000000" w14:paraId="00000069">
      <w:pPr>
        <w:spacing w:after="0" w:line="246" w:lineRule="auto"/>
        <w:ind w:left="-5" w:right="103" w:hanging="10"/>
        <w:rPr/>
      </w:pPr>
      <w:r w:rsidDel="00000000" w:rsidR="00000000" w:rsidRPr="00000000">
        <w:rPr>
          <w:rtl w:val="0"/>
        </w:rPr>
      </w:r>
    </w:p>
    <w:p w:rsidR="00000000" w:rsidDel="00000000" w:rsidP="00000000" w:rsidRDefault="00000000" w:rsidRPr="00000000" w14:paraId="0000006A">
      <w:pPr>
        <w:spacing w:after="0" w:line="246" w:lineRule="auto"/>
        <w:ind w:left="-5" w:right="103" w:hanging="10"/>
        <w:rPr/>
      </w:pPr>
      <w:r w:rsidDel="00000000" w:rsidR="00000000" w:rsidRPr="00000000">
        <w:rPr>
          <w:rtl w:val="0"/>
        </w:rPr>
        <w:t xml:space="preserve">A Social Security number or tax identification number is not a requirement to apply or participate in the program. If the Veteran doesn’t want to supply their Social Security number or tax identification number, they can still apply to the program by downloading a copy of the form to fill out, sign, and send to VA via mail. </w:t>
      </w:r>
    </w:p>
    <w:p w:rsidR="00000000" w:rsidDel="00000000" w:rsidP="00000000" w:rsidRDefault="00000000" w:rsidRPr="00000000" w14:paraId="0000006B">
      <w:pPr>
        <w:spacing w:after="0" w:line="246" w:lineRule="auto"/>
        <w:ind w:left="-5" w:right="103" w:hanging="10"/>
        <w:rPr/>
      </w:pPr>
      <w:r w:rsidDel="00000000" w:rsidR="00000000" w:rsidRPr="00000000">
        <w:rPr>
          <w:rtl w:val="0"/>
        </w:rPr>
      </w:r>
    </w:p>
    <w:p w:rsidR="00000000" w:rsidDel="00000000" w:rsidP="00000000" w:rsidRDefault="00000000" w:rsidRPr="00000000" w14:paraId="0000006C">
      <w:pPr>
        <w:spacing w:after="0" w:line="246" w:lineRule="auto"/>
        <w:ind w:left="-5" w:right="103" w:hanging="10"/>
        <w:rPr/>
      </w:pPr>
      <w:r w:rsidDel="00000000" w:rsidR="00000000" w:rsidRPr="00000000">
        <w:rPr>
          <w:rtl w:val="0"/>
        </w:rPr>
        <w:t xml:space="preserve">Next, the Veteran will be asked to fill in contact information (</w:t>
      </w:r>
      <w:hyperlink w:anchor="bookmark=id.z337ya">
        <w:r w:rsidDel="00000000" w:rsidR="00000000" w:rsidRPr="00000000">
          <w:rPr>
            <w:color w:val="0000ff"/>
            <w:u w:val="single"/>
            <w:rtl w:val="0"/>
          </w:rPr>
          <w:t xml:space="preserve">Figure 10</w:t>
        </w:r>
      </w:hyperlink>
      <w:r w:rsidDel="00000000" w:rsidR="00000000" w:rsidRPr="00000000">
        <w:rPr>
          <w:rtl w:val="0"/>
        </w:rPr>
        <w:t xml:space="preserve">).</w:t>
      </w:r>
    </w:p>
    <w:p w:rsidR="00000000" w:rsidDel="00000000" w:rsidP="00000000" w:rsidRDefault="00000000" w:rsidRPr="00000000" w14:paraId="0000006D">
      <w:pPr>
        <w:pBdr>
          <w:bottom w:color="000000" w:space="1" w:sz="6" w:val="single"/>
        </w:pBdr>
        <w:spacing w:after="0" w:line="246" w:lineRule="auto"/>
        <w:ind w:left="-5" w:right="103" w:hanging="10"/>
        <w:rPr/>
      </w:pPr>
      <w:r w:rsidDel="00000000" w:rsidR="00000000" w:rsidRPr="00000000">
        <w:rPr>
          <w:rtl w:val="0"/>
        </w:rPr>
      </w:r>
    </w:p>
    <w:sdt>
      <w:sdtPr>
        <w:tag w:val="goog_rdk_79"/>
      </w:sdtPr>
      <w:sdtContent>
        <w:p w:rsidR="00000000" w:rsidDel="00000000" w:rsidP="00000000" w:rsidRDefault="00000000" w:rsidRPr="00000000" w14:paraId="0000006E">
          <w:pPr>
            <w:spacing w:after="0" w:line="246" w:lineRule="auto"/>
            <w:ind w:left="-5" w:right="103" w:hanging="10"/>
            <w:rPr>
              <w:ins w:author="Heather Justice" w:id="32" w:date="2024-07-10T14:51:41Z"/>
            </w:rPr>
          </w:pPr>
          <w:sdt>
            <w:sdtPr>
              <w:tag w:val="goog_rdk_77"/>
            </w:sdtPr>
            <w:sdtContent>
              <w:del w:author="Heather Justice" w:id="31" w:date="2024-07-10T14:51:40Z">
                <w:r w:rsidDel="00000000" w:rsidR="00000000" w:rsidRPr="00000000">
                  <w:rPr/>
                  <w:drawing>
                    <wp:inline distB="0" distT="0" distL="0" distR="0">
                      <wp:extent cx="4822830" cy="4691474"/>
                      <wp:effectExtent b="0" l="0" r="0" t="0"/>
                      <wp:docPr descr="A screenshot of a cell phone&#10;&#10;Description automatically generated" id="173" name="image97.png"/>
                      <a:graphic>
                        <a:graphicData uri="http://schemas.openxmlformats.org/drawingml/2006/picture">
                          <pic:pic>
                            <pic:nvPicPr>
                              <pic:cNvPr descr="A screenshot of a cell phone&#10;&#10;Description automatically generated" id="0" name="image97.png"/>
                              <pic:cNvPicPr preferRelativeResize="0"/>
                            </pic:nvPicPr>
                            <pic:blipFill>
                              <a:blip r:embed="rId29"/>
                              <a:srcRect b="2381" l="0" r="0" t="6890"/>
                              <a:stretch>
                                <a:fillRect/>
                              </a:stretch>
                            </pic:blipFill>
                            <pic:spPr>
                              <a:xfrm>
                                <a:off x="0" y="0"/>
                                <a:ext cx="4822830" cy="4691474"/>
                              </a:xfrm>
                              <a:prstGeom prst="rect"/>
                              <a:ln/>
                            </pic:spPr>
                          </pic:pic>
                        </a:graphicData>
                      </a:graphic>
                    </wp:inline>
                  </w:drawing>
                </w:r>
              </w:del>
            </w:sdtContent>
          </w:sdt>
          <w:sdt>
            <w:sdtPr>
              <w:tag w:val="goog_rdk_78"/>
            </w:sdtPr>
            <w:sdtContent>
              <w:ins w:author="Heather Justice" w:id="32" w:date="2024-07-10T14:51:41Z">
                <w:r w:rsidDel="00000000" w:rsidR="00000000" w:rsidRPr="00000000">
                  <w:rPr>
                    <w:rtl w:val="0"/>
                  </w:rPr>
                </w:r>
              </w:ins>
            </w:sdtContent>
          </w:sdt>
        </w:p>
      </w:sdtContent>
    </w:sdt>
    <w:p w:rsidR="00000000" w:rsidDel="00000000" w:rsidP="00000000" w:rsidRDefault="00000000" w:rsidRPr="00000000" w14:paraId="0000006F">
      <w:pPr>
        <w:spacing w:after="0" w:line="246" w:lineRule="auto"/>
        <w:ind w:left="-5" w:right="103" w:hanging="10"/>
        <w:rPr/>
      </w:pPr>
      <w:sdt>
        <w:sdtPr>
          <w:tag w:val="goog_rdk_80"/>
        </w:sdtPr>
        <w:sdtContent>
          <w:ins w:author="Heather Justice" w:id="32" w:date="2024-07-10T14:51:41Z">
            <w:r w:rsidDel="00000000" w:rsidR="00000000" w:rsidRPr="00000000">
              <w:rPr/>
              <w:drawing>
                <wp:inline distB="114300" distT="114300" distL="114300" distR="114300">
                  <wp:extent cx="4886325" cy="8162925"/>
                  <wp:effectExtent b="0" l="0" r="0" t="0"/>
                  <wp:docPr id="162" name="image87.png"/>
                  <a:graphic>
                    <a:graphicData uri="http://schemas.openxmlformats.org/drawingml/2006/picture">
                      <pic:pic>
                        <pic:nvPicPr>
                          <pic:cNvPr id="0" name="image87.png"/>
                          <pic:cNvPicPr preferRelativeResize="0"/>
                        </pic:nvPicPr>
                        <pic:blipFill>
                          <a:blip r:embed="rId30"/>
                          <a:srcRect b="0" l="0" r="0" t="0"/>
                          <a:stretch>
                            <a:fillRect/>
                          </a:stretch>
                        </pic:blipFill>
                        <pic:spPr>
                          <a:xfrm>
                            <a:off x="0" y="0"/>
                            <a:ext cx="4886325" cy="8162925"/>
                          </a:xfrm>
                          <a:prstGeom prst="rect"/>
                          <a:ln/>
                        </pic:spPr>
                      </pic:pic>
                    </a:graphicData>
                  </a:graphic>
                </wp:inline>
              </w:drawing>
            </w:r>
          </w:ins>
        </w:sdtContent>
      </w:sdt>
      <w:r w:rsidDel="00000000" w:rsidR="00000000" w:rsidRPr="00000000">
        <w:rPr>
          <w:rtl w:val="0"/>
        </w:rPr>
      </w:r>
    </w:p>
    <w:p w:rsidR="00000000" w:rsidDel="00000000" w:rsidP="00000000" w:rsidRDefault="00000000" w:rsidRPr="00000000" w14:paraId="00000070">
      <w:pPr>
        <w:pBdr>
          <w:bottom w:color="000000" w:space="1" w:sz="6" w:val="single"/>
        </w:pBdr>
        <w:spacing w:after="0" w:line="246" w:lineRule="auto"/>
        <w:ind w:left="-5" w:right="103" w:hanging="10"/>
        <w:rPr/>
      </w:pPr>
      <w:r w:rsidDel="00000000" w:rsidR="00000000" w:rsidRPr="00000000">
        <w:rPr>
          <w:rtl w:val="0"/>
        </w:rPr>
      </w:r>
    </w:p>
    <w:bookmarkStart w:colFirst="0" w:colLast="0" w:name="bookmark=id.z337ya" w:id="18"/>
    <w:bookmarkEnd w:id="18"/>
    <w:p w:rsidR="00000000" w:rsidDel="00000000" w:rsidP="00000000" w:rsidRDefault="00000000" w:rsidRPr="00000000" w14:paraId="00000071">
      <w:pPr>
        <w:spacing w:after="0" w:line="246" w:lineRule="auto"/>
        <w:ind w:left="-5" w:right="103" w:hanging="10"/>
        <w:rPr>
          <w:i w:val="1"/>
          <w:sz w:val="18"/>
          <w:szCs w:val="18"/>
        </w:rPr>
      </w:pPr>
      <w:r w:rsidDel="00000000" w:rsidR="00000000" w:rsidRPr="00000000">
        <w:rPr>
          <w:i w:val="1"/>
          <w:sz w:val="18"/>
          <w:szCs w:val="18"/>
          <w:rtl w:val="0"/>
        </w:rPr>
        <w:t xml:space="preserve">Figure 10. Veteran contact information.</w:t>
      </w:r>
    </w:p>
    <w:p w:rsidR="00000000" w:rsidDel="00000000" w:rsidP="00000000" w:rsidRDefault="00000000" w:rsidRPr="00000000" w14:paraId="00000072">
      <w:pPr>
        <w:spacing w:after="0" w:line="246" w:lineRule="auto"/>
        <w:ind w:left="-5" w:right="103" w:hanging="10"/>
        <w:rPr/>
      </w:pPr>
      <w:r w:rsidDel="00000000" w:rsidR="00000000" w:rsidRPr="00000000">
        <w:rPr>
          <w:rtl w:val="0"/>
        </w:rPr>
      </w:r>
    </w:p>
    <w:p w:rsidR="00000000" w:rsidDel="00000000" w:rsidP="00000000" w:rsidRDefault="00000000" w:rsidRPr="00000000" w14:paraId="00000073">
      <w:pPr>
        <w:rPr/>
      </w:pPr>
      <w:r w:rsidDel="00000000" w:rsidR="00000000" w:rsidRPr="00000000">
        <w:br w:type="page"/>
      </w:r>
      <w:r w:rsidDel="00000000" w:rsidR="00000000" w:rsidRPr="00000000">
        <w:rPr>
          <w:rtl w:val="0"/>
        </w:rPr>
      </w:r>
    </w:p>
    <w:p w:rsidR="00000000" w:rsidDel="00000000" w:rsidP="00000000" w:rsidRDefault="00000000" w:rsidRPr="00000000" w14:paraId="00000074">
      <w:pPr>
        <w:spacing w:after="0" w:line="246" w:lineRule="auto"/>
        <w:ind w:left="-5" w:right="103" w:hanging="10"/>
        <w:rPr/>
      </w:pPr>
      <w:r w:rsidDel="00000000" w:rsidR="00000000" w:rsidRPr="00000000">
        <w:rPr>
          <w:rtl w:val="0"/>
        </w:rPr>
        <w:t xml:space="preserve">The primary phone number (</w:t>
      </w:r>
      <w:hyperlink w:anchor="bookmark=id.3j2qqm3">
        <w:r w:rsidDel="00000000" w:rsidR="00000000" w:rsidRPr="00000000">
          <w:rPr>
            <w:color w:val="0000ff"/>
            <w:u w:val="single"/>
            <w:rtl w:val="0"/>
          </w:rPr>
          <w:t xml:space="preserve">Figure 11</w:t>
        </w:r>
      </w:hyperlink>
      <w:r w:rsidDel="00000000" w:rsidR="00000000" w:rsidRPr="00000000">
        <w:rPr>
          <w:rtl w:val="0"/>
        </w:rPr>
        <w:t xml:space="preserve">) is required so a </w:t>
      </w:r>
      <w:sdt>
        <w:sdtPr>
          <w:tag w:val="goog_rdk_81"/>
        </w:sdtPr>
        <w:sdtContent>
          <w:ins w:author="Heather Justice" w:id="33" w:date="2024-07-11T20:23:37Z">
            <w:r w:rsidDel="00000000" w:rsidR="00000000" w:rsidRPr="00000000">
              <w:rPr>
                <w:rtl w:val="0"/>
              </w:rPr>
              <w:t xml:space="preserve">Facility </w:t>
            </w:r>
          </w:ins>
        </w:sdtContent>
      </w:sdt>
      <w:r w:rsidDel="00000000" w:rsidR="00000000" w:rsidRPr="00000000">
        <w:rPr>
          <w:rtl w:val="0"/>
        </w:rPr>
        <w:t xml:space="preserve">Caregiver Support</w:t>
      </w:r>
      <w:sdt>
        <w:sdtPr>
          <w:tag w:val="goog_rdk_82"/>
        </w:sdtPr>
        <w:sdtContent>
          <w:ins w:author="Heather Justice" w:id="34" w:date="2024-07-11T15:23:44Z">
            <w:r w:rsidDel="00000000" w:rsidR="00000000" w:rsidRPr="00000000">
              <w:rPr>
                <w:rtl w:val="0"/>
              </w:rPr>
              <w:t xml:space="preserve"> </w:t>
            </w:r>
            <w:r w:rsidDel="00000000" w:rsidR="00000000" w:rsidRPr="00000000">
              <w:rPr>
                <w:rtl w:val="0"/>
              </w:rPr>
              <w:t xml:space="preserve">Program Staff member</w:t>
            </w:r>
          </w:ins>
        </w:sdtContent>
      </w:sdt>
      <w:r w:rsidDel="00000000" w:rsidR="00000000" w:rsidRPr="00000000">
        <w:rPr>
          <w:rtl w:val="0"/>
        </w:rPr>
        <w:t xml:space="preserve"> </w:t>
      </w:r>
      <w:sdt>
        <w:sdtPr>
          <w:tag w:val="goog_rdk_83"/>
        </w:sdtPr>
        <w:sdtContent>
          <w:del w:author="Heather Justice" w:id="35" w:date="2024-07-11T15:23:50Z">
            <w:r w:rsidDel="00000000" w:rsidR="00000000" w:rsidRPr="00000000">
              <w:rPr>
                <w:rtl w:val="0"/>
              </w:rPr>
              <w:delText xml:space="preserve">Coordinator </w:delText>
            </w:r>
          </w:del>
        </w:sdtContent>
      </w:sdt>
      <w:r w:rsidDel="00000000" w:rsidR="00000000" w:rsidRPr="00000000">
        <w:rPr>
          <w:rtl w:val="0"/>
        </w:rPr>
        <w:t xml:space="preserve">can contact the Veteran to discuss the application. Email is not a required field.</w:t>
      </w:r>
    </w:p>
    <w:p w:rsidR="00000000" w:rsidDel="00000000" w:rsidP="00000000" w:rsidRDefault="00000000" w:rsidRPr="00000000" w14:paraId="00000075">
      <w:pPr>
        <w:pBdr>
          <w:bottom w:color="000000" w:space="1" w:sz="6" w:val="single"/>
        </w:pBdr>
        <w:spacing w:after="0" w:line="246" w:lineRule="auto"/>
        <w:ind w:left="-5" w:right="103" w:hanging="10"/>
        <w:rPr/>
      </w:pPr>
      <w:r w:rsidDel="00000000" w:rsidR="00000000" w:rsidRPr="00000000">
        <w:rPr>
          <w:rtl w:val="0"/>
        </w:rPr>
      </w:r>
    </w:p>
    <w:p w:rsidR="00000000" w:rsidDel="00000000" w:rsidP="00000000" w:rsidRDefault="00000000" w:rsidRPr="00000000" w14:paraId="00000076">
      <w:pPr>
        <w:spacing w:after="0" w:line="246" w:lineRule="auto"/>
        <w:ind w:left="-5" w:right="103" w:hanging="10"/>
        <w:rPr/>
      </w:pPr>
      <w:r w:rsidDel="00000000" w:rsidR="00000000" w:rsidRPr="00000000">
        <w:rPr>
          <w:rtl w:val="0"/>
        </w:rPr>
      </w:r>
    </w:p>
    <w:sdt>
      <w:sdtPr>
        <w:tag w:val="goog_rdk_87"/>
      </w:sdtPr>
      <w:sdtContent>
        <w:p w:rsidR="00000000" w:rsidDel="00000000" w:rsidP="00000000" w:rsidRDefault="00000000" w:rsidRPr="00000000" w14:paraId="00000077">
          <w:pPr>
            <w:spacing w:after="0" w:line="246" w:lineRule="auto"/>
            <w:ind w:left="-5" w:right="103" w:hanging="10"/>
            <w:rPr>
              <w:ins w:author="Heather Justice" w:id="37" w:date="2024-07-10T14:55:25Z"/>
            </w:rPr>
          </w:pPr>
          <w:sdt>
            <w:sdtPr>
              <w:tag w:val="goog_rdk_85"/>
            </w:sdtPr>
            <w:sdtContent>
              <w:del w:author="Heather Justice" w:id="36" w:date="2024-07-10T14:55:24Z">
                <w:r w:rsidDel="00000000" w:rsidR="00000000" w:rsidRPr="00000000">
                  <w:rPr/>
                  <w:drawing>
                    <wp:inline distB="0" distT="0" distL="0" distR="0">
                      <wp:extent cx="4987735" cy="4192073"/>
                      <wp:effectExtent b="0" l="0" r="0" t="0"/>
                      <wp:docPr id="175" name="image96.png"/>
                      <a:graphic>
                        <a:graphicData uri="http://schemas.openxmlformats.org/drawingml/2006/picture">
                          <pic:pic>
                            <pic:nvPicPr>
                              <pic:cNvPr id="0" name="image96.png"/>
                              <pic:cNvPicPr preferRelativeResize="0"/>
                            </pic:nvPicPr>
                            <pic:blipFill>
                              <a:blip r:embed="rId31"/>
                              <a:srcRect b="0" l="0" r="0" t="0"/>
                              <a:stretch>
                                <a:fillRect/>
                              </a:stretch>
                            </pic:blipFill>
                            <pic:spPr>
                              <a:xfrm>
                                <a:off x="0" y="0"/>
                                <a:ext cx="4987735" cy="4192073"/>
                              </a:xfrm>
                              <a:prstGeom prst="rect"/>
                              <a:ln/>
                            </pic:spPr>
                          </pic:pic>
                        </a:graphicData>
                      </a:graphic>
                    </wp:inline>
                  </w:drawing>
                </w:r>
              </w:del>
            </w:sdtContent>
          </w:sdt>
          <w:sdt>
            <w:sdtPr>
              <w:tag w:val="goog_rdk_86"/>
            </w:sdtPr>
            <w:sdtContent>
              <w:ins w:author="Heather Justice" w:id="37" w:date="2024-07-10T14:55:25Z">
                <w:r w:rsidDel="00000000" w:rsidR="00000000" w:rsidRPr="00000000">
                  <w:rPr>
                    <w:rtl w:val="0"/>
                  </w:rPr>
                </w:r>
              </w:ins>
            </w:sdtContent>
          </w:sdt>
        </w:p>
      </w:sdtContent>
    </w:sdt>
    <w:p w:rsidR="00000000" w:rsidDel="00000000" w:rsidP="00000000" w:rsidRDefault="00000000" w:rsidRPr="00000000" w14:paraId="00000078">
      <w:pPr>
        <w:spacing w:after="0" w:line="246" w:lineRule="auto"/>
        <w:ind w:left="-5" w:right="103" w:hanging="10"/>
        <w:rPr/>
      </w:pPr>
      <w:sdt>
        <w:sdtPr>
          <w:tag w:val="goog_rdk_88"/>
        </w:sdtPr>
        <w:sdtContent>
          <w:ins w:author="Heather Justice" w:id="37" w:date="2024-07-10T14:55:25Z">
            <w:r w:rsidDel="00000000" w:rsidR="00000000" w:rsidRPr="00000000">
              <w:rPr/>
              <w:drawing>
                <wp:inline distB="114300" distT="114300" distL="114300" distR="114300">
                  <wp:extent cx="4962525" cy="7153275"/>
                  <wp:effectExtent b="0" l="0" r="0" t="0"/>
                  <wp:docPr id="120" name="image52.png"/>
                  <a:graphic>
                    <a:graphicData uri="http://schemas.openxmlformats.org/drawingml/2006/picture">
                      <pic:pic>
                        <pic:nvPicPr>
                          <pic:cNvPr id="0" name="image52.png"/>
                          <pic:cNvPicPr preferRelativeResize="0"/>
                        </pic:nvPicPr>
                        <pic:blipFill>
                          <a:blip r:embed="rId32"/>
                          <a:srcRect b="0" l="0" r="0" t="0"/>
                          <a:stretch>
                            <a:fillRect/>
                          </a:stretch>
                        </pic:blipFill>
                        <pic:spPr>
                          <a:xfrm>
                            <a:off x="0" y="0"/>
                            <a:ext cx="4962525" cy="7153275"/>
                          </a:xfrm>
                          <a:prstGeom prst="rect"/>
                          <a:ln/>
                        </pic:spPr>
                      </pic:pic>
                    </a:graphicData>
                  </a:graphic>
                </wp:inline>
              </w:drawing>
            </w:r>
          </w:ins>
        </w:sdtContent>
      </w:sdt>
      <w:r w:rsidDel="00000000" w:rsidR="00000000" w:rsidRPr="00000000">
        <w:rPr>
          <w:rtl w:val="0"/>
        </w:rPr>
      </w:r>
    </w:p>
    <w:p w:rsidR="00000000" w:rsidDel="00000000" w:rsidP="00000000" w:rsidRDefault="00000000" w:rsidRPr="00000000" w14:paraId="00000079">
      <w:pPr>
        <w:pBdr>
          <w:bottom w:color="000000" w:space="1" w:sz="6" w:val="single"/>
        </w:pBdr>
        <w:spacing w:after="0" w:line="246" w:lineRule="auto"/>
        <w:ind w:left="-5" w:right="103" w:hanging="10"/>
        <w:rPr/>
      </w:pPr>
      <w:r w:rsidDel="00000000" w:rsidR="00000000" w:rsidRPr="00000000">
        <w:rPr>
          <w:rtl w:val="0"/>
        </w:rPr>
      </w:r>
    </w:p>
    <w:bookmarkStart w:colFirst="0" w:colLast="0" w:name="bookmark=id.3j2qqm3" w:id="19"/>
    <w:bookmarkEnd w:id="19"/>
    <w:p w:rsidR="00000000" w:rsidDel="00000000" w:rsidP="00000000" w:rsidRDefault="00000000" w:rsidRPr="00000000" w14:paraId="0000007A">
      <w:pPr>
        <w:spacing w:after="0" w:line="246" w:lineRule="auto"/>
        <w:ind w:left="-5" w:right="103" w:hanging="10"/>
        <w:rPr>
          <w:i w:val="1"/>
        </w:rPr>
      </w:pPr>
      <w:r w:rsidDel="00000000" w:rsidR="00000000" w:rsidRPr="00000000">
        <w:rPr>
          <w:i w:val="1"/>
          <w:sz w:val="18"/>
          <w:szCs w:val="18"/>
          <w:rtl w:val="0"/>
        </w:rPr>
        <w:t xml:space="preserve">Figure 11. Area for primary phone number.</w:t>
      </w:r>
      <w:r w:rsidDel="00000000" w:rsidR="00000000" w:rsidRPr="00000000">
        <w:rPr>
          <w:i w:val="1"/>
          <w:rtl w:val="0"/>
        </w:rPr>
        <w:br w:type="textWrapping"/>
      </w:r>
    </w:p>
    <w:p w:rsidR="00000000" w:rsidDel="00000000" w:rsidP="00000000" w:rsidRDefault="00000000" w:rsidRPr="00000000" w14:paraId="0000007B">
      <w:pPr>
        <w:spacing w:after="0" w:line="246" w:lineRule="auto"/>
        <w:ind w:left="-5" w:right="103" w:hanging="10"/>
        <w:rPr/>
      </w:pPr>
      <w:r w:rsidDel="00000000" w:rsidR="00000000" w:rsidRPr="00000000">
        <w:rPr>
          <w:rtl w:val="0"/>
        </w:rPr>
        <w:t xml:space="preserve">If they do not enter all the required information, they will not be allowed to move on to the next page.</w:t>
      </w:r>
    </w:p>
    <w:p w:rsidR="00000000" w:rsidDel="00000000" w:rsidP="00000000" w:rsidRDefault="00000000" w:rsidRPr="00000000" w14:paraId="0000007C">
      <w:pPr>
        <w:spacing w:after="0" w:line="246" w:lineRule="auto"/>
        <w:ind w:left="-5" w:right="103" w:hanging="10"/>
        <w:rPr/>
      </w:pPr>
      <w:r w:rsidDel="00000000" w:rsidR="00000000" w:rsidRPr="00000000">
        <w:rPr>
          <w:rtl w:val="0"/>
        </w:rPr>
      </w:r>
    </w:p>
    <w:p w:rsidR="00000000" w:rsidDel="00000000" w:rsidP="00000000" w:rsidRDefault="00000000" w:rsidRPr="00000000" w14:paraId="0000007D">
      <w:pPr>
        <w:rPr>
          <w:b w:val="1"/>
          <w:color w:val="000000"/>
        </w:rPr>
      </w:pPr>
      <w:r w:rsidDel="00000000" w:rsidR="00000000" w:rsidRPr="00000000">
        <w:br w:type="page"/>
      </w:r>
      <w:r w:rsidDel="00000000" w:rsidR="00000000" w:rsidRPr="00000000">
        <w:rPr>
          <w:rtl w:val="0"/>
        </w:rPr>
      </w:r>
    </w:p>
    <w:p w:rsidR="00000000" w:rsidDel="00000000" w:rsidP="00000000" w:rsidRDefault="00000000" w:rsidRPr="00000000" w14:paraId="0000007E">
      <w:pPr>
        <w:pStyle w:val="Heading3"/>
        <w:rPr>
          <w:b w:val="1"/>
          <w:color w:val="000000"/>
        </w:rPr>
      </w:pPr>
      <w:bookmarkStart w:colFirst="0" w:colLast="0" w:name="_heading=h.1y810tw" w:id="20"/>
      <w:bookmarkEnd w:id="20"/>
      <w:r w:rsidDel="00000000" w:rsidR="00000000" w:rsidRPr="00000000">
        <w:rPr>
          <w:b w:val="1"/>
          <w:color w:val="000000"/>
          <w:rtl w:val="0"/>
        </w:rPr>
        <w:t xml:space="preserve">Veteran Health Care Information</w:t>
      </w:r>
    </w:p>
    <w:p w:rsidR="00000000" w:rsidDel="00000000" w:rsidP="00000000" w:rsidRDefault="00000000" w:rsidRPr="00000000" w14:paraId="0000007F">
      <w:pPr>
        <w:rPr/>
      </w:pPr>
      <w:sdt>
        <w:sdtPr>
          <w:tag w:val="goog_rdk_90"/>
        </w:sdtPr>
        <w:sdtContent>
          <w:del w:author="Heather Justice" w:id="38" w:date="2024-07-10T17:15:36Z">
            <w:r w:rsidDel="00000000" w:rsidR="00000000" w:rsidRPr="00000000">
              <w:rPr>
                <w:rtl w:val="0"/>
              </w:rPr>
              <w:delText xml:space="preserve">Next, the Veteran will be asked to enter information about where they last received health care services (</w:delText>
            </w:r>
            <w:r w:rsidDel="00000000" w:rsidR="00000000" w:rsidRPr="00000000">
              <w:fldChar w:fldCharType="begin"/>
            </w:r>
            <w:r w:rsidDel="00000000" w:rsidR="00000000" w:rsidRPr="00000000">
              <w:delInstrText xml:space="preserve">HYPERLINK \l "bookmark=id.4i7ojhp"</w:delInstrText>
            </w:r>
            <w:r w:rsidDel="00000000" w:rsidR="00000000" w:rsidRPr="00000000">
              <w:fldChar w:fldCharType="separate"/>
            </w:r>
            <w:r w:rsidDel="00000000" w:rsidR="00000000" w:rsidRPr="00000000">
              <w:rPr>
                <w:color w:val="0000ff"/>
                <w:u w:val="single"/>
                <w:rtl w:val="0"/>
              </w:rPr>
              <w:delText xml:space="preserve">Figure 12</w:delText>
            </w:r>
            <w:r w:rsidDel="00000000" w:rsidR="00000000" w:rsidRPr="00000000">
              <w:fldChar w:fldCharType="end"/>
            </w:r>
            <w:r w:rsidDel="00000000" w:rsidR="00000000" w:rsidRPr="00000000">
              <w:rPr>
                <w:rtl w:val="0"/>
              </w:rPr>
              <w:delText xml:space="preserve">). This information is requested but is not required to submit the form. If the Veteran enters a medical facility name or selects Hospital or Clinic, they will be required to answer the other question in this field. </w:delText>
            </w:r>
          </w:del>
        </w:sdtContent>
      </w:sdt>
      <w:r w:rsidDel="00000000" w:rsidR="00000000" w:rsidRPr="00000000">
        <w:rPr>
          <w:rtl w:val="0"/>
        </w:rPr>
      </w:r>
    </w:p>
    <w:sdt>
      <w:sdtPr>
        <w:tag w:val="goog_rdk_93"/>
      </w:sdtPr>
      <w:sdtContent>
        <w:p w:rsidR="00000000" w:rsidDel="00000000" w:rsidP="00000000" w:rsidRDefault="00000000" w:rsidRPr="00000000" w14:paraId="00000080">
          <w:pPr>
            <w:pBdr>
              <w:bottom w:color="000000" w:space="1" w:sz="6" w:val="single"/>
            </w:pBdr>
            <w:rPr>
              <w:del w:author="Heather Justice" w:id="39" w:date="2024-07-11T18:14:25Z"/>
            </w:rPr>
          </w:pPr>
          <w:r w:rsidDel="00000000" w:rsidR="00000000" w:rsidRPr="00000000">
            <w:rPr>
              <w:rtl w:val="0"/>
            </w:rPr>
            <w:br w:type="textWrapping"/>
          </w:r>
          <w:sdt>
            <w:sdtPr>
              <w:tag w:val="goog_rdk_91"/>
            </w:sdtPr>
            <w:sdtContent>
              <w:del w:author="Heather Justice" w:id="39" w:date="2024-07-11T18:14:25Z"/>
              <w:sdt>
                <w:sdtPr>
                  <w:tag w:val="goog_rdk_92"/>
                </w:sdtPr>
                <w:sdtContent>
                  <w:commentRangeStart w:id="1"/>
                </w:sdtContent>
              </w:sdt>
              <w:del w:author="Heather Justice" w:id="39" w:date="2024-07-11T18:14:25Z">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wp:posOffset>
                      </wp:positionH>
                      <wp:positionV relativeFrom="paragraph">
                        <wp:posOffset>75565</wp:posOffset>
                      </wp:positionV>
                      <wp:extent cx="4813300" cy="2926715"/>
                      <wp:effectExtent b="0" l="0" r="0" t="0"/>
                      <wp:wrapSquare wrapText="bothSides" distB="0" distT="0" distL="114300" distR="114300"/>
                      <wp:docPr descr="A screenshot of a social media post&#10;&#10;Description automatically generated" id="121" name="image46.png"/>
                      <a:graphic>
                        <a:graphicData uri="http://schemas.openxmlformats.org/drawingml/2006/picture">
                          <pic:pic>
                            <pic:nvPicPr>
                              <pic:cNvPr descr="A screenshot of a social media post&#10;&#10;Description automatically generated" id="0" name="image46.png"/>
                              <pic:cNvPicPr preferRelativeResize="0"/>
                            </pic:nvPicPr>
                            <pic:blipFill>
                              <a:blip r:embed="rId33"/>
                              <a:srcRect b="3941" l="0" r="0" t="2468"/>
                              <a:stretch>
                                <a:fillRect/>
                              </a:stretch>
                            </pic:blipFill>
                            <pic:spPr>
                              <a:xfrm>
                                <a:off x="0" y="0"/>
                                <a:ext cx="4813300" cy="2926715"/>
                              </a:xfrm>
                              <a:prstGeom prst="rect"/>
                              <a:ln/>
                            </pic:spPr>
                          </pic:pic>
                        </a:graphicData>
                      </a:graphic>
                    </wp:anchor>
                  </w:drawing>
                </w:r>
              </w:del>
            </w:sdtContent>
          </w:sdt>
        </w:p>
      </w:sdtContent>
    </w:sdt>
    <w:bookmarkStart w:colFirst="0" w:colLast="0" w:name="bookmark=id.4i7ojhp" w:id="21"/>
    <w:bookmarkEnd w:id="21"/>
    <w:sdt>
      <w:sdtPr>
        <w:tag w:val="goog_rdk_96"/>
      </w:sdtPr>
      <w:sdtContent>
        <w:p w:rsidR="00000000" w:rsidDel="00000000" w:rsidP="00000000" w:rsidRDefault="00000000" w:rsidRPr="00000000" w14:paraId="00000081">
          <w:pPr>
            <w:pBdr>
              <w:bottom w:color="000000" w:space="1" w:sz="6" w:val="single"/>
            </w:pBdr>
            <w:rPr>
              <w:i w:val="1"/>
              <w:sz w:val="18"/>
              <w:szCs w:val="18"/>
            </w:rPr>
            <w:pPrChange w:author="Heather Justice" w:id="0" w:date="2024-07-11T18:14:25Z">
              <w:pPr/>
            </w:pPrChange>
          </w:pPr>
          <w:sdt>
            <w:sdtPr>
              <w:tag w:val="goog_rdk_94"/>
            </w:sdtPr>
            <w:sdtContent>
              <w:del w:author="Heather Justice" w:id="39" w:date="2024-07-11T18:14:25Z">
                <w:r w:rsidDel="00000000" w:rsidR="00000000" w:rsidRPr="00000000">
                  <w:rPr>
                    <w:i w:val="1"/>
                    <w:sz w:val="18"/>
                    <w:szCs w:val="18"/>
                    <w:rtl w:val="0"/>
                  </w:rPr>
                  <w:delText xml:space="preserve">Figure 12. Section for recent medical care</w:delText>
                </w:r>
              </w:del>
            </w:sdtContent>
          </w:sdt>
          <w:commentRangeEnd w:id="1"/>
          <w:r w:rsidDel="00000000" w:rsidR="00000000" w:rsidRPr="00000000">
            <w:commentReference w:id="1"/>
          </w:r>
          <w:r w:rsidDel="00000000" w:rsidR="00000000" w:rsidRPr="00000000">
            <w:rPr>
              <w:i w:val="1"/>
              <w:sz w:val="18"/>
              <w:szCs w:val="18"/>
              <w:rtl w:val="0"/>
            </w:rPr>
            <w:t xml:space="preserve">.</w:t>
          </w:r>
          <w:sdt>
            <w:sdtPr>
              <w:tag w:val="goog_rdk_95"/>
            </w:sdtPr>
            <w:sdtContent>
              <w:ins w:author="Heather Justice" w:id="39" w:date="2024-07-11T18:14:25Z">
                <w:r w:rsidDel="00000000" w:rsidR="00000000" w:rsidRPr="00000000">
                  <w:drawing>
                    <wp:anchor allowOverlap="1" behindDoc="0" distB="0" distT="0" distL="114300" distR="114300" hidden="0" layoutInCell="1" locked="0" relativeHeight="0" simplePos="0">
                      <wp:simplePos x="0" y="0"/>
                      <wp:positionH relativeFrom="column">
                        <wp:posOffset>3</wp:posOffset>
                      </wp:positionH>
                      <wp:positionV relativeFrom="paragraph">
                        <wp:posOffset>75565</wp:posOffset>
                      </wp:positionV>
                      <wp:extent cx="4813300" cy="2926715"/>
                      <wp:effectExtent b="0" l="0" r="0" t="0"/>
                      <wp:wrapSquare wrapText="bothSides" distB="0" distT="0" distL="114300" distR="114300"/>
                      <wp:docPr descr="A screenshot of a social media post&#10;&#10;Description automatically generated" id="122" name="image46.png"/>
                      <a:graphic>
                        <a:graphicData uri="http://schemas.openxmlformats.org/drawingml/2006/picture">
                          <pic:pic>
                            <pic:nvPicPr>
                              <pic:cNvPr descr="A screenshot of a social media post&#10;&#10;Description automatically generated" id="0" name="image46.png"/>
                              <pic:cNvPicPr preferRelativeResize="0"/>
                            </pic:nvPicPr>
                            <pic:blipFill>
                              <a:blip r:embed="rId33"/>
                              <a:srcRect b="3941" l="0" r="0" t="2468"/>
                              <a:stretch>
                                <a:fillRect/>
                              </a:stretch>
                            </pic:blipFill>
                            <pic:spPr>
                              <a:xfrm>
                                <a:off x="0" y="0"/>
                                <a:ext cx="4813300" cy="2926715"/>
                              </a:xfrm>
                              <a:prstGeom prst="rect"/>
                              <a:ln/>
                            </pic:spPr>
                          </pic:pic>
                        </a:graphicData>
                      </a:graphic>
                    </wp:anchor>
                  </w:drawing>
                </w:r>
              </w:ins>
            </w:sdtContent>
          </w:sdt>
        </w:p>
      </w:sdtContent>
    </w:sdt>
    <w:p w:rsidR="00000000" w:rsidDel="00000000" w:rsidP="00000000" w:rsidRDefault="00000000" w:rsidRPr="00000000" w14:paraId="00000082">
      <w:pPr>
        <w:rPr/>
      </w:pPr>
      <w:r w:rsidDel="00000000" w:rsidR="00000000" w:rsidRPr="00000000">
        <w:br w:type="page"/>
      </w:r>
      <w:r w:rsidDel="00000000" w:rsidR="00000000" w:rsidRPr="00000000">
        <w:rPr>
          <w:rtl w:val="0"/>
        </w:rPr>
      </w:r>
    </w:p>
    <w:p w:rsidR="00000000" w:rsidDel="00000000" w:rsidP="00000000" w:rsidRDefault="00000000" w:rsidRPr="00000000" w14:paraId="00000083">
      <w:pPr>
        <w:rPr/>
      </w:pPr>
      <w:sdt>
        <w:sdtPr>
          <w:tag w:val="goog_rdk_98"/>
        </w:sdtPr>
        <w:sdtContent>
          <w:del w:author="Heather Justice" w:id="41" w:date="2024-07-10T17:15:54Z">
            <w:r w:rsidDel="00000000" w:rsidR="00000000" w:rsidRPr="00000000">
              <w:rPr>
                <w:rtl w:val="0"/>
              </w:rPr>
              <w:delText xml:space="preserve">Then, the </w:delText>
            </w:r>
          </w:del>
        </w:sdtContent>
      </w:sdt>
      <w:sdt>
        <w:sdtPr>
          <w:tag w:val="goog_rdk_99"/>
        </w:sdtPr>
        <w:sdtContent>
          <w:ins w:author="Heather Justice" w:id="41" w:date="2024-07-10T17:15:54Z">
            <w:r w:rsidDel="00000000" w:rsidR="00000000" w:rsidRPr="00000000">
              <w:rPr>
                <w:rtl w:val="0"/>
              </w:rPr>
              <w:t xml:space="preserve"> The </w:t>
            </w:r>
          </w:ins>
        </w:sdtContent>
      </w:sdt>
      <w:r w:rsidDel="00000000" w:rsidR="00000000" w:rsidRPr="00000000">
        <w:rPr>
          <w:rtl w:val="0"/>
        </w:rPr>
        <w:t xml:space="preserve">Veteran will be asked where they plan to receive VA health care (</w:t>
      </w:r>
      <w:sdt>
        <w:sdtPr>
          <w:tag w:val="goog_rdk_100"/>
        </w:sdtPr>
        <w:sdtContent>
          <w:ins w:author="Heather Justice" w:id="42" w:date="2024-07-11T18:17:30Z">
            <w:r w:rsidDel="00000000" w:rsidR="00000000" w:rsidRPr="00000000">
              <w:fldChar w:fldCharType="begin"/>
            </w:r>
            <w:r w:rsidDel="00000000" w:rsidR="00000000" w:rsidRPr="00000000">
              <w:instrText xml:space="preserve">HYPERLINK \l "bookmark=id.2xcytpi"</w:instrText>
            </w:r>
            <w:r w:rsidDel="00000000" w:rsidR="00000000" w:rsidRPr="00000000">
              <w:fldChar w:fldCharType="separate"/>
            </w:r>
            <w:r w:rsidDel="00000000" w:rsidR="00000000" w:rsidRPr="00000000">
              <w:rPr>
                <w:rtl w:val="0"/>
              </w:rPr>
              <w:t xml:space="preserve">Figure 12</w:t>
            </w:r>
            <w:r w:rsidDel="00000000" w:rsidR="00000000" w:rsidRPr="00000000">
              <w:fldChar w:fldCharType="end"/>
            </w:r>
          </w:ins>
        </w:sdtContent>
      </w:sdt>
      <w:sdt>
        <w:sdtPr>
          <w:tag w:val="goog_rdk_101"/>
        </w:sdtPr>
        <w:sdtContent>
          <w:del w:author="Heather Justice" w:id="42" w:date="2024-07-11T18:17:30Z">
            <w:r w:rsidDel="00000000" w:rsidR="00000000" w:rsidRPr="00000000">
              <w:fldChar w:fldCharType="begin"/>
            </w:r>
            <w:r w:rsidDel="00000000" w:rsidR="00000000" w:rsidRPr="00000000">
              <w:delInstrText xml:space="preserve">HYPERLINK \l "bookmark=id.2xcytpi"</w:delInstrText>
            </w:r>
            <w:r w:rsidDel="00000000" w:rsidR="00000000" w:rsidRPr="00000000">
              <w:fldChar w:fldCharType="separate"/>
            </w:r>
            <w:r w:rsidDel="00000000" w:rsidR="00000000" w:rsidRPr="00000000">
              <w:rPr>
                <w:color w:val="0000ff"/>
                <w:u w:val="single"/>
                <w:rtl w:val="0"/>
              </w:rPr>
              <w:delText xml:space="preserve">Figure 13</w:delText>
            </w:r>
            <w:r w:rsidDel="00000000" w:rsidR="00000000" w:rsidRPr="00000000">
              <w:fldChar w:fldCharType="end"/>
            </w:r>
          </w:del>
        </w:sdtContent>
      </w:sdt>
      <w:r w:rsidDel="00000000" w:rsidR="00000000" w:rsidRPr="00000000">
        <w:rPr>
          <w:rtl w:val="0"/>
        </w:rPr>
        <w:t xml:space="preserve">). This is so the application can be reviewed by a</w:t>
      </w:r>
      <w:sdt>
        <w:sdtPr>
          <w:tag w:val="goog_rdk_102"/>
        </w:sdtPr>
        <w:sdtContent>
          <w:ins w:author="Heather Justice" w:id="43" w:date="2024-07-10T17:19:24Z">
            <w:r w:rsidDel="00000000" w:rsidR="00000000" w:rsidRPr="00000000">
              <w:rPr>
                <w:rtl w:val="0"/>
              </w:rPr>
              <w:t xml:space="preserve"> Facility</w:t>
            </w:r>
          </w:ins>
        </w:sdtContent>
      </w:sdt>
      <w:r w:rsidDel="00000000" w:rsidR="00000000" w:rsidRPr="00000000">
        <w:rPr>
          <w:rtl w:val="0"/>
        </w:rPr>
        <w:t xml:space="preserve"> Caregiver Support </w:t>
      </w:r>
      <w:sdt>
        <w:sdtPr>
          <w:tag w:val="goog_rdk_103"/>
        </w:sdtPr>
        <w:sdtContent>
          <w:ins w:author="Heather Justice" w:id="44" w:date="2024-07-10T17:19:33Z">
            <w:r w:rsidDel="00000000" w:rsidR="00000000" w:rsidRPr="00000000">
              <w:rPr>
                <w:rtl w:val="0"/>
              </w:rPr>
              <w:t xml:space="preserve">Program Staff member</w:t>
            </w:r>
          </w:ins>
        </w:sdtContent>
      </w:sdt>
      <w:sdt>
        <w:sdtPr>
          <w:tag w:val="goog_rdk_104"/>
        </w:sdtPr>
        <w:sdtContent>
          <w:del w:author="Heather Justice" w:id="44" w:date="2024-07-10T17:19:33Z">
            <w:r w:rsidDel="00000000" w:rsidR="00000000" w:rsidRPr="00000000">
              <w:rPr>
                <w:rtl w:val="0"/>
              </w:rPr>
              <w:delText xml:space="preserve">Coordinator</w:delText>
            </w:r>
          </w:del>
        </w:sdtContent>
      </w:sdt>
      <w:r w:rsidDel="00000000" w:rsidR="00000000" w:rsidRPr="00000000">
        <w:rPr>
          <w:rtl w:val="0"/>
        </w:rPr>
        <w:t xml:space="preserve"> at that location. This information is required to complete the form.</w:t>
      </w:r>
    </w:p>
    <w:p w:rsidR="00000000" w:rsidDel="00000000" w:rsidP="00000000" w:rsidRDefault="00000000" w:rsidRPr="00000000" w14:paraId="00000084">
      <w:pPr>
        <w:rPr/>
      </w:pPr>
      <w:r w:rsidDel="00000000" w:rsidR="00000000" w:rsidRPr="00000000">
        <w:rPr>
          <w:rtl w:val="0"/>
        </w:rPr>
      </w:r>
    </w:p>
    <w:sdt>
      <w:sdtPr>
        <w:tag w:val="goog_rdk_108"/>
      </w:sdtPr>
      <w:sdtContent>
        <w:p w:rsidR="00000000" w:rsidDel="00000000" w:rsidP="00000000" w:rsidRDefault="00000000" w:rsidRPr="00000000" w14:paraId="00000085">
          <w:pPr>
            <w:rPr>
              <w:ins w:author="Heather Justice" w:id="46" w:date="2024-07-10T17:16:49Z"/>
            </w:rPr>
          </w:pPr>
          <w:sdt>
            <w:sdtPr>
              <w:tag w:val="goog_rdk_106"/>
            </w:sdtPr>
            <w:sdtContent>
              <w:del w:author="Heather Justice" w:id="45" w:date="2024-07-10T17:16:47Z">
                <w:r w:rsidDel="00000000" w:rsidR="00000000" w:rsidRPr="00000000">
                  <w:rPr/>
                  <w:drawing>
                    <wp:inline distB="0" distT="0" distL="0" distR="0">
                      <wp:extent cx="4220470" cy="3255908"/>
                      <wp:effectExtent b="0" l="0" r="0" t="0"/>
                      <wp:docPr descr="Graphical user interface, text, application, email&#10;&#10;Description automatically generated" id="176" name="image98.png"/>
                      <a:graphic>
                        <a:graphicData uri="http://schemas.openxmlformats.org/drawingml/2006/picture">
                          <pic:pic>
                            <pic:nvPicPr>
                              <pic:cNvPr descr="Graphical user interface, text, application, email&#10;&#10;Description automatically generated" id="0" name="image98.png"/>
                              <pic:cNvPicPr preferRelativeResize="0"/>
                            </pic:nvPicPr>
                            <pic:blipFill>
                              <a:blip r:embed="rId34"/>
                              <a:srcRect b="4480" l="0" r="0" t="3206"/>
                              <a:stretch>
                                <a:fillRect/>
                              </a:stretch>
                            </pic:blipFill>
                            <pic:spPr>
                              <a:xfrm>
                                <a:off x="0" y="0"/>
                                <a:ext cx="4220470" cy="3255908"/>
                              </a:xfrm>
                              <a:prstGeom prst="rect"/>
                              <a:ln/>
                            </pic:spPr>
                          </pic:pic>
                        </a:graphicData>
                      </a:graphic>
                    </wp:inline>
                  </w:drawing>
                </w:r>
              </w:del>
            </w:sdtContent>
          </w:sdt>
          <w:sdt>
            <w:sdtPr>
              <w:tag w:val="goog_rdk_107"/>
            </w:sdtPr>
            <w:sdtContent>
              <w:ins w:author="Heather Justice" w:id="46" w:date="2024-07-10T17:16:49Z">
                <w:r w:rsidDel="00000000" w:rsidR="00000000" w:rsidRPr="00000000">
                  <w:rPr>
                    <w:rtl w:val="0"/>
                  </w:rPr>
                </w:r>
              </w:ins>
            </w:sdtContent>
          </w:sdt>
        </w:p>
      </w:sdtContent>
    </w:sdt>
    <w:sdt>
      <w:sdtPr>
        <w:tag w:val="goog_rdk_111"/>
      </w:sdtPr>
      <w:sdtContent>
        <w:p w:rsidR="00000000" w:rsidDel="00000000" w:rsidP="00000000" w:rsidRDefault="00000000" w:rsidRPr="00000000" w14:paraId="00000086">
          <w:pPr>
            <w:rPr>
              <w:rPrChange w:author="Heather Justice" w:id="47" w:date="2024-07-10T17:16:49Z">
                <w:rPr>
                  <w:i w:val="1"/>
                  <w:sz w:val="18"/>
                  <w:szCs w:val="18"/>
                </w:rPr>
              </w:rPrChange>
            </w:rPr>
          </w:pPr>
          <w:sdt>
            <w:sdtPr>
              <w:tag w:val="goog_rdk_109"/>
            </w:sdtPr>
            <w:sdtContent>
              <w:ins w:author="Heather Justice" w:id="46" w:date="2024-07-10T17:16:49Z">
                <w:r w:rsidDel="00000000" w:rsidR="00000000" w:rsidRPr="00000000">
                  <w:rPr/>
                  <w:drawing>
                    <wp:inline distB="114300" distT="114300" distL="114300" distR="114300">
                      <wp:extent cx="4629150" cy="4419600"/>
                      <wp:effectExtent b="0" l="0" r="0" t="0"/>
                      <wp:docPr id="146" name="image66.png"/>
                      <a:graphic>
                        <a:graphicData uri="http://schemas.openxmlformats.org/drawingml/2006/picture">
                          <pic:pic>
                            <pic:nvPicPr>
                              <pic:cNvPr id="0" name="image66.png"/>
                              <pic:cNvPicPr preferRelativeResize="0"/>
                            </pic:nvPicPr>
                            <pic:blipFill>
                              <a:blip r:embed="rId35"/>
                              <a:srcRect b="0" l="0" r="0" t="0"/>
                              <a:stretch>
                                <a:fillRect/>
                              </a:stretch>
                            </pic:blipFill>
                            <pic:spPr>
                              <a:xfrm>
                                <a:off x="0" y="0"/>
                                <a:ext cx="4629150" cy="4419600"/>
                              </a:xfrm>
                              <a:prstGeom prst="rect"/>
                              <a:ln/>
                            </pic:spPr>
                          </pic:pic>
                        </a:graphicData>
                      </a:graphic>
                    </wp:inline>
                  </w:drawing>
                </w:r>
              </w:ins>
            </w:sdtContent>
          </w:sdt>
          <w:sdt>
            <w:sdtPr>
              <w:tag w:val="goog_rdk_110"/>
            </w:sdtPr>
            <w:sdtContent>
              <w:r w:rsidDel="00000000" w:rsidR="00000000" w:rsidRPr="00000000">
                <w:rPr>
                  <w:rtl w:val="0"/>
                </w:rPr>
              </w:r>
            </w:sdtContent>
          </w:sdt>
        </w:p>
      </w:sdtContent>
    </w:sdt>
    <w:bookmarkStart w:colFirst="0" w:colLast="0" w:name="bookmark=id.2xcytpi" w:id="22"/>
    <w:bookmarkEnd w:id="22"/>
    <w:p w:rsidR="00000000" w:rsidDel="00000000" w:rsidP="00000000" w:rsidRDefault="00000000" w:rsidRPr="00000000" w14:paraId="00000087">
      <w:pPr>
        <w:rPr/>
      </w:pPr>
      <w:r w:rsidDel="00000000" w:rsidR="00000000" w:rsidRPr="00000000">
        <w:rPr>
          <w:i w:val="1"/>
          <w:sz w:val="18"/>
          <w:szCs w:val="18"/>
          <w:rtl w:val="0"/>
        </w:rPr>
        <w:br w:type="textWrapping"/>
        <w:t xml:space="preserve">Figure 1</w:t>
      </w:r>
      <w:sdt>
        <w:sdtPr>
          <w:tag w:val="goog_rdk_112"/>
        </w:sdtPr>
        <w:sdtContent>
          <w:ins w:author="Heather Justice" w:id="48" w:date="2024-07-11T18:14:46Z">
            <w:r w:rsidDel="00000000" w:rsidR="00000000" w:rsidRPr="00000000">
              <w:rPr>
                <w:i w:val="1"/>
                <w:sz w:val="18"/>
                <w:szCs w:val="18"/>
                <w:rtl w:val="0"/>
              </w:rPr>
              <w:t xml:space="preserve">2</w:t>
            </w:r>
          </w:ins>
        </w:sdtContent>
      </w:sdt>
      <w:sdt>
        <w:sdtPr>
          <w:tag w:val="goog_rdk_113"/>
        </w:sdtPr>
        <w:sdtContent>
          <w:del w:author="Heather Justice" w:id="48" w:date="2024-07-11T18:14:46Z">
            <w:r w:rsidDel="00000000" w:rsidR="00000000" w:rsidRPr="00000000">
              <w:rPr>
                <w:i w:val="1"/>
                <w:sz w:val="18"/>
                <w:szCs w:val="18"/>
                <w:rtl w:val="0"/>
              </w:rPr>
              <w:delText xml:space="preserve">3</w:delText>
            </w:r>
          </w:del>
        </w:sdtContent>
      </w:sdt>
      <w:r w:rsidDel="00000000" w:rsidR="00000000" w:rsidRPr="00000000">
        <w:rPr>
          <w:i w:val="1"/>
          <w:sz w:val="18"/>
          <w:szCs w:val="18"/>
          <w:rtl w:val="0"/>
        </w:rPr>
        <w:t xml:space="preserve">. Where the Veteran plans to receive care.</w:t>
      </w:r>
      <w:r w:rsidDel="00000000" w:rsidR="00000000" w:rsidRPr="00000000">
        <w:rPr>
          <w:rtl w:val="0"/>
        </w:rPr>
      </w:r>
    </w:p>
    <w:p w:rsidR="00000000" w:rsidDel="00000000" w:rsidP="00000000" w:rsidRDefault="00000000" w:rsidRPr="00000000" w14:paraId="00000088">
      <w:pPr>
        <w:rPr>
          <w:b w:val="1"/>
          <w:color w:val="000000"/>
        </w:rPr>
      </w:pPr>
      <w:r w:rsidDel="00000000" w:rsidR="00000000" w:rsidRPr="00000000">
        <w:br w:type="page"/>
      </w:r>
      <w:r w:rsidDel="00000000" w:rsidR="00000000" w:rsidRPr="00000000">
        <w:rPr>
          <w:rtl w:val="0"/>
        </w:rPr>
      </w:r>
    </w:p>
    <w:p w:rsidR="00000000" w:rsidDel="00000000" w:rsidP="00000000" w:rsidRDefault="00000000" w:rsidRPr="00000000" w14:paraId="00000089">
      <w:pPr>
        <w:pStyle w:val="Heading3"/>
        <w:rPr>
          <w:b w:val="1"/>
        </w:rPr>
      </w:pPr>
      <w:bookmarkStart w:colFirst="0" w:colLast="0" w:name="_heading=h.1ci93xb" w:id="23"/>
      <w:bookmarkEnd w:id="23"/>
      <w:r w:rsidDel="00000000" w:rsidR="00000000" w:rsidRPr="00000000">
        <w:rPr>
          <w:b w:val="1"/>
          <w:rtl w:val="0"/>
        </w:rPr>
        <w:t xml:space="preserve">Primary Family Caregiver Selection</w:t>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rPr/>
      </w:pPr>
      <w:r w:rsidDel="00000000" w:rsidR="00000000" w:rsidRPr="00000000">
        <w:rPr>
          <w:rtl w:val="0"/>
        </w:rPr>
        <w:t xml:space="preserve">Next, the Veteran will be asked if they would like to apply for benefits for a Primary Family Caregiver (</w:t>
      </w:r>
      <w:sdt>
        <w:sdtPr>
          <w:tag w:val="goog_rdk_114"/>
        </w:sdtPr>
        <w:sdtContent>
          <w:ins w:author="Heather Justice" w:id="49" w:date="2024-07-11T18:17:46Z">
            <w:r w:rsidDel="00000000" w:rsidR="00000000" w:rsidRPr="00000000">
              <w:fldChar w:fldCharType="begin"/>
            </w:r>
            <w:r w:rsidDel="00000000" w:rsidR="00000000" w:rsidRPr="00000000">
              <w:instrText xml:space="preserve">HYPERLINK \l "bookmark=id.3whwml4"</w:instrText>
            </w:r>
            <w:r w:rsidDel="00000000" w:rsidR="00000000" w:rsidRPr="00000000">
              <w:fldChar w:fldCharType="separate"/>
            </w:r>
            <w:r w:rsidDel="00000000" w:rsidR="00000000" w:rsidRPr="00000000">
              <w:rPr>
                <w:rtl w:val="0"/>
              </w:rPr>
              <w:t xml:space="preserve">Figure 13</w:t>
            </w:r>
            <w:r w:rsidDel="00000000" w:rsidR="00000000" w:rsidRPr="00000000">
              <w:fldChar w:fldCharType="end"/>
            </w:r>
          </w:ins>
        </w:sdtContent>
      </w:sdt>
      <w:sdt>
        <w:sdtPr>
          <w:tag w:val="goog_rdk_115"/>
        </w:sdtPr>
        <w:sdtContent>
          <w:del w:author="Heather Justice" w:id="49" w:date="2024-07-11T18:17:46Z">
            <w:r w:rsidDel="00000000" w:rsidR="00000000" w:rsidRPr="00000000">
              <w:fldChar w:fldCharType="begin"/>
            </w:r>
            <w:r w:rsidDel="00000000" w:rsidR="00000000" w:rsidRPr="00000000">
              <w:delInstrText xml:space="preserve">HYPERLINK \l "bookmark=id.3whwml4"</w:delInstrText>
            </w:r>
            <w:r w:rsidDel="00000000" w:rsidR="00000000" w:rsidRPr="00000000">
              <w:fldChar w:fldCharType="separate"/>
            </w:r>
            <w:r w:rsidDel="00000000" w:rsidR="00000000" w:rsidRPr="00000000">
              <w:rPr>
                <w:color w:val="0000ff"/>
                <w:u w:val="single"/>
                <w:rtl w:val="0"/>
              </w:rPr>
              <w:delText xml:space="preserve">Figure 14</w:delText>
            </w:r>
            <w:r w:rsidDel="00000000" w:rsidR="00000000" w:rsidRPr="00000000">
              <w:fldChar w:fldCharType="end"/>
            </w:r>
          </w:del>
        </w:sdtContent>
      </w:sdt>
      <w:r w:rsidDel="00000000" w:rsidR="00000000" w:rsidRPr="00000000">
        <w:rPr>
          <w:rtl w:val="0"/>
        </w:rPr>
        <w:t xml:space="preserve">). If Yes, the next step will be to add the Primary Family Caregiver Information. If No, the Veteran will skip to Secondary Family Caregiver Selection </w:t>
      </w:r>
      <w:sdt>
        <w:sdtPr>
          <w:tag w:val="goog_rdk_116"/>
        </w:sdtPr>
        <w:sdtContent>
          <w:ins w:author="Heather Justice" w:id="50" w:date="2024-07-11T20:27:41Z"/>
          <w:sdt>
            <w:sdtPr>
              <w:tag w:val="goog_rdk_117"/>
            </w:sdtPr>
            <w:sdtContent>
              <w:commentRangeStart w:id="2"/>
            </w:sdtContent>
          </w:sdt>
          <w:ins w:author="Heather Justice" w:id="50" w:date="2024-07-11T20:27:41Z">
            <w:r w:rsidDel="00000000" w:rsidR="00000000" w:rsidRPr="00000000">
              <w:fldChar w:fldCharType="begin"/>
            </w:r>
            <w:r w:rsidDel="00000000" w:rsidR="00000000" w:rsidRPr="00000000">
              <w:instrText xml:space="preserve">HYPERLINK \l "_heading=h.32hioqz"</w:instrText>
            </w:r>
            <w:r w:rsidDel="00000000" w:rsidR="00000000" w:rsidRPr="00000000">
              <w:fldChar w:fldCharType="separate"/>
            </w:r>
            <w:r w:rsidDel="00000000" w:rsidR="00000000" w:rsidRPr="00000000">
              <w:rPr>
                <w:rtl w:val="0"/>
              </w:rPr>
              <w:t xml:space="preserve">(Page 44)</w:t>
            </w:r>
            <w:r w:rsidDel="00000000" w:rsidR="00000000" w:rsidRPr="00000000">
              <w:fldChar w:fldCharType="end"/>
            </w:r>
          </w:ins>
        </w:sdtContent>
      </w:sdt>
      <w:sdt>
        <w:sdtPr>
          <w:tag w:val="goog_rdk_118"/>
        </w:sdtPr>
        <w:sdtContent>
          <w:ins w:author="Heather Justice" w:id="51" w:date="2024-07-11T20:26:56Z">
            <w:sdt>
              <w:sdtPr>
                <w:tag w:val="goog_rdk_119"/>
              </w:sdtPr>
              <w:sdtContent>
                <w:del w:author="Heather Justice" w:id="50" w:date="2024-07-11T20:27:41Z">
                  <w:r w:rsidDel="00000000" w:rsidR="00000000" w:rsidRPr="00000000">
                    <w:fldChar w:fldCharType="begin"/>
                  </w:r>
                  <w:r w:rsidDel="00000000" w:rsidR="00000000" w:rsidRPr="00000000">
                    <w:delInstrText xml:space="preserve">HYPERLINK \l "_heading=h.32hioqz"</w:delInstrText>
                  </w:r>
                  <w:r w:rsidDel="00000000" w:rsidR="00000000" w:rsidRPr="00000000">
                    <w:fldChar w:fldCharType="separate"/>
                  </w:r>
                  <w:r w:rsidDel="00000000" w:rsidR="00000000" w:rsidRPr="00000000">
                    <w:rPr>
                      <w:rtl w:val="0"/>
                    </w:rPr>
                    <w:delText xml:space="preserve">(Page 24)</w:delText>
                  </w:r>
                  <w:r w:rsidDel="00000000" w:rsidR="00000000" w:rsidRPr="00000000">
                    <w:fldChar w:fldCharType="end"/>
                  </w:r>
                </w:del>
              </w:sdtContent>
            </w:sdt>
          </w:ins>
        </w:sdtContent>
      </w:sdt>
      <w:sdt>
        <w:sdtPr>
          <w:tag w:val="goog_rdk_120"/>
        </w:sdtPr>
        <w:sdtContent>
          <w:del w:author="Heather Justice" w:id="50" w:date="2024-07-11T20:27:41Z">
            <w:r w:rsidDel="00000000" w:rsidR="00000000" w:rsidRPr="00000000">
              <w:fldChar w:fldCharType="begin"/>
            </w:r>
            <w:r w:rsidDel="00000000" w:rsidR="00000000" w:rsidRPr="00000000">
              <w:delInstrText xml:space="preserve">HYPERLINK \l "_heading=h.32hioqz"</w:delInstrText>
            </w:r>
            <w:r w:rsidDel="00000000" w:rsidR="00000000" w:rsidRPr="00000000">
              <w:fldChar w:fldCharType="separate"/>
            </w:r>
            <w:r w:rsidDel="00000000" w:rsidR="00000000" w:rsidRPr="00000000">
              <w:rPr>
                <w:color w:val="0000ff"/>
                <w:u w:val="single"/>
                <w:rtl w:val="0"/>
              </w:rPr>
              <w:delText xml:space="preserve">(Page 24</w:delText>
            </w:r>
            <w:r w:rsidDel="00000000" w:rsidR="00000000" w:rsidRPr="00000000">
              <w:fldChar w:fldCharType="end"/>
            </w:r>
          </w:del>
        </w:sdtContent>
      </w:sdt>
      <w:commentRangeEnd w:id="2"/>
      <w:r w:rsidDel="00000000" w:rsidR="00000000" w:rsidRPr="00000000">
        <w:commentReference w:id="2"/>
      </w:r>
      <w:r w:rsidDel="00000000" w:rsidR="00000000" w:rsidRPr="00000000">
        <w:rPr>
          <w:rtl w:val="0"/>
        </w:rPr>
        <w:t xml:space="preserve"> of this guide). The question must be answered to proceed.</w:t>
      </w:r>
    </w:p>
    <w:p w:rsidR="00000000" w:rsidDel="00000000" w:rsidP="00000000" w:rsidRDefault="00000000" w:rsidRPr="00000000" w14:paraId="0000008C">
      <w:pPr>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50801</wp:posOffset>
                </wp:positionH>
                <wp:positionV relativeFrom="paragraph">
                  <wp:posOffset>127000</wp:posOffset>
                </wp:positionV>
                <wp:extent cx="5734685" cy="31750"/>
                <wp:effectExtent b="0" l="0" r="0" t="0"/>
                <wp:wrapNone/>
                <wp:docPr id="68" name=""/>
                <a:graphic>
                  <a:graphicData uri="http://schemas.microsoft.com/office/word/2010/wordprocessingShape">
                    <wps:wsp>
                      <wps:cNvCnPr/>
                      <wps:spPr>
                        <a:xfrm>
                          <a:off x="2488183" y="3778730"/>
                          <a:ext cx="5715635" cy="2540"/>
                        </a:xfrm>
                        <a:prstGeom prst="straightConnector1">
                          <a:avLst/>
                        </a:prstGeom>
                        <a:noFill/>
                        <a:ln cap="flat" cmpd="sng" w="9525">
                          <a:solidFill>
                            <a:schemeClr val="dk1"/>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50801</wp:posOffset>
                </wp:positionH>
                <wp:positionV relativeFrom="paragraph">
                  <wp:posOffset>127000</wp:posOffset>
                </wp:positionV>
                <wp:extent cx="5734685" cy="31750"/>
                <wp:effectExtent b="0" l="0" r="0" t="0"/>
                <wp:wrapNone/>
                <wp:docPr id="68" name="image111.png"/>
                <a:graphic>
                  <a:graphicData uri="http://schemas.openxmlformats.org/drawingml/2006/picture">
                    <pic:pic>
                      <pic:nvPicPr>
                        <pic:cNvPr id="0" name="image111.png"/>
                        <pic:cNvPicPr preferRelativeResize="0"/>
                      </pic:nvPicPr>
                      <pic:blipFill>
                        <a:blip r:embed="rId36"/>
                        <a:srcRect/>
                        <a:stretch>
                          <a:fillRect/>
                        </a:stretch>
                      </pic:blipFill>
                      <pic:spPr>
                        <a:xfrm>
                          <a:off x="0" y="0"/>
                          <a:ext cx="5734685" cy="31750"/>
                        </a:xfrm>
                        <a:prstGeom prst="rect"/>
                        <a:ln/>
                      </pic:spPr>
                    </pic:pic>
                  </a:graphicData>
                </a:graphic>
              </wp:anchor>
            </w:drawing>
          </mc:Fallback>
        </mc:AlternateContent>
      </w:r>
    </w:p>
    <w:p w:rsidR="00000000" w:rsidDel="00000000" w:rsidP="00000000" w:rsidRDefault="00000000" w:rsidRPr="00000000" w14:paraId="0000008D">
      <w:pPr>
        <w:rPr>
          <w:b w:val="1"/>
          <w:color w:val="000000"/>
        </w:rPr>
      </w:pPr>
      <w:sdt>
        <w:sdtPr>
          <w:tag w:val="goog_rdk_122"/>
        </w:sdtPr>
        <w:sdtContent>
          <w:del w:author="Heather Justice" w:id="52" w:date="2024-07-10T17:20:53Z">
            <w:r w:rsidDel="00000000" w:rsidR="00000000" w:rsidRPr="00000000">
              <w:rPr>
                <w:b w:val="1"/>
                <w:color w:val="000000"/>
              </w:rPr>
              <w:drawing>
                <wp:inline distB="0" distT="0" distL="0" distR="0">
                  <wp:extent cx="5943600" cy="3385185"/>
                  <wp:effectExtent b="0" l="0" r="0" t="0"/>
                  <wp:docPr descr="Graphical user interface, text, application, email&#10;&#10;Description automatically generated" id="177" name="image99.png"/>
                  <a:graphic>
                    <a:graphicData uri="http://schemas.openxmlformats.org/drawingml/2006/picture">
                      <pic:pic>
                        <pic:nvPicPr>
                          <pic:cNvPr descr="Graphical user interface, text, application, email&#10;&#10;Description automatically generated" id="0" name="image99.png"/>
                          <pic:cNvPicPr preferRelativeResize="0"/>
                        </pic:nvPicPr>
                        <pic:blipFill>
                          <a:blip r:embed="rId37"/>
                          <a:srcRect b="0" l="0" r="0" t="0"/>
                          <a:stretch>
                            <a:fillRect/>
                          </a:stretch>
                        </pic:blipFill>
                        <pic:spPr>
                          <a:xfrm>
                            <a:off x="0" y="0"/>
                            <a:ext cx="5943600" cy="3385185"/>
                          </a:xfrm>
                          <a:prstGeom prst="rect"/>
                          <a:ln/>
                        </pic:spPr>
                      </pic:pic>
                    </a:graphicData>
                  </a:graphic>
                </wp:inline>
              </w:drawing>
            </w:r>
          </w:del>
        </w:sdtContent>
      </w:sdt>
      <w:r w:rsidDel="00000000" w:rsidR="00000000" w:rsidRPr="00000000">
        <w:rPr>
          <w:b w:val="1"/>
          <w:color w:val="000000"/>
          <w:rtl w:val="0"/>
        </w:rPr>
        <w:br w:type="textWrapping"/>
      </w:r>
      <w:bookmarkStart w:colFirst="0" w:colLast="0" w:name="bookmark=id.3whwml4" w:id="24"/>
      <w:bookmarkEnd w:id="24"/>
      <w:r w:rsidDel="00000000" w:rsidR="00000000" w:rsidRPr="00000000">
        <w:rPr>
          <w:i w:val="1"/>
          <w:color w:val="000000"/>
          <w:sz w:val="18"/>
          <w:szCs w:val="18"/>
          <w:rtl w:val="0"/>
        </w:rPr>
        <w:t xml:space="preserve">Figure 1</w:t>
      </w:r>
      <w:sdt>
        <w:sdtPr>
          <w:tag w:val="goog_rdk_123"/>
        </w:sdtPr>
        <w:sdtContent>
          <w:ins w:author="Heather Justice" w:id="53" w:date="2024-07-11T18:18:50Z">
            <w:r w:rsidDel="00000000" w:rsidR="00000000" w:rsidRPr="00000000">
              <w:rPr>
                <w:i w:val="1"/>
                <w:color w:val="000000"/>
                <w:sz w:val="18"/>
                <w:szCs w:val="18"/>
                <w:rtl w:val="0"/>
              </w:rPr>
              <w:t xml:space="preserve">3</w:t>
            </w:r>
          </w:ins>
        </w:sdtContent>
      </w:sdt>
      <w:sdt>
        <w:sdtPr>
          <w:tag w:val="goog_rdk_124"/>
        </w:sdtPr>
        <w:sdtContent>
          <w:del w:author="Heather Justice" w:id="53" w:date="2024-07-11T18:18:50Z">
            <w:r w:rsidDel="00000000" w:rsidR="00000000" w:rsidRPr="00000000">
              <w:rPr>
                <w:i w:val="1"/>
                <w:color w:val="000000"/>
                <w:sz w:val="18"/>
                <w:szCs w:val="18"/>
                <w:rtl w:val="0"/>
              </w:rPr>
              <w:delText xml:space="preserve">4</w:delText>
            </w:r>
          </w:del>
        </w:sdtContent>
      </w:sdt>
      <w:r w:rsidDel="00000000" w:rsidR="00000000" w:rsidRPr="00000000">
        <w:rPr>
          <w:i w:val="1"/>
          <w:color w:val="000000"/>
          <w:sz w:val="18"/>
          <w:szCs w:val="18"/>
          <w:rtl w:val="0"/>
        </w:rPr>
        <w:t xml:space="preserve">. Applying for benefits for a primary caregiver.</w:t>
      </w:r>
      <w:r w:rsidDel="00000000" w:rsidR="00000000" w:rsidRPr="00000000">
        <w:rPr>
          <w:rtl w:val="0"/>
        </w:rPr>
      </w:r>
    </w:p>
    <w:p w:rsidR="00000000" w:rsidDel="00000000" w:rsidP="00000000" w:rsidRDefault="00000000" w:rsidRPr="00000000" w14:paraId="0000008E">
      <w:pPr>
        <w:rPr/>
      </w:pPr>
      <w:r w:rsidDel="00000000" w:rsidR="00000000" w:rsidRPr="00000000">
        <w:br w:type="page"/>
      </w:r>
      <w:r w:rsidDel="00000000" w:rsidR="00000000" w:rsidRPr="00000000">
        <w:rPr>
          <w:rtl w:val="0"/>
        </w:rPr>
      </w:r>
    </w:p>
    <w:p w:rsidR="00000000" w:rsidDel="00000000" w:rsidP="00000000" w:rsidRDefault="00000000" w:rsidRPr="00000000" w14:paraId="0000008F">
      <w:pPr>
        <w:rPr>
          <w:b w:val="1"/>
          <w:color w:val="000000"/>
        </w:rPr>
      </w:pPr>
      <w:r w:rsidDel="00000000" w:rsidR="00000000" w:rsidRPr="00000000">
        <w:rPr>
          <w:rtl w:val="0"/>
        </w:rPr>
        <w:t xml:space="preserve">The definition of a Primary Family Caregiver can be accessed through a drop-down link (</w:t>
      </w:r>
      <w:sdt>
        <w:sdtPr>
          <w:tag w:val="goog_rdk_125"/>
        </w:sdtPr>
        <w:sdtContent>
          <w:ins w:author="Heather Justice" w:id="54" w:date="2024-07-11T18:19:27Z">
            <w:r w:rsidDel="00000000" w:rsidR="00000000" w:rsidRPr="00000000">
              <w:fldChar w:fldCharType="begin"/>
            </w:r>
            <w:r w:rsidDel="00000000" w:rsidR="00000000" w:rsidRPr="00000000">
              <w:instrText xml:space="preserve">HYPERLINK \l "bookmark=id.2bn6wsx"</w:instrText>
            </w:r>
            <w:r w:rsidDel="00000000" w:rsidR="00000000" w:rsidRPr="00000000">
              <w:fldChar w:fldCharType="separate"/>
            </w:r>
            <w:r w:rsidDel="00000000" w:rsidR="00000000" w:rsidRPr="00000000">
              <w:rPr>
                <w:rtl w:val="0"/>
              </w:rPr>
              <w:t xml:space="preserve">Figure 14</w:t>
            </w:r>
            <w:r w:rsidDel="00000000" w:rsidR="00000000" w:rsidRPr="00000000">
              <w:fldChar w:fldCharType="end"/>
            </w:r>
          </w:ins>
        </w:sdtContent>
      </w:sdt>
      <w:sdt>
        <w:sdtPr>
          <w:tag w:val="goog_rdk_126"/>
        </w:sdtPr>
        <w:sdtContent>
          <w:del w:author="Heather Justice" w:id="54" w:date="2024-07-11T18:19:27Z">
            <w:r w:rsidDel="00000000" w:rsidR="00000000" w:rsidRPr="00000000">
              <w:fldChar w:fldCharType="begin"/>
            </w:r>
            <w:r w:rsidDel="00000000" w:rsidR="00000000" w:rsidRPr="00000000">
              <w:delInstrText xml:space="preserve">HYPERLINK \l "bookmark=id.2bn6wsx"</w:delInstrText>
            </w:r>
            <w:r w:rsidDel="00000000" w:rsidR="00000000" w:rsidRPr="00000000">
              <w:fldChar w:fldCharType="separate"/>
            </w:r>
            <w:r w:rsidDel="00000000" w:rsidR="00000000" w:rsidRPr="00000000">
              <w:rPr>
                <w:color w:val="0000ff"/>
                <w:u w:val="single"/>
                <w:rtl w:val="0"/>
              </w:rPr>
              <w:delText xml:space="preserve">Figure 15</w:delText>
            </w:r>
            <w:r w:rsidDel="00000000" w:rsidR="00000000" w:rsidRPr="00000000">
              <w:fldChar w:fldCharType="end"/>
            </w:r>
          </w:del>
        </w:sdtContent>
      </w:sdt>
      <w:r w:rsidDel="00000000" w:rsidR="00000000" w:rsidRPr="00000000">
        <w:rPr>
          <w:rtl w:val="0"/>
        </w:rPr>
        <w:t xml:space="preserve">).</w:t>
      </w:r>
      <w:r w:rsidDel="00000000" w:rsidR="00000000" w:rsidRPr="00000000">
        <w:rPr>
          <w:b w:val="1"/>
          <w:color w:val="000000"/>
          <w:rtl w:val="0"/>
        </w:rPr>
        <w:t xml:space="preserve"> </w:t>
      </w:r>
    </w:p>
    <w:sdt>
      <w:sdtPr>
        <w:tag w:val="goog_rdk_130"/>
      </w:sdtPr>
      <w:sdtContent>
        <w:p w:rsidR="00000000" w:rsidDel="00000000" w:rsidP="00000000" w:rsidRDefault="00000000" w:rsidRPr="00000000" w14:paraId="00000090">
          <w:pPr>
            <w:rPr>
              <w:ins w:author="Heather Justice" w:id="56" w:date="2024-07-10T17:20:58Z"/>
            </w:rPr>
          </w:pPr>
          <w:sdt>
            <w:sdtPr>
              <w:tag w:val="goog_rdk_128"/>
            </w:sdtPr>
            <w:sdtContent>
              <w:del w:author="Heather Justice" w:id="55" w:date="2024-07-10T17:20:56Z">
                <w:r w:rsidDel="00000000" w:rsidR="00000000" w:rsidRPr="00000000">
                  <w:rPr/>
                  <w:drawing>
                    <wp:inline distB="0" distT="0" distL="0" distR="0">
                      <wp:extent cx="5943600" cy="6210300"/>
                      <wp:effectExtent b="0" l="0" r="0" t="0"/>
                      <wp:docPr descr="Graphical user interface, text, application&#10;&#10;Description automatically generated" id="178" name="image103.png"/>
                      <a:graphic>
                        <a:graphicData uri="http://schemas.openxmlformats.org/drawingml/2006/picture">
                          <pic:pic>
                            <pic:nvPicPr>
                              <pic:cNvPr descr="Graphical user interface, text, application&#10;&#10;Description automatically generated" id="0" name="image103.png"/>
                              <pic:cNvPicPr preferRelativeResize="0"/>
                            </pic:nvPicPr>
                            <pic:blipFill>
                              <a:blip r:embed="rId38"/>
                              <a:srcRect b="0" l="0" r="0" t="0"/>
                              <a:stretch>
                                <a:fillRect/>
                              </a:stretch>
                            </pic:blipFill>
                            <pic:spPr>
                              <a:xfrm>
                                <a:off x="0" y="0"/>
                                <a:ext cx="5943600" cy="6210300"/>
                              </a:xfrm>
                              <a:prstGeom prst="rect"/>
                              <a:ln/>
                            </pic:spPr>
                          </pic:pic>
                        </a:graphicData>
                      </a:graphic>
                    </wp:inline>
                  </w:drawing>
                </w:r>
              </w:del>
            </w:sdtContent>
          </w:sdt>
          <w:sdt>
            <w:sdtPr>
              <w:tag w:val="goog_rdk_129"/>
            </w:sdtPr>
            <w:sdtContent>
              <w:ins w:author="Heather Justice" w:id="56" w:date="2024-07-10T17:20:58Z">
                <w:r w:rsidDel="00000000" w:rsidR="00000000" w:rsidRPr="00000000">
                  <w:rPr>
                    <w:rtl w:val="0"/>
                  </w:rPr>
                </w:r>
              </w:ins>
            </w:sdtContent>
          </w:sdt>
        </w:p>
      </w:sdtContent>
    </w:sdt>
    <w:p w:rsidR="00000000" w:rsidDel="00000000" w:rsidP="00000000" w:rsidRDefault="00000000" w:rsidRPr="00000000" w14:paraId="00000091">
      <w:pPr>
        <w:rPr>
          <w:b w:val="1"/>
          <w:color w:val="000000"/>
        </w:rPr>
      </w:pPr>
      <w:sdt>
        <w:sdtPr>
          <w:tag w:val="goog_rdk_131"/>
        </w:sdtPr>
        <w:sdtContent>
          <w:ins w:author="Heather Justice" w:id="56" w:date="2024-07-10T17:20:58Z">
            <w:r w:rsidDel="00000000" w:rsidR="00000000" w:rsidRPr="00000000">
              <w:rPr/>
              <w:drawing>
                <wp:inline distB="114300" distT="114300" distL="114300" distR="114300">
                  <wp:extent cx="5324475" cy="7610475"/>
                  <wp:effectExtent b="0" l="0" r="0" t="0"/>
                  <wp:docPr id="142" name="image65.png"/>
                  <a:graphic>
                    <a:graphicData uri="http://schemas.openxmlformats.org/drawingml/2006/picture">
                      <pic:pic>
                        <pic:nvPicPr>
                          <pic:cNvPr id="0" name="image65.png"/>
                          <pic:cNvPicPr preferRelativeResize="0"/>
                        </pic:nvPicPr>
                        <pic:blipFill>
                          <a:blip r:embed="rId39"/>
                          <a:srcRect b="0" l="0" r="0" t="0"/>
                          <a:stretch>
                            <a:fillRect/>
                          </a:stretch>
                        </pic:blipFill>
                        <pic:spPr>
                          <a:xfrm>
                            <a:off x="0" y="0"/>
                            <a:ext cx="5324475" cy="7610475"/>
                          </a:xfrm>
                          <a:prstGeom prst="rect"/>
                          <a:ln/>
                        </pic:spPr>
                      </pic:pic>
                    </a:graphicData>
                  </a:graphic>
                </wp:inline>
              </w:drawing>
            </w:r>
          </w:ins>
        </w:sdtContent>
      </w:sdt>
      <w:r w:rsidDel="00000000" w:rsidR="00000000" w:rsidRPr="00000000">
        <w:rPr>
          <w:b w:val="1"/>
          <w:color w:val="000000"/>
          <w:rtl w:val="0"/>
        </w:rPr>
        <w:br w:type="textWrapping"/>
      </w:r>
      <w:bookmarkStart w:colFirst="0" w:colLast="0" w:name="bookmark=id.2bn6wsx" w:id="25"/>
      <w:bookmarkEnd w:id="25"/>
      <w:r w:rsidDel="00000000" w:rsidR="00000000" w:rsidRPr="00000000">
        <w:rPr>
          <w:i w:val="1"/>
          <w:color w:val="000000"/>
          <w:sz w:val="18"/>
          <w:szCs w:val="18"/>
          <w:rtl w:val="0"/>
        </w:rPr>
        <w:t xml:space="preserve">Figure 1</w:t>
      </w:r>
      <w:sdt>
        <w:sdtPr>
          <w:tag w:val="goog_rdk_132"/>
        </w:sdtPr>
        <w:sdtContent>
          <w:ins w:author="Heather Justice" w:id="57" w:date="2024-07-11T18:19:36Z">
            <w:r w:rsidDel="00000000" w:rsidR="00000000" w:rsidRPr="00000000">
              <w:rPr>
                <w:i w:val="1"/>
                <w:color w:val="000000"/>
                <w:sz w:val="18"/>
                <w:szCs w:val="18"/>
                <w:rtl w:val="0"/>
              </w:rPr>
              <w:t xml:space="preserve">4</w:t>
            </w:r>
          </w:ins>
        </w:sdtContent>
      </w:sdt>
      <w:sdt>
        <w:sdtPr>
          <w:tag w:val="goog_rdk_133"/>
        </w:sdtPr>
        <w:sdtContent>
          <w:del w:author="Heather Justice" w:id="57" w:date="2024-07-11T18:19:36Z">
            <w:r w:rsidDel="00000000" w:rsidR="00000000" w:rsidRPr="00000000">
              <w:rPr>
                <w:i w:val="1"/>
                <w:color w:val="000000"/>
                <w:sz w:val="18"/>
                <w:szCs w:val="18"/>
                <w:rtl w:val="0"/>
              </w:rPr>
              <w:delText xml:space="preserve">5</w:delText>
            </w:r>
          </w:del>
        </w:sdtContent>
      </w:sdt>
      <w:r w:rsidDel="00000000" w:rsidR="00000000" w:rsidRPr="00000000">
        <w:rPr>
          <w:i w:val="1"/>
          <w:color w:val="000000"/>
          <w:sz w:val="18"/>
          <w:szCs w:val="18"/>
          <w:rtl w:val="0"/>
        </w:rPr>
        <w:t xml:space="preserve">. Definition of Primary Family Caregiver.</w:t>
      </w:r>
      <w:r w:rsidDel="00000000" w:rsidR="00000000" w:rsidRPr="00000000">
        <w:rPr>
          <w:rtl w:val="0"/>
        </w:rPr>
      </w:r>
    </w:p>
    <w:p w:rsidR="00000000" w:rsidDel="00000000" w:rsidP="00000000" w:rsidRDefault="00000000" w:rsidRPr="00000000" w14:paraId="00000092">
      <w:pPr>
        <w:rPr>
          <w:b w:val="1"/>
          <w:color w:val="000000"/>
        </w:rPr>
      </w:pPr>
      <w:r w:rsidDel="00000000" w:rsidR="00000000" w:rsidRPr="00000000">
        <w:br w:type="page"/>
      </w:r>
      <w:r w:rsidDel="00000000" w:rsidR="00000000" w:rsidRPr="00000000">
        <w:rPr>
          <w:rtl w:val="0"/>
        </w:rPr>
      </w:r>
    </w:p>
    <w:p w:rsidR="00000000" w:rsidDel="00000000" w:rsidP="00000000" w:rsidRDefault="00000000" w:rsidRPr="00000000" w14:paraId="00000093">
      <w:pPr>
        <w:pStyle w:val="Heading3"/>
        <w:rPr>
          <w:b w:val="1"/>
          <w:color w:val="000000"/>
        </w:rPr>
      </w:pPr>
      <w:bookmarkStart w:colFirst="0" w:colLast="0" w:name="_heading=h.qsh70q" w:id="26"/>
      <w:bookmarkEnd w:id="26"/>
      <w:r w:rsidDel="00000000" w:rsidR="00000000" w:rsidRPr="00000000">
        <w:rPr>
          <w:b w:val="1"/>
          <w:color w:val="000000"/>
          <w:rtl w:val="0"/>
        </w:rPr>
        <w:t xml:space="preserve">Primary Family Caregiver Information</w:t>
      </w:r>
    </w:p>
    <w:p w:rsidR="00000000" w:rsidDel="00000000" w:rsidP="00000000" w:rsidRDefault="00000000" w:rsidRPr="00000000" w14:paraId="00000094">
      <w:pPr>
        <w:rPr/>
      </w:pPr>
      <w:r w:rsidDel="00000000" w:rsidR="00000000" w:rsidRPr="00000000">
        <w:rPr>
          <w:rtl w:val="0"/>
        </w:rPr>
        <w:t xml:space="preserve">If the Veteran is applying with a Primary Family Caregiver, the person applying to be the Primary Family Caregiver will be asked to enter general personal information (</w:t>
      </w:r>
      <w:sdt>
        <w:sdtPr>
          <w:tag w:val="goog_rdk_134"/>
        </w:sdtPr>
        <w:sdtContent>
          <w:ins w:author="Heather Justice" w:id="58" w:date="2024-07-11T18:19:48Z">
            <w:r w:rsidDel="00000000" w:rsidR="00000000" w:rsidRPr="00000000">
              <w:fldChar w:fldCharType="begin"/>
            </w:r>
            <w:r w:rsidDel="00000000" w:rsidR="00000000" w:rsidRPr="00000000">
              <w:instrText xml:space="preserve">HYPERLINK \l "bookmark=id.3as4poj"</w:instrText>
            </w:r>
            <w:r w:rsidDel="00000000" w:rsidR="00000000" w:rsidRPr="00000000">
              <w:fldChar w:fldCharType="separate"/>
            </w:r>
            <w:r w:rsidDel="00000000" w:rsidR="00000000" w:rsidRPr="00000000">
              <w:rPr>
                <w:rtl w:val="0"/>
              </w:rPr>
              <w:t xml:space="preserve">Figure 15</w:t>
            </w:r>
            <w:r w:rsidDel="00000000" w:rsidR="00000000" w:rsidRPr="00000000">
              <w:fldChar w:fldCharType="end"/>
            </w:r>
          </w:ins>
        </w:sdtContent>
      </w:sdt>
      <w:sdt>
        <w:sdtPr>
          <w:tag w:val="goog_rdk_135"/>
        </w:sdtPr>
        <w:sdtContent>
          <w:del w:author="Heather Justice" w:id="58" w:date="2024-07-11T18:19:48Z">
            <w:r w:rsidDel="00000000" w:rsidR="00000000" w:rsidRPr="00000000">
              <w:fldChar w:fldCharType="begin"/>
            </w:r>
            <w:r w:rsidDel="00000000" w:rsidR="00000000" w:rsidRPr="00000000">
              <w:delInstrText xml:space="preserve">HYPERLINK \l "bookmark=id.3as4poj"</w:delInstrText>
            </w:r>
            <w:r w:rsidDel="00000000" w:rsidR="00000000" w:rsidRPr="00000000">
              <w:fldChar w:fldCharType="separate"/>
            </w:r>
            <w:r w:rsidDel="00000000" w:rsidR="00000000" w:rsidRPr="00000000">
              <w:rPr>
                <w:color w:val="0000ff"/>
                <w:u w:val="single"/>
                <w:rtl w:val="0"/>
              </w:rPr>
              <w:delText xml:space="preserve">Figure 16</w:delText>
            </w:r>
            <w:r w:rsidDel="00000000" w:rsidR="00000000" w:rsidRPr="00000000">
              <w:fldChar w:fldCharType="end"/>
            </w:r>
          </w:del>
        </w:sdtContent>
      </w:sdt>
      <w:r w:rsidDel="00000000" w:rsidR="00000000" w:rsidRPr="00000000">
        <w:rPr>
          <w:rtl w:val="0"/>
        </w:rPr>
        <w:t xml:space="preserve">).</w:t>
      </w:r>
    </w:p>
    <w:sdt>
      <w:sdtPr>
        <w:tag w:val="goog_rdk_139"/>
      </w:sdtPr>
      <w:sdtContent>
        <w:p w:rsidR="00000000" w:rsidDel="00000000" w:rsidP="00000000" w:rsidRDefault="00000000" w:rsidRPr="00000000" w14:paraId="00000095">
          <w:pPr>
            <w:rPr>
              <w:ins w:author="Heather Justice" w:id="60" w:date="2024-07-10T17:22:56Z"/>
            </w:rPr>
          </w:pPr>
          <w:sdt>
            <w:sdtPr>
              <w:tag w:val="goog_rdk_137"/>
            </w:sdtPr>
            <w:sdtContent>
              <w:del w:author="Heather Justice" w:id="59" w:date="2024-07-10T17:22:48Z">
                <w:r w:rsidDel="00000000" w:rsidR="00000000" w:rsidRPr="00000000">
                  <w:rPr/>
                  <w:drawing>
                    <wp:inline distB="114300" distT="114300" distL="114300" distR="114300">
                      <wp:extent cx="5943600" cy="4483753"/>
                      <wp:effectExtent b="0" l="0" r="0" t="0"/>
                      <wp:docPr id="179" name="image104.png"/>
                      <a:graphic>
                        <a:graphicData uri="http://schemas.openxmlformats.org/drawingml/2006/picture">
                          <pic:pic>
                            <pic:nvPicPr>
                              <pic:cNvPr id="0" name="image104.png"/>
                              <pic:cNvPicPr preferRelativeResize="0"/>
                            </pic:nvPicPr>
                            <pic:blipFill>
                              <a:blip r:embed="rId40"/>
                              <a:srcRect b="1389" l="0" r="0" t="7146"/>
                              <a:stretch>
                                <a:fillRect/>
                              </a:stretch>
                            </pic:blipFill>
                            <pic:spPr>
                              <a:xfrm>
                                <a:off x="0" y="0"/>
                                <a:ext cx="5943600" cy="4483753"/>
                              </a:xfrm>
                              <a:prstGeom prst="rect"/>
                              <a:ln/>
                            </pic:spPr>
                          </pic:pic>
                        </a:graphicData>
                      </a:graphic>
                    </wp:inline>
                  </w:drawing>
                </w:r>
                <w:r w:rsidDel="00000000" w:rsidR="00000000" w:rsidRPr="00000000">
                  <w:rPr/>
                  <w:drawing>
                    <wp:inline distB="0" distT="0" distL="0" distR="0">
                      <wp:extent cx="4962609" cy="2272481"/>
                      <wp:effectExtent b="0" l="0" r="0" t="0"/>
                      <wp:docPr descr="A screenshot of a cell phone&#10;&#10;Description automatically generated" id="180" name="image106.png"/>
                      <a:graphic>
                        <a:graphicData uri="http://schemas.openxmlformats.org/drawingml/2006/picture">
                          <pic:pic>
                            <pic:nvPicPr>
                              <pic:cNvPr descr="A screenshot of a cell phone&#10;&#10;Description automatically generated" id="0" name="image106.png"/>
                              <pic:cNvPicPr preferRelativeResize="0"/>
                            </pic:nvPicPr>
                            <pic:blipFill>
                              <a:blip r:embed="rId41"/>
                              <a:srcRect b="3685" l="0" r="0" t="3639"/>
                              <a:stretch>
                                <a:fillRect/>
                              </a:stretch>
                            </pic:blipFill>
                            <pic:spPr>
                              <a:xfrm>
                                <a:off x="0" y="0"/>
                                <a:ext cx="4962609" cy="2272481"/>
                              </a:xfrm>
                              <a:prstGeom prst="rect"/>
                              <a:ln/>
                            </pic:spPr>
                          </pic:pic>
                        </a:graphicData>
                      </a:graphic>
                    </wp:inline>
                  </w:drawing>
                </w:r>
              </w:del>
            </w:sdtContent>
          </w:sdt>
          <w:sdt>
            <w:sdtPr>
              <w:tag w:val="goog_rdk_138"/>
            </w:sdtPr>
            <w:sdtContent>
              <w:ins w:author="Heather Justice" w:id="60" w:date="2024-07-10T17:22:56Z">
                <w:r w:rsidDel="00000000" w:rsidR="00000000" w:rsidRPr="00000000">
                  <w:rPr>
                    <w:rtl w:val="0"/>
                  </w:rPr>
                </w:r>
              </w:ins>
            </w:sdtContent>
          </w:sdt>
        </w:p>
      </w:sdtContent>
    </w:sdt>
    <w:p w:rsidR="00000000" w:rsidDel="00000000" w:rsidP="00000000" w:rsidRDefault="00000000" w:rsidRPr="00000000" w14:paraId="00000096">
      <w:pPr>
        <w:rPr/>
      </w:pPr>
      <w:sdt>
        <w:sdtPr>
          <w:tag w:val="goog_rdk_140"/>
        </w:sdtPr>
        <w:sdtContent>
          <w:ins w:author="Heather Justice" w:id="60" w:date="2024-07-10T17:22:56Z">
            <w:r w:rsidDel="00000000" w:rsidR="00000000" w:rsidRPr="00000000">
              <w:rPr/>
              <w:drawing>
                <wp:inline distB="114300" distT="114300" distL="114300" distR="114300">
                  <wp:extent cx="4614863" cy="8548844"/>
                  <wp:effectExtent b="0" l="0" r="0" t="0"/>
                  <wp:docPr id="149" name="image74.png"/>
                  <a:graphic>
                    <a:graphicData uri="http://schemas.openxmlformats.org/drawingml/2006/picture">
                      <pic:pic>
                        <pic:nvPicPr>
                          <pic:cNvPr id="0" name="image74.png"/>
                          <pic:cNvPicPr preferRelativeResize="0"/>
                        </pic:nvPicPr>
                        <pic:blipFill>
                          <a:blip r:embed="rId42"/>
                          <a:srcRect b="0" l="0" r="0" t="0"/>
                          <a:stretch>
                            <a:fillRect/>
                          </a:stretch>
                        </pic:blipFill>
                        <pic:spPr>
                          <a:xfrm>
                            <a:off x="0" y="0"/>
                            <a:ext cx="4614863" cy="8548844"/>
                          </a:xfrm>
                          <a:prstGeom prst="rect"/>
                          <a:ln/>
                        </pic:spPr>
                      </pic:pic>
                    </a:graphicData>
                  </a:graphic>
                </wp:inline>
              </w:drawing>
            </w:r>
          </w:ins>
        </w:sdtContent>
      </w:sdt>
      <w:r w:rsidDel="00000000" w:rsidR="00000000" w:rsidRPr="00000000">
        <w:rPr>
          <w:rtl w:val="0"/>
        </w:rPr>
        <w:br w:type="textWrapping"/>
      </w:r>
      <w:bookmarkStart w:colFirst="0" w:colLast="0" w:name="bookmark=id.3as4poj" w:id="27"/>
      <w:bookmarkEnd w:id="27"/>
      <w:r w:rsidDel="00000000" w:rsidR="00000000" w:rsidRPr="00000000">
        <w:rPr>
          <w:i w:val="1"/>
          <w:sz w:val="18"/>
          <w:szCs w:val="18"/>
          <w:rtl w:val="0"/>
        </w:rPr>
        <w:t xml:space="preserve">Figure 1</w:t>
      </w:r>
      <w:sdt>
        <w:sdtPr>
          <w:tag w:val="goog_rdk_141"/>
        </w:sdtPr>
        <w:sdtContent>
          <w:ins w:author="Heather Justice" w:id="61" w:date="2024-07-11T18:19:55Z">
            <w:r w:rsidDel="00000000" w:rsidR="00000000" w:rsidRPr="00000000">
              <w:rPr>
                <w:i w:val="1"/>
                <w:sz w:val="18"/>
                <w:szCs w:val="18"/>
                <w:rtl w:val="0"/>
              </w:rPr>
              <w:t xml:space="preserve">5</w:t>
            </w:r>
          </w:ins>
        </w:sdtContent>
      </w:sdt>
      <w:sdt>
        <w:sdtPr>
          <w:tag w:val="goog_rdk_142"/>
        </w:sdtPr>
        <w:sdtContent>
          <w:del w:author="Heather Justice" w:id="61" w:date="2024-07-11T18:19:55Z">
            <w:r w:rsidDel="00000000" w:rsidR="00000000" w:rsidRPr="00000000">
              <w:rPr>
                <w:i w:val="1"/>
                <w:sz w:val="18"/>
                <w:szCs w:val="18"/>
                <w:rtl w:val="0"/>
              </w:rPr>
              <w:delText xml:space="preserve">6</w:delText>
            </w:r>
          </w:del>
        </w:sdtContent>
      </w:sdt>
      <w:r w:rsidDel="00000000" w:rsidR="00000000" w:rsidRPr="00000000">
        <w:rPr>
          <w:i w:val="1"/>
          <w:sz w:val="18"/>
          <w:szCs w:val="18"/>
          <w:rtl w:val="0"/>
        </w:rPr>
        <w:t xml:space="preserve">. Primary Family Caregiver general information.</w:t>
      </w:r>
      <w:r w:rsidDel="00000000" w:rsidR="00000000" w:rsidRPr="00000000">
        <w:br w:type="page"/>
      </w:r>
      <w:r w:rsidDel="00000000" w:rsidR="00000000" w:rsidRPr="00000000">
        <w:rPr>
          <w:rtl w:val="0"/>
        </w:rPr>
      </w:r>
    </w:p>
    <w:p w:rsidR="00000000" w:rsidDel="00000000" w:rsidP="00000000" w:rsidRDefault="00000000" w:rsidRPr="00000000" w14:paraId="00000097">
      <w:pPr>
        <w:spacing w:after="0" w:line="246" w:lineRule="auto"/>
        <w:ind w:right="103"/>
        <w:rPr/>
      </w:pPr>
      <w:r w:rsidDel="00000000" w:rsidR="00000000" w:rsidRPr="00000000">
        <w:rPr>
          <w:rtl w:val="0"/>
        </w:rPr>
        <w:t xml:space="preserve">The application will tell the Primary Family Caregiver what must be filled in. If they do not enter all the required information, they will not be allowed to move on to the next page.</w:t>
      </w:r>
    </w:p>
    <w:p w:rsidR="00000000" w:rsidDel="00000000" w:rsidP="00000000" w:rsidRDefault="00000000" w:rsidRPr="00000000" w14:paraId="00000098">
      <w:pPr>
        <w:spacing w:after="0" w:line="246" w:lineRule="auto"/>
        <w:ind w:right="103"/>
        <w:rPr/>
      </w:pPr>
      <w:r w:rsidDel="00000000" w:rsidR="00000000" w:rsidRPr="00000000">
        <w:rPr>
          <w:rtl w:val="0"/>
        </w:rPr>
      </w:r>
    </w:p>
    <w:p w:rsidR="00000000" w:rsidDel="00000000" w:rsidP="00000000" w:rsidRDefault="00000000" w:rsidRPr="00000000" w14:paraId="00000099">
      <w:pPr>
        <w:spacing w:after="0" w:line="246" w:lineRule="auto"/>
        <w:ind w:right="103"/>
        <w:rPr/>
      </w:pPr>
      <w:r w:rsidDel="00000000" w:rsidR="00000000" w:rsidRPr="00000000">
        <w:rPr>
          <w:rtl w:val="0"/>
        </w:rPr>
        <w:t xml:space="preserve">The Primary Family Caregiver’s Social Security number or tax identification number is requested, but not required to apply for the program. The caregiver applicant will receive an error message if they put in a number that is not 9 digits, or if they repeat a number that has been entered elsewhere on the form (</w:t>
      </w:r>
      <w:sdt>
        <w:sdtPr>
          <w:tag w:val="goog_rdk_143"/>
        </w:sdtPr>
        <w:sdtContent>
          <w:ins w:author="Heather Justice" w:id="62" w:date="2024-07-11T18:20:13Z">
            <w:r w:rsidDel="00000000" w:rsidR="00000000" w:rsidRPr="00000000">
              <w:fldChar w:fldCharType="begin"/>
            </w:r>
            <w:r w:rsidDel="00000000" w:rsidR="00000000" w:rsidRPr="00000000">
              <w:instrText xml:space="preserve">HYPERLINK \l "bookmark=id.1pxezwc"</w:instrText>
            </w:r>
            <w:r w:rsidDel="00000000" w:rsidR="00000000" w:rsidRPr="00000000">
              <w:fldChar w:fldCharType="separate"/>
            </w:r>
            <w:r w:rsidDel="00000000" w:rsidR="00000000" w:rsidRPr="00000000">
              <w:rPr>
                <w:rtl w:val="0"/>
              </w:rPr>
              <w:t xml:space="preserve">Figure 16</w:t>
            </w:r>
            <w:r w:rsidDel="00000000" w:rsidR="00000000" w:rsidRPr="00000000">
              <w:fldChar w:fldCharType="end"/>
            </w:r>
          </w:ins>
        </w:sdtContent>
      </w:sdt>
      <w:sdt>
        <w:sdtPr>
          <w:tag w:val="goog_rdk_144"/>
        </w:sdtPr>
        <w:sdtContent>
          <w:del w:author="Heather Justice" w:id="62" w:date="2024-07-11T18:20:13Z">
            <w:r w:rsidDel="00000000" w:rsidR="00000000" w:rsidRPr="00000000">
              <w:fldChar w:fldCharType="begin"/>
            </w:r>
            <w:r w:rsidDel="00000000" w:rsidR="00000000" w:rsidRPr="00000000">
              <w:delInstrText xml:space="preserve">HYPERLINK \l "bookmark=id.1pxezwc"</w:delInstrText>
            </w:r>
            <w:r w:rsidDel="00000000" w:rsidR="00000000" w:rsidRPr="00000000">
              <w:fldChar w:fldCharType="separate"/>
            </w:r>
            <w:r w:rsidDel="00000000" w:rsidR="00000000" w:rsidRPr="00000000">
              <w:rPr>
                <w:color w:val="0000ff"/>
                <w:u w:val="single"/>
                <w:rtl w:val="0"/>
              </w:rPr>
              <w:delText xml:space="preserve">Figure 17</w:delText>
            </w:r>
            <w:r w:rsidDel="00000000" w:rsidR="00000000" w:rsidRPr="00000000">
              <w:fldChar w:fldCharType="end"/>
            </w:r>
          </w:del>
        </w:sdtContent>
      </w:sdt>
      <w:r w:rsidDel="00000000" w:rsidR="00000000" w:rsidRPr="00000000">
        <w:rPr>
          <w:rtl w:val="0"/>
        </w:rPr>
        <w:t xml:space="preserve">).</w:t>
      </w:r>
    </w:p>
    <w:p w:rsidR="00000000" w:rsidDel="00000000" w:rsidP="00000000" w:rsidRDefault="00000000" w:rsidRPr="00000000" w14:paraId="0000009A">
      <w:pPr>
        <w:spacing w:after="0" w:line="246" w:lineRule="auto"/>
        <w:ind w:right="103"/>
        <w:rPr/>
      </w:pPr>
      <w:r w:rsidDel="00000000" w:rsidR="00000000" w:rsidRPr="00000000">
        <w:rPr>
          <w:rtl w:val="0"/>
        </w:rPr>
      </w:r>
    </w:p>
    <w:sdt>
      <w:sdtPr>
        <w:tag w:val="goog_rdk_148"/>
      </w:sdtPr>
      <w:sdtContent>
        <w:p w:rsidR="00000000" w:rsidDel="00000000" w:rsidP="00000000" w:rsidRDefault="00000000" w:rsidRPr="00000000" w14:paraId="0000009B">
          <w:pPr>
            <w:spacing w:after="0" w:line="246" w:lineRule="auto"/>
            <w:ind w:right="103"/>
            <w:rPr>
              <w:ins w:author="Heather Justice" w:id="64" w:date="2024-07-10T17:24:47Z"/>
            </w:rPr>
          </w:pPr>
          <w:sdt>
            <w:sdtPr>
              <w:tag w:val="goog_rdk_146"/>
            </w:sdtPr>
            <w:sdtContent>
              <w:del w:author="Heather Justice" w:id="63" w:date="2024-07-10T17:24:46Z">
                <w:r w:rsidDel="00000000" w:rsidR="00000000" w:rsidRPr="00000000">
                  <w:rPr/>
                  <w:drawing>
                    <wp:inline distB="0" distT="0" distL="0" distR="0">
                      <wp:extent cx="4986892" cy="1371233"/>
                      <wp:effectExtent b="0" l="0" r="0" t="0"/>
                      <wp:docPr descr="A picture containing bird&#10;&#10;Description automatically generated" id="181" name="image105.png"/>
                      <a:graphic>
                        <a:graphicData uri="http://schemas.openxmlformats.org/drawingml/2006/picture">
                          <pic:pic>
                            <pic:nvPicPr>
                              <pic:cNvPr descr="A picture containing bird&#10;&#10;Description automatically generated" id="0" name="image105.png"/>
                              <pic:cNvPicPr preferRelativeResize="0"/>
                            </pic:nvPicPr>
                            <pic:blipFill>
                              <a:blip r:embed="rId43"/>
                              <a:srcRect b="0" l="0" r="0" t="0"/>
                              <a:stretch>
                                <a:fillRect/>
                              </a:stretch>
                            </pic:blipFill>
                            <pic:spPr>
                              <a:xfrm>
                                <a:off x="0" y="0"/>
                                <a:ext cx="4986892" cy="1371233"/>
                              </a:xfrm>
                              <a:prstGeom prst="rect"/>
                              <a:ln/>
                            </pic:spPr>
                          </pic:pic>
                        </a:graphicData>
                      </a:graphic>
                    </wp:inline>
                  </w:drawing>
                </w:r>
              </w:del>
            </w:sdtContent>
          </w:sdt>
          <w:sdt>
            <w:sdtPr>
              <w:tag w:val="goog_rdk_147"/>
            </w:sdtPr>
            <w:sdtContent>
              <w:ins w:author="Heather Justice" w:id="64" w:date="2024-07-10T17:24:47Z">
                <w:r w:rsidDel="00000000" w:rsidR="00000000" w:rsidRPr="00000000">
                  <w:rPr>
                    <w:rtl w:val="0"/>
                  </w:rPr>
                </w:r>
              </w:ins>
            </w:sdtContent>
          </w:sdt>
        </w:p>
      </w:sdtContent>
    </w:sdt>
    <w:p w:rsidR="00000000" w:rsidDel="00000000" w:rsidP="00000000" w:rsidRDefault="00000000" w:rsidRPr="00000000" w14:paraId="0000009C">
      <w:pPr>
        <w:spacing w:after="0" w:line="246" w:lineRule="auto"/>
        <w:ind w:right="103"/>
        <w:rPr/>
      </w:pPr>
      <w:sdt>
        <w:sdtPr>
          <w:tag w:val="goog_rdk_149"/>
        </w:sdtPr>
        <w:sdtContent>
          <w:ins w:author="Heather Justice" w:id="64" w:date="2024-07-10T17:24:47Z">
            <w:r w:rsidDel="00000000" w:rsidR="00000000" w:rsidRPr="00000000">
              <w:rPr/>
              <w:drawing>
                <wp:inline distB="114300" distT="114300" distL="114300" distR="114300">
                  <wp:extent cx="5153025" cy="5486400"/>
                  <wp:effectExtent b="0" l="0" r="0" t="0"/>
                  <wp:docPr id="125" name="image48.png"/>
                  <a:graphic>
                    <a:graphicData uri="http://schemas.openxmlformats.org/drawingml/2006/picture">
                      <pic:pic>
                        <pic:nvPicPr>
                          <pic:cNvPr id="0" name="image48.png"/>
                          <pic:cNvPicPr preferRelativeResize="0"/>
                        </pic:nvPicPr>
                        <pic:blipFill>
                          <a:blip r:embed="rId44"/>
                          <a:srcRect b="0" l="0" r="0" t="0"/>
                          <a:stretch>
                            <a:fillRect/>
                          </a:stretch>
                        </pic:blipFill>
                        <pic:spPr>
                          <a:xfrm>
                            <a:off x="0" y="0"/>
                            <a:ext cx="5153025" cy="5486400"/>
                          </a:xfrm>
                          <a:prstGeom prst="rect"/>
                          <a:ln/>
                        </pic:spPr>
                      </pic:pic>
                    </a:graphicData>
                  </a:graphic>
                </wp:inline>
              </w:drawing>
            </w:r>
          </w:ins>
        </w:sdtContent>
      </w:sdt>
      <w:r w:rsidDel="00000000" w:rsidR="00000000" w:rsidRPr="00000000">
        <w:rPr>
          <w:rtl w:val="0"/>
        </w:rPr>
        <w:br w:type="textWrapping"/>
      </w:r>
      <w:bookmarkStart w:colFirst="0" w:colLast="0" w:name="bookmark=id.1pxezwc" w:id="28"/>
      <w:bookmarkEnd w:id="28"/>
      <w:r w:rsidDel="00000000" w:rsidR="00000000" w:rsidRPr="00000000">
        <w:rPr>
          <w:i w:val="1"/>
          <w:sz w:val="18"/>
          <w:szCs w:val="18"/>
          <w:rtl w:val="0"/>
        </w:rPr>
        <w:t xml:space="preserve">Figure 1</w:t>
      </w:r>
      <w:sdt>
        <w:sdtPr>
          <w:tag w:val="goog_rdk_150"/>
        </w:sdtPr>
        <w:sdtContent>
          <w:ins w:author="Heather Justice" w:id="65" w:date="2024-07-11T18:20:22Z">
            <w:r w:rsidDel="00000000" w:rsidR="00000000" w:rsidRPr="00000000">
              <w:rPr>
                <w:i w:val="1"/>
                <w:sz w:val="18"/>
                <w:szCs w:val="18"/>
                <w:rtl w:val="0"/>
              </w:rPr>
              <w:t xml:space="preserve">6</w:t>
            </w:r>
          </w:ins>
        </w:sdtContent>
      </w:sdt>
      <w:sdt>
        <w:sdtPr>
          <w:tag w:val="goog_rdk_151"/>
        </w:sdtPr>
        <w:sdtContent>
          <w:del w:author="Heather Justice" w:id="65" w:date="2024-07-11T18:20:22Z">
            <w:r w:rsidDel="00000000" w:rsidR="00000000" w:rsidRPr="00000000">
              <w:rPr>
                <w:i w:val="1"/>
                <w:sz w:val="18"/>
                <w:szCs w:val="18"/>
                <w:rtl w:val="0"/>
              </w:rPr>
              <w:delText xml:space="preserve">7</w:delText>
            </w:r>
          </w:del>
        </w:sdtContent>
      </w:sdt>
      <w:r w:rsidDel="00000000" w:rsidR="00000000" w:rsidRPr="00000000">
        <w:rPr>
          <w:i w:val="1"/>
          <w:sz w:val="18"/>
          <w:szCs w:val="18"/>
          <w:rtl w:val="0"/>
        </w:rPr>
        <w:t xml:space="preserve">. Social Security or tax ID number error.</w:t>
      </w:r>
      <w:r w:rsidDel="00000000" w:rsidR="00000000" w:rsidRPr="00000000">
        <w:rPr>
          <w:rtl w:val="0"/>
        </w:rPr>
      </w:r>
      <w:sdt>
        <w:sdtPr>
          <w:tag w:val="goog_rdk_152"/>
        </w:sdtPr>
        <w:sdtContent>
          <w:del w:author="Heather Justice" w:id="64" w:date="2024-07-10T17:24:47Z">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317500</wp:posOffset>
                      </wp:positionH>
                      <wp:positionV relativeFrom="paragraph">
                        <wp:posOffset>863600</wp:posOffset>
                      </wp:positionV>
                      <wp:extent cx="602070" cy="140970"/>
                      <wp:effectExtent b="0" l="0" r="0" t="0"/>
                      <wp:wrapNone/>
                      <wp:docPr id="66" name=""/>
                      <a:graphic>
                        <a:graphicData uri="http://schemas.microsoft.com/office/word/2010/wordprocessingShape">
                          <wps:wsp>
                            <wps:cNvSpPr/>
                            <wps:cNvPr id="2" name="Shape 2"/>
                            <wps:spPr>
                              <a:xfrm>
                                <a:off x="5054490" y="3719040"/>
                                <a:ext cx="583020" cy="121920"/>
                              </a:xfrm>
                              <a:prstGeom prst="rect">
                                <a:avLst/>
                              </a:prstGeom>
                              <a:solidFill>
                                <a:schemeClr val="lt1"/>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317500</wp:posOffset>
                      </wp:positionH>
                      <wp:positionV relativeFrom="paragraph">
                        <wp:posOffset>863600</wp:posOffset>
                      </wp:positionV>
                      <wp:extent cx="602070" cy="140970"/>
                      <wp:effectExtent b="0" l="0" r="0" t="0"/>
                      <wp:wrapNone/>
                      <wp:docPr id="66" name="image109.png"/>
                      <a:graphic>
                        <a:graphicData uri="http://schemas.openxmlformats.org/drawingml/2006/picture">
                          <pic:pic>
                            <pic:nvPicPr>
                              <pic:cNvPr id="0" name="image109.png"/>
                              <pic:cNvPicPr preferRelativeResize="0"/>
                            </pic:nvPicPr>
                            <pic:blipFill>
                              <a:blip r:embed="rId45"/>
                              <a:srcRect/>
                              <a:stretch>
                                <a:fillRect/>
                              </a:stretch>
                            </pic:blipFill>
                            <pic:spPr>
                              <a:xfrm>
                                <a:off x="0" y="0"/>
                                <a:ext cx="602070" cy="140970"/>
                              </a:xfrm>
                              <a:prstGeom prst="rect"/>
                              <a:ln/>
                            </pic:spPr>
                          </pic:pic>
                        </a:graphicData>
                      </a:graphic>
                    </wp:anchor>
                  </w:drawing>
                </mc:Fallback>
              </mc:AlternateContent>
            </w:r>
          </w:del>
        </w:sdtContent>
      </w:sdt>
      <w:sdt>
        <w:sdtPr>
          <w:tag w:val="goog_rdk_153"/>
        </w:sdtPr>
        <w:sdtContent>
          <w:ins w:author="Heather Justice" w:id="64" w:date="2024-07-10T17:24:47Z">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361950</wp:posOffset>
                      </wp:positionH>
                      <wp:positionV relativeFrom="paragraph">
                        <wp:posOffset>4462463</wp:posOffset>
                      </wp:positionV>
                      <wp:extent cx="909638" cy="190500"/>
                      <wp:effectExtent b="0" l="0" r="0" t="0"/>
                      <wp:wrapNone/>
                      <wp:docPr id="67" name=""/>
                      <a:graphic>
                        <a:graphicData uri="http://schemas.microsoft.com/office/word/2010/wordprocessingShape">
                          <wps:wsp>
                            <wps:cNvSpPr/>
                            <wps:cNvPr id="2" name="Shape 2"/>
                            <wps:spPr>
                              <a:xfrm>
                                <a:off x="5054490" y="3719040"/>
                                <a:ext cx="583020" cy="121920"/>
                              </a:xfrm>
                              <a:prstGeom prst="rect">
                                <a:avLst/>
                              </a:prstGeom>
                              <a:solidFill>
                                <a:schemeClr val="lt1"/>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361950</wp:posOffset>
                      </wp:positionH>
                      <wp:positionV relativeFrom="paragraph">
                        <wp:posOffset>4462463</wp:posOffset>
                      </wp:positionV>
                      <wp:extent cx="909638" cy="190500"/>
                      <wp:effectExtent b="0" l="0" r="0" t="0"/>
                      <wp:wrapNone/>
                      <wp:docPr id="67" name="image110.png"/>
                      <a:graphic>
                        <a:graphicData uri="http://schemas.openxmlformats.org/drawingml/2006/picture">
                          <pic:pic>
                            <pic:nvPicPr>
                              <pic:cNvPr id="0" name="image110.png"/>
                              <pic:cNvPicPr preferRelativeResize="0"/>
                            </pic:nvPicPr>
                            <pic:blipFill>
                              <a:blip r:embed="rId46"/>
                              <a:srcRect/>
                              <a:stretch>
                                <a:fillRect/>
                              </a:stretch>
                            </pic:blipFill>
                            <pic:spPr>
                              <a:xfrm>
                                <a:off x="0" y="0"/>
                                <a:ext cx="909638" cy="190500"/>
                              </a:xfrm>
                              <a:prstGeom prst="rect"/>
                              <a:ln/>
                            </pic:spPr>
                          </pic:pic>
                        </a:graphicData>
                      </a:graphic>
                    </wp:anchor>
                  </w:drawing>
                </mc:Fallback>
              </mc:AlternateContent>
            </w:r>
          </w:ins>
        </w:sdtContent>
      </w:sdt>
    </w:p>
    <w:p w:rsidR="00000000" w:rsidDel="00000000" w:rsidP="00000000" w:rsidRDefault="00000000" w:rsidRPr="00000000" w14:paraId="0000009D">
      <w:pPr>
        <w:spacing w:after="0" w:line="246" w:lineRule="auto"/>
        <w:ind w:left="-5" w:right="103" w:hanging="10"/>
        <w:rPr/>
      </w:pPr>
      <w:r w:rsidDel="00000000" w:rsidR="00000000" w:rsidRPr="00000000">
        <w:rPr>
          <w:rtl w:val="0"/>
        </w:rPr>
      </w:r>
    </w:p>
    <w:p w:rsidR="00000000" w:rsidDel="00000000" w:rsidP="00000000" w:rsidRDefault="00000000" w:rsidRPr="00000000" w14:paraId="0000009E">
      <w:pPr>
        <w:rPr/>
      </w:pPr>
      <w:r w:rsidDel="00000000" w:rsidR="00000000" w:rsidRPr="00000000">
        <w:br w:type="page"/>
      </w:r>
      <w:r w:rsidDel="00000000" w:rsidR="00000000" w:rsidRPr="00000000">
        <w:rPr>
          <w:rtl w:val="0"/>
        </w:rPr>
      </w:r>
    </w:p>
    <w:p w:rsidR="00000000" w:rsidDel="00000000" w:rsidP="00000000" w:rsidRDefault="00000000" w:rsidRPr="00000000" w14:paraId="0000009F">
      <w:pPr>
        <w:spacing w:after="0" w:line="246" w:lineRule="auto"/>
        <w:ind w:left="-5" w:right="103" w:hanging="10"/>
        <w:rPr/>
      </w:pPr>
      <w:r w:rsidDel="00000000" w:rsidR="00000000" w:rsidRPr="00000000">
        <w:rPr>
          <w:rtl w:val="0"/>
        </w:rPr>
        <w:t xml:space="preserve">Next, the Primary Family Caregiver will be asked to fill in contact information</w:t>
      </w:r>
      <w:sdt>
        <w:sdtPr>
          <w:tag w:val="goog_rdk_154"/>
        </w:sdtPr>
        <w:sdtContent>
          <w:ins w:author="Heather Justice" w:id="66" w:date="2024-07-10T17:29:23Z">
            <w:r w:rsidDel="00000000" w:rsidR="00000000" w:rsidRPr="00000000">
              <w:rPr>
                <w:rtl w:val="0"/>
              </w:rPr>
              <w:t xml:space="preserve">, including home and mailing addresses</w:t>
            </w:r>
          </w:ins>
        </w:sdtContent>
      </w:sdt>
      <w:r w:rsidDel="00000000" w:rsidR="00000000" w:rsidRPr="00000000">
        <w:rPr>
          <w:rtl w:val="0"/>
        </w:rPr>
        <w:t xml:space="preserve"> (</w:t>
      </w:r>
      <w:sdt>
        <w:sdtPr>
          <w:tag w:val="goog_rdk_155"/>
        </w:sdtPr>
        <w:sdtContent>
          <w:ins w:author="Heather Justice" w:id="67" w:date="2024-07-11T18:20:42Z">
            <w:r w:rsidDel="00000000" w:rsidR="00000000" w:rsidRPr="00000000">
              <w:fldChar w:fldCharType="begin"/>
            </w:r>
            <w:r w:rsidDel="00000000" w:rsidR="00000000" w:rsidRPr="00000000">
              <w:instrText xml:space="preserve">HYPERLINK \l "bookmark=id.2p2csry"</w:instrText>
            </w:r>
            <w:r w:rsidDel="00000000" w:rsidR="00000000" w:rsidRPr="00000000">
              <w:fldChar w:fldCharType="separate"/>
            </w:r>
            <w:r w:rsidDel="00000000" w:rsidR="00000000" w:rsidRPr="00000000">
              <w:rPr>
                <w:rtl w:val="0"/>
              </w:rPr>
              <w:t xml:space="preserve">Figure 17</w:t>
            </w:r>
            <w:r w:rsidDel="00000000" w:rsidR="00000000" w:rsidRPr="00000000">
              <w:fldChar w:fldCharType="end"/>
            </w:r>
          </w:ins>
        </w:sdtContent>
      </w:sdt>
      <w:sdt>
        <w:sdtPr>
          <w:tag w:val="goog_rdk_156"/>
        </w:sdtPr>
        <w:sdtContent>
          <w:del w:author="Heather Justice" w:id="67" w:date="2024-07-11T18:20:42Z">
            <w:r w:rsidDel="00000000" w:rsidR="00000000" w:rsidRPr="00000000">
              <w:fldChar w:fldCharType="begin"/>
            </w:r>
            <w:r w:rsidDel="00000000" w:rsidR="00000000" w:rsidRPr="00000000">
              <w:delInstrText xml:space="preserve">HYPERLINK \l "bookmark=id.2p2csry"</w:delInstrText>
            </w:r>
            <w:r w:rsidDel="00000000" w:rsidR="00000000" w:rsidRPr="00000000">
              <w:fldChar w:fldCharType="separate"/>
            </w:r>
            <w:r w:rsidDel="00000000" w:rsidR="00000000" w:rsidRPr="00000000">
              <w:rPr>
                <w:color w:val="0000ff"/>
                <w:u w:val="single"/>
                <w:rtl w:val="0"/>
              </w:rPr>
              <w:delText xml:space="preserve">Figure 18</w:delText>
            </w:r>
            <w:r w:rsidDel="00000000" w:rsidR="00000000" w:rsidRPr="00000000">
              <w:fldChar w:fldCharType="end"/>
            </w:r>
          </w:del>
        </w:sdtContent>
      </w:sdt>
      <w:r w:rsidDel="00000000" w:rsidR="00000000" w:rsidRPr="00000000">
        <w:rPr>
          <w:rtl w:val="0"/>
        </w:rPr>
        <w:t xml:space="preserve">).</w:t>
      </w:r>
    </w:p>
    <w:sdt>
      <w:sdtPr>
        <w:tag w:val="goog_rdk_160"/>
      </w:sdtPr>
      <w:sdtContent>
        <w:p w:rsidR="00000000" w:rsidDel="00000000" w:rsidP="00000000" w:rsidRDefault="00000000" w:rsidRPr="00000000" w14:paraId="000000A0">
          <w:pPr>
            <w:rPr>
              <w:ins w:author="Heather Justice" w:id="69" w:date="2024-07-10T17:28:53Z"/>
            </w:rPr>
          </w:pPr>
          <w:sdt>
            <w:sdtPr>
              <w:tag w:val="goog_rdk_158"/>
            </w:sdtPr>
            <w:sdtContent>
              <w:del w:author="Heather Justice" w:id="68" w:date="2024-07-10T17:28:48Z">
                <w:r w:rsidDel="00000000" w:rsidR="00000000" w:rsidRPr="00000000">
                  <w:rPr/>
                  <w:drawing>
                    <wp:inline distB="0" distT="0" distL="0" distR="0">
                      <wp:extent cx="4856100" cy="4941041"/>
                      <wp:effectExtent b="0" l="0" r="0" t="0"/>
                      <wp:docPr descr="A screenshot of a cell phone&#10;&#10;Description automatically generated" id="150" name="image75.png"/>
                      <a:graphic>
                        <a:graphicData uri="http://schemas.openxmlformats.org/drawingml/2006/picture">
                          <pic:pic>
                            <pic:nvPicPr>
                              <pic:cNvPr descr="A screenshot of a cell phone&#10;&#10;Description automatically generated" id="0" name="image75.png"/>
                              <pic:cNvPicPr preferRelativeResize="0"/>
                            </pic:nvPicPr>
                            <pic:blipFill>
                              <a:blip r:embed="rId47"/>
                              <a:srcRect b="2569" l="0" r="0" t="5417"/>
                              <a:stretch>
                                <a:fillRect/>
                              </a:stretch>
                            </pic:blipFill>
                            <pic:spPr>
                              <a:xfrm>
                                <a:off x="0" y="0"/>
                                <a:ext cx="4856100" cy="4941041"/>
                              </a:xfrm>
                              <a:prstGeom prst="rect"/>
                              <a:ln/>
                            </pic:spPr>
                          </pic:pic>
                        </a:graphicData>
                      </a:graphic>
                    </wp:inline>
                  </w:drawing>
                </w:r>
              </w:del>
            </w:sdtContent>
          </w:sdt>
          <w:sdt>
            <w:sdtPr>
              <w:tag w:val="goog_rdk_159"/>
            </w:sdtPr>
            <w:sdtContent>
              <w:ins w:author="Heather Justice" w:id="69" w:date="2024-07-10T17:28:53Z">
                <w:bookmarkStart w:colFirst="0" w:colLast="0" w:name="_heading=h.49x2ik5" w:id="29"/>
                <w:bookmarkEnd w:id="29"/>
                <w:r w:rsidDel="00000000" w:rsidR="00000000" w:rsidRPr="00000000">
                  <w:rPr>
                    <w:rtl w:val="0"/>
                  </w:rPr>
                </w:r>
              </w:ins>
            </w:sdtContent>
          </w:sdt>
        </w:p>
      </w:sdtContent>
    </w:sdt>
    <w:sdt>
      <w:sdtPr>
        <w:tag w:val="goog_rdk_164"/>
      </w:sdtPr>
      <w:sdtContent>
        <w:p w:rsidR="00000000" w:rsidDel="00000000" w:rsidP="00000000" w:rsidRDefault="00000000" w:rsidRPr="00000000" w14:paraId="000000A1">
          <w:pPr>
            <w:rPr/>
            <w:pPrChange w:author="Heather Justice" w:id="0" w:date="2024-07-10T17:28:53Z">
              <w:pPr/>
            </w:pPrChange>
          </w:pPr>
          <w:bookmarkStart w:colFirst="0" w:colLast="0" w:name="_heading=h.49x2ik5" w:id="29"/>
          <w:bookmarkEnd w:id="29"/>
          <w:sdt>
            <w:sdtPr>
              <w:tag w:val="goog_rdk_161"/>
            </w:sdtPr>
            <w:sdtContent>
              <w:ins w:author="Heather Justice" w:id="69" w:date="2024-07-10T17:28:53Z">
                <w:r w:rsidDel="00000000" w:rsidR="00000000" w:rsidRPr="00000000">
                  <w:rPr/>
                  <w:drawing>
                    <wp:inline distB="114300" distT="114300" distL="114300" distR="114300">
                      <wp:extent cx="4074405" cy="8367713"/>
                      <wp:effectExtent b="0" l="0" r="0" t="0"/>
                      <wp:docPr id="91" name="image14.png"/>
                      <a:graphic>
                        <a:graphicData uri="http://schemas.openxmlformats.org/drawingml/2006/picture">
                          <pic:pic>
                            <pic:nvPicPr>
                              <pic:cNvPr id="0" name="image14.png"/>
                              <pic:cNvPicPr preferRelativeResize="0"/>
                            </pic:nvPicPr>
                            <pic:blipFill>
                              <a:blip r:embed="rId48"/>
                              <a:srcRect b="0" l="0" r="0" t="0"/>
                              <a:stretch>
                                <a:fillRect/>
                              </a:stretch>
                            </pic:blipFill>
                            <pic:spPr>
                              <a:xfrm>
                                <a:off x="0" y="0"/>
                                <a:ext cx="4074405" cy="8367713"/>
                              </a:xfrm>
                              <a:prstGeom prst="rect"/>
                              <a:ln/>
                            </pic:spPr>
                          </pic:pic>
                        </a:graphicData>
                      </a:graphic>
                    </wp:inline>
                  </w:drawing>
                </w:r>
              </w:ins>
            </w:sdtContent>
          </w:sdt>
          <w:r w:rsidDel="00000000" w:rsidR="00000000" w:rsidRPr="00000000">
            <w:rPr>
              <w:rtl w:val="0"/>
            </w:rPr>
            <w:br w:type="textWrapping"/>
          </w:r>
          <w:bookmarkStart w:colFirst="0" w:colLast="0" w:name="bookmark=id.2p2csry" w:id="30"/>
          <w:bookmarkEnd w:id="30"/>
          <w:r w:rsidDel="00000000" w:rsidR="00000000" w:rsidRPr="00000000">
            <w:rPr>
              <w:i w:val="1"/>
              <w:sz w:val="18"/>
              <w:szCs w:val="18"/>
              <w:rtl w:val="0"/>
            </w:rPr>
            <w:t xml:space="preserve">Figure 1</w:t>
          </w:r>
          <w:sdt>
            <w:sdtPr>
              <w:tag w:val="goog_rdk_162"/>
            </w:sdtPr>
            <w:sdtContent>
              <w:ins w:author="Heather Justice" w:id="70" w:date="2024-07-11T18:20:52Z">
                <w:r w:rsidDel="00000000" w:rsidR="00000000" w:rsidRPr="00000000">
                  <w:rPr>
                    <w:i w:val="1"/>
                    <w:sz w:val="18"/>
                    <w:szCs w:val="18"/>
                    <w:rtl w:val="0"/>
                  </w:rPr>
                  <w:t xml:space="preserve">7</w:t>
                </w:r>
              </w:ins>
            </w:sdtContent>
          </w:sdt>
          <w:sdt>
            <w:sdtPr>
              <w:tag w:val="goog_rdk_163"/>
            </w:sdtPr>
            <w:sdtContent>
              <w:del w:author="Heather Justice" w:id="70" w:date="2024-07-11T18:20:52Z">
                <w:r w:rsidDel="00000000" w:rsidR="00000000" w:rsidRPr="00000000">
                  <w:rPr>
                    <w:i w:val="1"/>
                    <w:sz w:val="18"/>
                    <w:szCs w:val="18"/>
                    <w:rtl w:val="0"/>
                  </w:rPr>
                  <w:delText xml:space="preserve">8</w:delText>
                </w:r>
              </w:del>
            </w:sdtContent>
          </w:sdt>
          <w:r w:rsidDel="00000000" w:rsidR="00000000" w:rsidRPr="00000000">
            <w:rPr>
              <w:i w:val="1"/>
              <w:sz w:val="18"/>
              <w:szCs w:val="18"/>
              <w:rtl w:val="0"/>
            </w:rPr>
            <w:t xml:space="preserve">. Caregiver contact information.</w:t>
          </w:r>
          <w:r w:rsidDel="00000000" w:rsidR="00000000" w:rsidRPr="00000000">
            <w:br w:type="page"/>
          </w:r>
          <w:r w:rsidDel="00000000" w:rsidR="00000000" w:rsidRPr="00000000">
            <w:rPr>
              <w:rtl w:val="0"/>
            </w:rPr>
          </w:r>
        </w:p>
      </w:sdtContent>
    </w:sdt>
    <w:sdt>
      <w:sdtPr>
        <w:tag w:val="goog_rdk_167"/>
      </w:sdtPr>
      <w:sdtContent>
        <w:p w:rsidR="00000000" w:rsidDel="00000000" w:rsidP="00000000" w:rsidRDefault="00000000" w:rsidRPr="00000000" w14:paraId="000000A2">
          <w:pPr>
            <w:pBdr>
              <w:bottom w:color="000000" w:space="1" w:sz="6" w:val="single"/>
            </w:pBdr>
            <w:spacing w:after="0" w:line="246" w:lineRule="auto"/>
            <w:ind w:left="-5" w:right="103" w:hanging="10"/>
            <w:rPr>
              <w:ins w:author="Heather Justice" w:id="72" w:date="2024-07-10T17:29:58Z"/>
            </w:rPr>
          </w:pPr>
          <w:sdt>
            <w:sdtPr>
              <w:tag w:val="goog_rdk_166"/>
            </w:sdtPr>
            <w:sdtContent>
              <w:ins w:author="Heather Justice" w:id="72" w:date="2024-07-10T17:29:58Z">
                <w:r w:rsidDel="00000000" w:rsidR="00000000" w:rsidRPr="00000000">
                  <w:rPr>
                    <w:rtl w:val="0"/>
                  </w:rPr>
                  <w:t xml:space="preserve">If the Primary Caregiver’s home address </w:t>
                </w:r>
                <w:r w:rsidDel="00000000" w:rsidR="00000000" w:rsidRPr="00000000">
                  <w:rPr>
                    <w:rtl w:val="0"/>
                  </w:rPr>
                  <w:t xml:space="preserve">is different</w:t>
                </w:r>
                <w:r w:rsidDel="00000000" w:rsidR="00000000" w:rsidRPr="00000000">
                  <w:rPr>
                    <w:rtl w:val="0"/>
                  </w:rPr>
                  <w:t xml:space="preserve"> from their mailing address, they will be asked to provide the mailing address </w:t>
                </w:r>
                <w:r w:rsidDel="00000000" w:rsidR="00000000" w:rsidRPr="00000000">
                  <w:rPr>
                    <w:rtl w:val="0"/>
                  </w:rPr>
                  <w:t xml:space="preserve"> (</w:t>
                </w:r>
                <w:r w:rsidDel="00000000" w:rsidR="00000000" w:rsidRPr="00000000">
                  <w:fldChar w:fldCharType="begin"/>
                </w:r>
                <w:r w:rsidDel="00000000" w:rsidR="00000000" w:rsidRPr="00000000">
                  <w:instrText xml:space="preserve">HYPERLINK \l "bookmark=kix.nn8f0qacc6m0"</w:instrText>
                </w:r>
                <w:r w:rsidDel="00000000" w:rsidR="00000000" w:rsidRPr="00000000">
                  <w:fldChar w:fldCharType="separate"/>
                </w:r>
                <w:r w:rsidDel="00000000" w:rsidR="00000000" w:rsidRPr="00000000">
                  <w:rPr>
                    <w:rtl w:val="0"/>
                  </w:rPr>
                  <w:t xml:space="preserve">Figure 18</w:t>
                </w:r>
                <w:r w:rsidDel="00000000" w:rsidR="00000000" w:rsidRPr="00000000">
                  <w:fldChar w:fldCharType="end"/>
                </w:r>
                <w:r w:rsidDel="00000000" w:rsidR="00000000" w:rsidRPr="00000000">
                  <w:rPr>
                    <w:rtl w:val="0"/>
                  </w:rPr>
                  <w:t xml:space="preserve">).</w:t>
                </w:r>
                <w:r w:rsidDel="00000000" w:rsidR="00000000" w:rsidRPr="00000000">
                  <w:rPr>
                    <w:rtl w:val="0"/>
                  </w:rPr>
                </w:r>
              </w:ins>
            </w:sdtContent>
          </w:sdt>
        </w:p>
      </w:sdtContent>
    </w:sdt>
    <w:sdt>
      <w:sdtPr>
        <w:tag w:val="goog_rdk_169"/>
      </w:sdtPr>
      <w:sdtContent>
        <w:p w:rsidR="00000000" w:rsidDel="00000000" w:rsidP="00000000" w:rsidRDefault="00000000" w:rsidRPr="00000000" w14:paraId="000000A3">
          <w:pPr>
            <w:pBdr>
              <w:bottom w:color="000000" w:space="1" w:sz="6" w:val="single"/>
            </w:pBdr>
            <w:spacing w:after="0" w:line="246" w:lineRule="auto"/>
            <w:ind w:left="-5" w:right="103" w:hanging="10"/>
            <w:rPr>
              <w:ins w:author="Heather Justice" w:id="72" w:date="2024-07-10T17:29:58Z"/>
            </w:rPr>
          </w:pPr>
          <w:sdt>
            <w:sdtPr>
              <w:tag w:val="goog_rdk_168"/>
            </w:sdtPr>
            <w:sdtContent>
              <w:ins w:author="Heather Justice" w:id="72" w:date="2024-07-10T17:29:58Z">
                <w:r w:rsidDel="00000000" w:rsidR="00000000" w:rsidRPr="00000000">
                  <w:rPr>
                    <w:rtl w:val="0"/>
                  </w:rPr>
                </w:r>
              </w:ins>
            </w:sdtContent>
          </w:sdt>
        </w:p>
      </w:sdtContent>
    </w:sdt>
    <w:sdt>
      <w:sdtPr>
        <w:tag w:val="goog_rdk_171"/>
      </w:sdtPr>
      <w:sdtContent>
        <w:p w:rsidR="00000000" w:rsidDel="00000000" w:rsidP="00000000" w:rsidRDefault="00000000" w:rsidRPr="00000000" w14:paraId="000000A4">
          <w:pPr>
            <w:pBdr>
              <w:bottom w:color="000000" w:space="1" w:sz="6" w:val="single"/>
            </w:pBdr>
            <w:spacing w:after="0" w:line="246" w:lineRule="auto"/>
            <w:ind w:left="-5" w:right="103" w:hanging="10"/>
            <w:rPr>
              <w:ins w:author="Heather Justice" w:id="72" w:date="2024-07-10T17:29:58Z"/>
            </w:rPr>
          </w:pPr>
          <w:sdt>
            <w:sdtPr>
              <w:tag w:val="goog_rdk_170"/>
            </w:sdtPr>
            <w:sdtContent>
              <w:ins w:author="Heather Justice" w:id="72" w:date="2024-07-10T17:29:58Z">
                <w:r w:rsidDel="00000000" w:rsidR="00000000" w:rsidRPr="00000000">
                  <w:rPr/>
                  <w:drawing>
                    <wp:inline distB="114300" distT="114300" distL="114300" distR="114300">
                      <wp:extent cx="5248275" cy="7534275"/>
                      <wp:effectExtent b="0" l="0" r="0" t="0"/>
                      <wp:docPr id="112" name="image42.png"/>
                      <a:graphic>
                        <a:graphicData uri="http://schemas.openxmlformats.org/drawingml/2006/picture">
                          <pic:pic>
                            <pic:nvPicPr>
                              <pic:cNvPr id="0" name="image42.png"/>
                              <pic:cNvPicPr preferRelativeResize="0"/>
                            </pic:nvPicPr>
                            <pic:blipFill>
                              <a:blip r:embed="rId49"/>
                              <a:srcRect b="0" l="0" r="0" t="0"/>
                              <a:stretch>
                                <a:fillRect/>
                              </a:stretch>
                            </pic:blipFill>
                            <pic:spPr>
                              <a:xfrm>
                                <a:off x="0" y="0"/>
                                <a:ext cx="5248275" cy="7534275"/>
                              </a:xfrm>
                              <a:prstGeom prst="rect"/>
                              <a:ln/>
                            </pic:spPr>
                          </pic:pic>
                        </a:graphicData>
                      </a:graphic>
                    </wp:inline>
                  </w:drawing>
                </w:r>
                <w:r w:rsidDel="00000000" w:rsidR="00000000" w:rsidRPr="00000000">
                  <w:rPr>
                    <w:rtl w:val="0"/>
                  </w:rPr>
                </w:r>
              </w:ins>
            </w:sdtContent>
          </w:sdt>
        </w:p>
      </w:sdtContent>
    </w:sdt>
    <w:sdt>
      <w:sdtPr>
        <w:tag w:val="goog_rdk_173"/>
      </w:sdtPr>
      <w:sdtContent>
        <w:p w:rsidR="00000000" w:rsidDel="00000000" w:rsidP="00000000" w:rsidRDefault="00000000" w:rsidRPr="00000000" w14:paraId="000000A5">
          <w:pPr>
            <w:rPr>
              <w:ins w:author="Heather Justice" w:id="72" w:date="2024-07-10T17:29:58Z"/>
            </w:rPr>
          </w:pPr>
          <w:sdt>
            <w:sdtPr>
              <w:tag w:val="goog_rdk_172"/>
            </w:sdtPr>
            <w:sdtContent>
              <w:ins w:author="Heather Justice" w:id="72" w:date="2024-07-10T17:29:58Z">
                <w:bookmarkStart w:colFirst="0" w:colLast="0" w:name="_heading=h.mhe7vwe78wx6" w:id="31"/>
                <w:bookmarkEnd w:id="31"/>
                <w:r w:rsidDel="00000000" w:rsidR="00000000" w:rsidRPr="00000000">
                  <w:rPr>
                    <w:rtl w:val="0"/>
                  </w:rPr>
                  <w:t xml:space="preserve">Figure 18. Caregiver mailing address</w:t>
                </w:r>
                <w:r w:rsidDel="00000000" w:rsidR="00000000" w:rsidRPr="00000000">
                  <w:rPr>
                    <w:rtl w:val="0"/>
                  </w:rPr>
                </w:r>
              </w:ins>
            </w:sdtContent>
          </w:sdt>
        </w:p>
      </w:sdtContent>
    </w:sdt>
    <w:sdt>
      <w:sdtPr>
        <w:tag w:val="goog_rdk_175"/>
      </w:sdtPr>
      <w:sdtContent>
        <w:p w:rsidR="00000000" w:rsidDel="00000000" w:rsidP="00000000" w:rsidRDefault="00000000" w:rsidRPr="00000000" w14:paraId="000000A6">
          <w:pPr>
            <w:pBdr>
              <w:bottom w:color="000000" w:space="1" w:sz="6" w:val="single"/>
            </w:pBdr>
            <w:spacing w:after="0" w:line="246" w:lineRule="auto"/>
            <w:ind w:left="-5" w:right="103" w:hanging="10"/>
            <w:rPr>
              <w:ins w:author="Heather Justice" w:id="72" w:date="2024-07-10T17:29:58Z"/>
            </w:rPr>
          </w:pPr>
          <w:sdt>
            <w:sdtPr>
              <w:tag w:val="goog_rdk_174"/>
            </w:sdtPr>
            <w:sdtContent>
              <w:ins w:author="Heather Justice" w:id="72" w:date="2024-07-10T17:29:58Z">
                <w:r w:rsidDel="00000000" w:rsidR="00000000" w:rsidRPr="00000000">
                  <w:rPr>
                    <w:rtl w:val="0"/>
                  </w:rPr>
                </w:r>
              </w:ins>
            </w:sdtContent>
          </w:sdt>
        </w:p>
      </w:sdtContent>
    </w:sdt>
    <w:sdt>
      <w:sdtPr>
        <w:tag w:val="goog_rdk_181"/>
      </w:sdtPr>
      <w:sdtContent>
        <w:p w:rsidR="00000000" w:rsidDel="00000000" w:rsidP="00000000" w:rsidRDefault="00000000" w:rsidRPr="00000000" w14:paraId="000000A7">
          <w:pPr>
            <w:pBdr>
              <w:bottom w:color="000000" w:space="1" w:sz="6" w:val="single"/>
            </w:pBdr>
            <w:spacing w:after="0" w:line="246" w:lineRule="auto"/>
            <w:ind w:left="-5" w:right="103" w:hanging="10"/>
            <w:rPr>
              <w:ins w:author="Heather Justice" w:id="76" w:date="2024-07-10T17:32:03Z"/>
            </w:rPr>
          </w:pPr>
          <w:r w:rsidDel="00000000" w:rsidR="00000000" w:rsidRPr="00000000">
            <w:rPr>
              <w:rtl w:val="0"/>
            </w:rPr>
            <w:t xml:space="preserve">The primary phone number is required so a </w:t>
          </w:r>
          <w:sdt>
            <w:sdtPr>
              <w:tag w:val="goog_rdk_176"/>
            </w:sdtPr>
            <w:sdtContent>
              <w:ins w:author="Heather Justice" w:id="73" w:date="2024-07-10T17:32:17Z">
                <w:r w:rsidDel="00000000" w:rsidR="00000000" w:rsidRPr="00000000">
                  <w:rPr>
                    <w:rtl w:val="0"/>
                  </w:rPr>
                  <w:t xml:space="preserve">Facility</w:t>
                </w:r>
                <w:r w:rsidDel="00000000" w:rsidR="00000000" w:rsidRPr="00000000">
                  <w:rPr>
                    <w:rtl w:val="0"/>
                  </w:rPr>
                  <w:t xml:space="preserve"> </w:t>
                </w:r>
              </w:ins>
            </w:sdtContent>
          </w:sdt>
          <w:r w:rsidDel="00000000" w:rsidR="00000000" w:rsidRPr="00000000">
            <w:rPr>
              <w:rtl w:val="0"/>
            </w:rPr>
            <w:t xml:space="preserve">Caregiver Support </w:t>
          </w:r>
          <w:sdt>
            <w:sdtPr>
              <w:tag w:val="goog_rdk_177"/>
            </w:sdtPr>
            <w:sdtContent>
              <w:ins w:author="Heather Justice" w:id="74" w:date="2024-07-10T17:32:32Z">
                <w:r w:rsidDel="00000000" w:rsidR="00000000" w:rsidRPr="00000000">
                  <w:rPr>
                    <w:rtl w:val="0"/>
                  </w:rPr>
                  <w:t xml:space="preserve">Program staff member </w:t>
                </w:r>
              </w:ins>
            </w:sdtContent>
          </w:sdt>
          <w:sdt>
            <w:sdtPr>
              <w:tag w:val="goog_rdk_178"/>
            </w:sdtPr>
            <w:sdtContent>
              <w:del w:author="Heather Justice" w:id="74" w:date="2024-07-10T17:32:32Z">
                <w:r w:rsidDel="00000000" w:rsidR="00000000" w:rsidRPr="00000000">
                  <w:rPr>
                    <w:rtl w:val="0"/>
                  </w:rPr>
                  <w:delText xml:space="preserve">Coordinator </w:delText>
                </w:r>
              </w:del>
            </w:sdtContent>
          </w:sdt>
          <w:r w:rsidDel="00000000" w:rsidR="00000000" w:rsidRPr="00000000">
            <w:rPr>
              <w:rtl w:val="0"/>
            </w:rPr>
            <w:t xml:space="preserve">can contact the Primary Family Caregiver to discuss the application (</w:t>
          </w:r>
          <w:hyperlink w:anchor="bookmark=id.147n2zr">
            <w:r w:rsidDel="00000000" w:rsidR="00000000" w:rsidRPr="00000000">
              <w:rPr>
                <w:color w:val="0000ff"/>
                <w:u w:val="single"/>
                <w:rtl w:val="0"/>
              </w:rPr>
              <w:t xml:space="preserve">Figure 19</w:t>
            </w:r>
          </w:hyperlink>
          <w:r w:rsidDel="00000000" w:rsidR="00000000" w:rsidRPr="00000000">
            <w:rPr>
              <w:rtl w:val="0"/>
            </w:rPr>
            <w:t xml:space="preserve">). Email is not a required field.</w:t>
            <w:br w:type="textWrapping"/>
            <w:br w:type="textWrapping"/>
          </w:r>
          <w:sdt>
            <w:sdtPr>
              <w:tag w:val="goog_rdk_179"/>
            </w:sdtPr>
            <w:sdtContent>
              <w:del w:author="Heather Justice" w:id="75" w:date="2024-07-10T17:32:02Z">
                <w:r w:rsidDel="00000000" w:rsidR="00000000" w:rsidRPr="00000000">
                  <w:rPr/>
                  <w:drawing>
                    <wp:inline distB="0" distT="0" distL="0" distR="0">
                      <wp:extent cx="4973871" cy="3500971"/>
                      <wp:effectExtent b="0" l="0" r="0" t="0"/>
                      <wp:docPr id="151" name="image76.png"/>
                      <a:graphic>
                        <a:graphicData uri="http://schemas.openxmlformats.org/drawingml/2006/picture">
                          <pic:pic>
                            <pic:nvPicPr>
                              <pic:cNvPr id="0" name="image76.png"/>
                              <pic:cNvPicPr preferRelativeResize="0"/>
                            </pic:nvPicPr>
                            <pic:blipFill>
                              <a:blip r:embed="rId50"/>
                              <a:srcRect b="0" l="0" r="0" t="0"/>
                              <a:stretch>
                                <a:fillRect/>
                              </a:stretch>
                            </pic:blipFill>
                            <pic:spPr>
                              <a:xfrm>
                                <a:off x="0" y="0"/>
                                <a:ext cx="4973871" cy="3500971"/>
                              </a:xfrm>
                              <a:prstGeom prst="rect"/>
                              <a:ln/>
                            </pic:spPr>
                          </pic:pic>
                        </a:graphicData>
                      </a:graphic>
                    </wp:inline>
                  </w:drawing>
                </w:r>
              </w:del>
            </w:sdtContent>
          </w:sdt>
          <w:sdt>
            <w:sdtPr>
              <w:tag w:val="goog_rdk_180"/>
            </w:sdtPr>
            <w:sdtContent>
              <w:ins w:author="Heather Justice" w:id="76" w:date="2024-07-10T17:32:03Z">
                <w:r w:rsidDel="00000000" w:rsidR="00000000" w:rsidRPr="00000000">
                  <w:rPr>
                    <w:rtl w:val="0"/>
                  </w:rPr>
                </w:r>
              </w:ins>
            </w:sdtContent>
          </w:sdt>
        </w:p>
      </w:sdtContent>
    </w:sdt>
    <w:p w:rsidR="00000000" w:rsidDel="00000000" w:rsidP="00000000" w:rsidRDefault="00000000" w:rsidRPr="00000000" w14:paraId="000000A8">
      <w:pPr>
        <w:pBdr>
          <w:bottom w:color="000000" w:space="1" w:sz="6" w:val="single"/>
        </w:pBdr>
        <w:spacing w:after="0" w:line="246" w:lineRule="auto"/>
        <w:ind w:left="-5" w:right="103" w:hanging="10"/>
        <w:rPr/>
      </w:pPr>
      <w:sdt>
        <w:sdtPr>
          <w:tag w:val="goog_rdk_182"/>
        </w:sdtPr>
        <w:sdtContent>
          <w:ins w:author="Heather Justice" w:id="76" w:date="2024-07-10T17:32:03Z">
            <w:r w:rsidDel="00000000" w:rsidR="00000000" w:rsidRPr="00000000">
              <w:rPr/>
              <w:drawing>
                <wp:inline distB="114300" distT="114300" distL="114300" distR="114300">
                  <wp:extent cx="5248275" cy="6638925"/>
                  <wp:effectExtent b="0" l="0" r="0" t="0"/>
                  <wp:docPr id="111" name="image37.png"/>
                  <a:graphic>
                    <a:graphicData uri="http://schemas.openxmlformats.org/drawingml/2006/picture">
                      <pic:pic>
                        <pic:nvPicPr>
                          <pic:cNvPr id="0" name="image37.png"/>
                          <pic:cNvPicPr preferRelativeResize="0"/>
                        </pic:nvPicPr>
                        <pic:blipFill>
                          <a:blip r:embed="rId51"/>
                          <a:srcRect b="0" l="0" r="0" t="0"/>
                          <a:stretch>
                            <a:fillRect/>
                          </a:stretch>
                        </pic:blipFill>
                        <pic:spPr>
                          <a:xfrm>
                            <a:off x="0" y="0"/>
                            <a:ext cx="5248275" cy="6638925"/>
                          </a:xfrm>
                          <a:prstGeom prst="rect"/>
                          <a:ln/>
                        </pic:spPr>
                      </pic:pic>
                    </a:graphicData>
                  </a:graphic>
                </wp:inline>
              </w:drawing>
            </w:r>
          </w:ins>
        </w:sdtContent>
      </w:sdt>
      <w:r w:rsidDel="00000000" w:rsidR="00000000" w:rsidRPr="00000000">
        <w:rPr>
          <w:rtl w:val="0"/>
        </w:rPr>
      </w:r>
    </w:p>
    <w:bookmarkStart w:colFirst="0" w:colLast="0" w:name="bookmark=id.147n2zr" w:id="32"/>
    <w:bookmarkEnd w:id="32"/>
    <w:p w:rsidR="00000000" w:rsidDel="00000000" w:rsidP="00000000" w:rsidRDefault="00000000" w:rsidRPr="00000000" w14:paraId="000000A9">
      <w:pPr>
        <w:rPr>
          <w:i w:val="1"/>
          <w:sz w:val="18"/>
          <w:szCs w:val="18"/>
        </w:rPr>
      </w:pPr>
      <w:r w:rsidDel="00000000" w:rsidR="00000000" w:rsidRPr="00000000">
        <w:rPr>
          <w:i w:val="1"/>
          <w:sz w:val="18"/>
          <w:szCs w:val="18"/>
          <w:rtl w:val="0"/>
        </w:rPr>
        <w:t xml:space="preserve">Figure 19. Required caregiver phone number.</w:t>
      </w:r>
    </w:p>
    <w:sdt>
      <w:sdtPr>
        <w:tag w:val="goog_rdk_186"/>
      </w:sdtPr>
      <w:sdtContent>
        <w:p w:rsidR="00000000" w:rsidDel="00000000" w:rsidP="00000000" w:rsidRDefault="00000000" w:rsidRPr="00000000" w14:paraId="000000AA">
          <w:pPr>
            <w:rPr>
              <w:del w:author="Heather Justice" w:id="77" w:date="2024-07-10T17:35:04Z"/>
            </w:rPr>
          </w:pPr>
          <w:sdt>
            <w:sdtPr>
              <w:tag w:val="goog_rdk_184"/>
            </w:sdtPr>
            <w:sdtContent>
              <w:del w:author="Heather Justice" w:id="77" w:date="2024-07-10T17:35:04Z"/>
              <w:sdt>
                <w:sdtPr>
                  <w:tag w:val="goog_rdk_185"/>
                </w:sdtPr>
                <w:sdtContent>
                  <w:commentRangeStart w:id="3"/>
                </w:sdtContent>
              </w:sdt>
              <w:del w:author="Heather Justice" w:id="77" w:date="2024-07-10T17:35:04Z">
                <w:r w:rsidDel="00000000" w:rsidR="00000000" w:rsidRPr="00000000">
                  <w:rPr>
                    <w:rtl w:val="0"/>
                  </w:rPr>
                  <w:delText xml:space="preserve">A drop-down menu prompts the Primary Family Caregiver to indicate their relationship with the Veteran (</w:delText>
                </w:r>
                <w:r w:rsidDel="00000000" w:rsidR="00000000" w:rsidRPr="00000000">
                  <w:fldChar w:fldCharType="begin"/>
                </w:r>
                <w:r w:rsidDel="00000000" w:rsidR="00000000" w:rsidRPr="00000000">
                  <w:delInstrText xml:space="preserve">HYPERLINK \l "bookmark=id.3o7alnk"</w:delInstrText>
                </w:r>
                <w:r w:rsidDel="00000000" w:rsidR="00000000" w:rsidRPr="00000000">
                  <w:fldChar w:fldCharType="separate"/>
                </w:r>
                <w:r w:rsidDel="00000000" w:rsidR="00000000" w:rsidRPr="00000000">
                  <w:rPr>
                    <w:color w:val="0000ff"/>
                    <w:u w:val="single"/>
                    <w:rtl w:val="0"/>
                  </w:rPr>
                  <w:delText xml:space="preserve">Figure 20</w:delText>
                </w:r>
                <w:r w:rsidDel="00000000" w:rsidR="00000000" w:rsidRPr="00000000">
                  <w:fldChar w:fldCharType="end"/>
                </w:r>
                <w:r w:rsidDel="00000000" w:rsidR="00000000" w:rsidRPr="00000000">
                  <w:rPr>
                    <w:rtl w:val="0"/>
                  </w:rPr>
                  <w:delText xml:space="preserve">). The form will not allow the applicant to continue without providing a response.</w:delText>
                </w:r>
              </w:del>
            </w:sdtContent>
          </w:sdt>
        </w:p>
      </w:sdtContent>
    </w:sdt>
    <w:p w:rsidR="00000000" w:rsidDel="00000000" w:rsidP="00000000" w:rsidRDefault="00000000" w:rsidRPr="00000000" w14:paraId="000000AB">
      <w:pPr>
        <w:rPr/>
      </w:pPr>
      <w:sdt>
        <w:sdtPr>
          <w:tag w:val="goog_rdk_187"/>
        </w:sdtPr>
        <w:sdtContent>
          <w:del w:author="Heather Justice" w:id="77" w:date="2024-07-10T17:35:04Z">
            <w:r w:rsidDel="00000000" w:rsidR="00000000" w:rsidRPr="00000000">
              <w:rPr/>
              <w:drawing>
                <wp:inline distB="0" distT="0" distL="0" distR="0">
                  <wp:extent cx="5045356" cy="1728408"/>
                  <wp:effectExtent b="0" l="0" r="0" t="0"/>
                  <wp:docPr id="152" name="image77.png"/>
                  <a:graphic>
                    <a:graphicData uri="http://schemas.openxmlformats.org/drawingml/2006/picture">
                      <pic:pic>
                        <pic:nvPicPr>
                          <pic:cNvPr id="0" name="image77.png"/>
                          <pic:cNvPicPr preferRelativeResize="0"/>
                        </pic:nvPicPr>
                        <pic:blipFill>
                          <a:blip r:embed="rId52"/>
                          <a:srcRect b="0" l="0" r="0" t="0"/>
                          <a:stretch>
                            <a:fillRect/>
                          </a:stretch>
                        </pic:blipFill>
                        <pic:spPr>
                          <a:xfrm>
                            <a:off x="0" y="0"/>
                            <a:ext cx="5045356" cy="1728408"/>
                          </a:xfrm>
                          <a:prstGeom prst="rect"/>
                          <a:ln/>
                        </pic:spPr>
                      </pic:pic>
                    </a:graphicData>
                  </a:graphic>
                </wp:inline>
              </w:drawing>
            </w:r>
            <w:r w:rsidDel="00000000" w:rsidR="00000000" w:rsidRPr="00000000">
              <w:rPr>
                <w:rtl w:val="0"/>
              </w:rPr>
              <w:br w:type="textWrapping"/>
            </w:r>
            <w:bookmarkStart w:colFirst="0" w:colLast="0" w:name="bookmark=id.3o7alnk" w:id="33"/>
            <w:bookmarkEnd w:id="33"/>
            <w:r w:rsidDel="00000000" w:rsidR="00000000" w:rsidRPr="00000000">
              <w:rPr>
                <w:i w:val="1"/>
                <w:sz w:val="18"/>
                <w:szCs w:val="18"/>
                <w:rtl w:val="0"/>
              </w:rPr>
              <w:delText xml:space="preserve">Figure 20. Caregiver relationship to Veteran.</w:delText>
            </w:r>
            <w:r w:rsidDel="00000000" w:rsidR="00000000" w:rsidRPr="00000000">
              <w:rPr>
                <w:rtl w:val="0"/>
              </w:rPr>
              <w:br w:type="textWrapping"/>
            </w:r>
          </w:del>
        </w:sdtContent>
      </w:sdt>
      <w:commentRangeEnd w:id="3"/>
      <w:r w:rsidDel="00000000" w:rsidR="00000000" w:rsidRPr="00000000">
        <w:commentReference w:id="3"/>
      </w:r>
      <w:r w:rsidDel="00000000" w:rsidR="00000000" w:rsidRPr="00000000">
        <w:rPr>
          <w:rtl w:val="0"/>
        </w:rPr>
      </w:r>
    </w:p>
    <w:p w:rsidR="00000000" w:rsidDel="00000000" w:rsidP="00000000" w:rsidRDefault="00000000" w:rsidRPr="00000000" w14:paraId="000000AC">
      <w:pPr>
        <w:rPr/>
      </w:pPr>
      <w:r w:rsidDel="00000000" w:rsidR="00000000" w:rsidRPr="00000000">
        <w:br w:type="page"/>
      </w:r>
      <w:r w:rsidDel="00000000" w:rsidR="00000000" w:rsidRPr="00000000">
        <w:rPr>
          <w:rtl w:val="0"/>
        </w:rPr>
      </w:r>
    </w:p>
    <w:sdt>
      <w:sdtPr>
        <w:tag w:val="goog_rdk_191"/>
      </w:sdtPr>
      <w:sdtContent>
        <w:p w:rsidR="00000000" w:rsidDel="00000000" w:rsidP="00000000" w:rsidRDefault="00000000" w:rsidRPr="00000000" w14:paraId="000000AD">
          <w:pPr>
            <w:pStyle w:val="Heading3"/>
            <w:rPr>
              <w:del w:author="Heather Justice" w:id="78" w:date="2024-07-10T17:36:10Z"/>
              <w:b w:val="1"/>
              <w:color w:val="000000"/>
            </w:rPr>
          </w:pPr>
          <w:sdt>
            <w:sdtPr>
              <w:tag w:val="goog_rdk_189"/>
            </w:sdtPr>
            <w:sdtContent>
              <w:del w:author="Heather Justice" w:id="78" w:date="2024-07-10T17:36:10Z"/>
              <w:sdt>
                <w:sdtPr>
                  <w:tag w:val="goog_rdk_190"/>
                </w:sdtPr>
                <w:sdtContent>
                  <w:commentRangeStart w:id="4"/>
                </w:sdtContent>
              </w:sdt>
              <w:del w:author="Heather Justice" w:id="78" w:date="2024-07-10T17:36:10Z">
                <w:bookmarkStart w:colFirst="0" w:colLast="0" w:name="_heading=h.23ckvvd" w:id="34"/>
                <w:bookmarkEnd w:id="34"/>
                <w:r w:rsidDel="00000000" w:rsidR="00000000" w:rsidRPr="00000000">
                  <w:rPr>
                    <w:b w:val="1"/>
                    <w:color w:val="000000"/>
                    <w:rtl w:val="0"/>
                  </w:rPr>
                  <w:delText xml:space="preserve">Primary Family Caregiver Health Care Information</w:delText>
                </w:r>
              </w:del>
            </w:sdtContent>
          </w:sdt>
        </w:p>
      </w:sdtContent>
    </w:sdt>
    <w:sdt>
      <w:sdtPr>
        <w:tag w:val="goog_rdk_193"/>
      </w:sdtPr>
      <w:sdtContent>
        <w:p w:rsidR="00000000" w:rsidDel="00000000" w:rsidP="00000000" w:rsidRDefault="00000000" w:rsidRPr="00000000" w14:paraId="000000AE">
          <w:pPr>
            <w:rPr>
              <w:del w:author="Heather Justice" w:id="78" w:date="2024-07-10T17:36:10Z"/>
            </w:rPr>
          </w:pPr>
          <w:sdt>
            <w:sdtPr>
              <w:tag w:val="goog_rdk_192"/>
            </w:sdtPr>
            <w:sdtContent>
              <w:del w:author="Heather Justice" w:id="78" w:date="2024-07-10T17:36:10Z">
                <w:r w:rsidDel="00000000" w:rsidR="00000000" w:rsidRPr="00000000">
                  <w:rPr>
                    <w:rtl w:val="0"/>
                  </w:rPr>
                  <w:delText xml:space="preserve">Next, the Primary Family Caregiver will be asked about their current health care coverage (</w:delText>
                </w:r>
                <w:r w:rsidDel="00000000" w:rsidR="00000000" w:rsidRPr="00000000">
                  <w:fldChar w:fldCharType="begin"/>
                </w:r>
                <w:r w:rsidDel="00000000" w:rsidR="00000000" w:rsidRPr="00000000">
                  <w:delInstrText xml:space="preserve">HYPERLINK \l "bookmark=id.ihv636"</w:delInstrText>
                </w:r>
                <w:r w:rsidDel="00000000" w:rsidR="00000000" w:rsidRPr="00000000">
                  <w:fldChar w:fldCharType="separate"/>
                </w:r>
                <w:r w:rsidDel="00000000" w:rsidR="00000000" w:rsidRPr="00000000">
                  <w:rPr>
                    <w:color w:val="0000ff"/>
                    <w:u w:val="single"/>
                    <w:rtl w:val="0"/>
                  </w:rPr>
                  <w:delText xml:space="preserve">Figure 21</w:delText>
                </w:r>
                <w:r w:rsidDel="00000000" w:rsidR="00000000" w:rsidRPr="00000000">
                  <w:fldChar w:fldCharType="end"/>
                </w:r>
                <w:r w:rsidDel="00000000" w:rsidR="00000000" w:rsidRPr="00000000">
                  <w:rPr>
                    <w:rtl w:val="0"/>
                  </w:rPr>
                  <w:delText xml:space="preserve">). They will be required to answer “yes” or “no.” </w:delText>
                </w:r>
              </w:del>
            </w:sdtContent>
          </w:sdt>
        </w:p>
      </w:sdtContent>
    </w:sdt>
    <w:sdt>
      <w:sdtPr>
        <w:tag w:val="goog_rdk_195"/>
      </w:sdtPr>
      <w:sdtContent>
        <w:p w:rsidR="00000000" w:rsidDel="00000000" w:rsidP="00000000" w:rsidRDefault="00000000" w:rsidRPr="00000000" w14:paraId="000000AF">
          <w:pPr>
            <w:pBdr>
              <w:bottom w:color="000000" w:space="1" w:sz="6" w:val="single"/>
            </w:pBdr>
            <w:rPr>
              <w:del w:author="Heather Justice" w:id="78" w:date="2024-07-10T17:36:10Z"/>
              <w:b w:val="1"/>
              <w:color w:val="000000"/>
            </w:rPr>
          </w:pPr>
          <w:sdt>
            <w:sdtPr>
              <w:tag w:val="goog_rdk_194"/>
            </w:sdtPr>
            <w:sdtContent>
              <w:del w:author="Heather Justice" w:id="78" w:date="2024-07-10T17:36:10Z">
                <w:r w:rsidDel="00000000" w:rsidR="00000000" w:rsidRPr="00000000">
                  <w:rPr/>
                  <w:drawing>
                    <wp:inline distB="0" distT="0" distL="0" distR="0">
                      <wp:extent cx="4888285" cy="2624582"/>
                      <wp:effectExtent b="0" l="0" r="0" t="0"/>
                      <wp:docPr descr="A screenshot of a cell phone&#10;&#10;Description automatically generated" id="154" name="image82.png"/>
                      <a:graphic>
                        <a:graphicData uri="http://schemas.openxmlformats.org/drawingml/2006/picture">
                          <pic:pic>
                            <pic:nvPicPr>
                              <pic:cNvPr descr="A screenshot of a cell phone&#10;&#10;Description automatically generated" id="0" name="image82.png"/>
                              <pic:cNvPicPr preferRelativeResize="0"/>
                            </pic:nvPicPr>
                            <pic:blipFill>
                              <a:blip r:embed="rId53"/>
                              <a:srcRect b="0" l="0" r="0" t="0"/>
                              <a:stretch>
                                <a:fillRect/>
                              </a:stretch>
                            </pic:blipFill>
                            <pic:spPr>
                              <a:xfrm>
                                <a:off x="0" y="0"/>
                                <a:ext cx="4888285" cy="2624582"/>
                              </a:xfrm>
                              <a:prstGeom prst="rect"/>
                              <a:ln/>
                            </pic:spPr>
                          </pic:pic>
                        </a:graphicData>
                      </a:graphic>
                    </wp:inline>
                  </w:drawing>
                </w:r>
                <w:r w:rsidDel="00000000" w:rsidR="00000000" w:rsidRPr="00000000">
                  <w:rPr>
                    <w:rtl w:val="0"/>
                  </w:rPr>
                  <w:br w:type="textWrapping"/>
                </w:r>
                <w:bookmarkStart w:colFirst="0" w:colLast="0" w:name="bookmark=id.ihv636" w:id="35"/>
                <w:bookmarkEnd w:id="35"/>
                <w:r w:rsidDel="00000000" w:rsidR="00000000" w:rsidRPr="00000000">
                  <w:rPr>
                    <w:i w:val="1"/>
                    <w:sz w:val="18"/>
                    <w:szCs w:val="18"/>
                    <w:rtl w:val="0"/>
                  </w:rPr>
                  <w:delText xml:space="preserve">Figure 21. Caregiver’s health coverage.</w:delText>
                </w:r>
                <w:r w:rsidDel="00000000" w:rsidR="00000000" w:rsidRPr="00000000">
                  <w:br w:type="page"/>
                </w:r>
                <w:r w:rsidDel="00000000" w:rsidR="00000000" w:rsidRPr="00000000">
                  <w:rPr>
                    <w:rtl w:val="0"/>
                  </w:rPr>
                </w:r>
              </w:del>
            </w:sdtContent>
          </w:sdt>
        </w:p>
      </w:sdtContent>
    </w:sdt>
    <w:p w:rsidR="00000000" w:rsidDel="00000000" w:rsidP="00000000" w:rsidRDefault="00000000" w:rsidRPr="00000000" w14:paraId="000000B0">
      <w:pPr>
        <w:pStyle w:val="Heading3"/>
        <w:rPr>
          <w:b w:val="1"/>
          <w:color w:val="000000"/>
        </w:rPr>
      </w:pPr>
      <w:bookmarkStart w:colFirst="0" w:colLast="0" w:name="_heading=h.32hioqz" w:id="36"/>
      <w:bookmarkEnd w:id="36"/>
      <w:commentRangeEnd w:id="4"/>
      <w:r w:rsidDel="00000000" w:rsidR="00000000" w:rsidRPr="00000000">
        <w:commentReference w:id="4"/>
      </w:r>
      <w:r w:rsidDel="00000000" w:rsidR="00000000" w:rsidRPr="00000000">
        <w:rPr>
          <w:b w:val="1"/>
          <w:color w:val="000000"/>
          <w:rtl w:val="0"/>
        </w:rPr>
        <w:t xml:space="preserve">Secondary Family Caregiver Selection</w:t>
      </w:r>
      <w:r w:rsidDel="00000000" w:rsidR="00000000" w:rsidRPr="00000000">
        <w:rPr>
          <w:rtl w:val="0"/>
        </w:rPr>
      </w:r>
    </w:p>
    <w:p w:rsidR="00000000" w:rsidDel="00000000" w:rsidP="00000000" w:rsidRDefault="00000000" w:rsidRPr="00000000" w14:paraId="000000B1">
      <w:pPr>
        <w:rPr/>
      </w:pPr>
      <w:r w:rsidDel="00000000" w:rsidR="00000000" w:rsidRPr="00000000">
        <w:rPr>
          <w:rtl w:val="0"/>
        </w:rPr>
      </w:r>
    </w:p>
    <w:p w:rsidR="00000000" w:rsidDel="00000000" w:rsidP="00000000" w:rsidRDefault="00000000" w:rsidRPr="00000000" w14:paraId="000000B2">
      <w:pPr>
        <w:rPr/>
      </w:pPr>
      <w:r w:rsidDel="00000000" w:rsidR="00000000" w:rsidRPr="00000000">
        <w:rPr>
          <w:rtl w:val="0"/>
        </w:rPr>
        <w:t xml:space="preserve">Next, the Veteran will be asked if they would like to apply for benefits for a Secondary Family Caregiver (</w:t>
      </w:r>
      <w:sdt>
        <w:sdtPr>
          <w:tag w:val="goog_rdk_196"/>
        </w:sdtPr>
        <w:sdtContent>
          <w:ins w:author="Heather Justice" w:id="79" w:date="2024-07-11T20:01:00Z">
            <w:r w:rsidDel="00000000" w:rsidR="00000000" w:rsidRPr="00000000">
              <w:fldChar w:fldCharType="begin"/>
            </w:r>
            <w:r w:rsidDel="00000000" w:rsidR="00000000" w:rsidRPr="00000000">
              <w:instrText xml:space="preserve">HYPERLINK \l "bookmark=id.1hmsyys"</w:instrText>
            </w:r>
            <w:r w:rsidDel="00000000" w:rsidR="00000000" w:rsidRPr="00000000">
              <w:fldChar w:fldCharType="separate"/>
            </w:r>
            <w:r w:rsidDel="00000000" w:rsidR="00000000" w:rsidRPr="00000000">
              <w:rPr>
                <w:rtl w:val="0"/>
              </w:rPr>
              <w:t xml:space="preserve">Figure 20</w:t>
            </w:r>
            <w:r w:rsidDel="00000000" w:rsidR="00000000" w:rsidRPr="00000000">
              <w:fldChar w:fldCharType="end"/>
            </w:r>
          </w:ins>
        </w:sdtContent>
      </w:sdt>
      <w:sdt>
        <w:sdtPr>
          <w:tag w:val="goog_rdk_197"/>
        </w:sdtPr>
        <w:sdtContent>
          <w:del w:author="Heather Justice" w:id="79" w:date="2024-07-11T20:01:00Z">
            <w:r w:rsidDel="00000000" w:rsidR="00000000" w:rsidRPr="00000000">
              <w:fldChar w:fldCharType="begin"/>
            </w:r>
            <w:r w:rsidDel="00000000" w:rsidR="00000000" w:rsidRPr="00000000">
              <w:delInstrText xml:space="preserve">HYPERLINK \l "bookmark=id.1hmsyys"</w:delInstrText>
            </w:r>
            <w:r w:rsidDel="00000000" w:rsidR="00000000" w:rsidRPr="00000000">
              <w:fldChar w:fldCharType="separate"/>
            </w:r>
            <w:r w:rsidDel="00000000" w:rsidR="00000000" w:rsidRPr="00000000">
              <w:rPr>
                <w:color w:val="0000ff"/>
                <w:u w:val="single"/>
                <w:rtl w:val="0"/>
              </w:rPr>
              <w:delText xml:space="preserve">Figure 2</w:delText>
            </w:r>
            <w:r w:rsidDel="00000000" w:rsidR="00000000" w:rsidRPr="00000000">
              <w:fldChar w:fldCharType="end"/>
            </w:r>
          </w:del>
        </w:sdtContent>
      </w:sdt>
      <w:sdt>
        <w:sdtPr>
          <w:tag w:val="goog_rdk_198"/>
        </w:sdtPr>
        <w:sdtContent>
          <w:ins w:author="Heather Justice" w:id="80" w:date="2024-07-11T18:52:23Z">
            <w:sdt>
              <w:sdtPr>
                <w:tag w:val="goog_rdk_199"/>
              </w:sdtPr>
              <w:sdtContent>
                <w:del w:author="Heather Justice" w:id="79" w:date="2024-07-11T20:01:00Z">
                  <w:r w:rsidDel="00000000" w:rsidR="00000000" w:rsidRPr="00000000">
                    <w:rPr>
                      <w:color w:val="0000ff"/>
                      <w:u w:val="single"/>
                      <w:rtl w:val="0"/>
                    </w:rPr>
                    <w:delText xml:space="preserve">0</w:delText>
                  </w:r>
                </w:del>
              </w:sdtContent>
            </w:sdt>
          </w:ins>
        </w:sdtContent>
      </w:sdt>
      <w:sdt>
        <w:sdtPr>
          <w:tag w:val="goog_rdk_200"/>
        </w:sdtPr>
        <w:sdtContent>
          <w:del w:author="Heather Justice" w:id="79" w:date="2024-07-11T20:01:00Z">
            <w:r w:rsidDel="00000000" w:rsidR="00000000" w:rsidRPr="00000000">
              <w:rPr>
                <w:color w:val="0000ff"/>
                <w:u w:val="single"/>
                <w:rtl w:val="0"/>
              </w:rPr>
              <w:delText xml:space="preserve">2</w:delText>
            </w:r>
          </w:del>
        </w:sdtContent>
      </w:sdt>
      <w:r w:rsidDel="00000000" w:rsidR="00000000" w:rsidRPr="00000000">
        <w:rPr>
          <w:rtl w:val="0"/>
        </w:rPr>
        <w:t xml:space="preserve">). If Yes, the next step will be to add the Secondary Family Caregiver information. If there is a Primary Family Caregiver on the application, Secondary Family Caregivers are optional. Each Veteran can have up to 1 Primary Family Caregiver and 2 Secondary Family Caregivers. If there is no Primary Family Caregiver on the application, the Veteran will need to add Secondary Family Caregiver(s).</w:t>
      </w:r>
    </w:p>
    <w:p w:rsidR="00000000" w:rsidDel="00000000" w:rsidP="00000000" w:rsidRDefault="00000000" w:rsidRPr="00000000" w14:paraId="000000B3">
      <w:pPr>
        <w:pBdr>
          <w:bottom w:color="000000" w:space="1" w:sz="4" w:val="single"/>
        </w:pBdr>
        <w:rPr/>
      </w:pPr>
      <w:r w:rsidDel="00000000" w:rsidR="00000000" w:rsidRPr="00000000">
        <w:rPr>
          <w:rtl w:val="0"/>
        </w:rPr>
      </w:r>
    </w:p>
    <w:p w:rsidR="00000000" w:rsidDel="00000000" w:rsidP="00000000" w:rsidRDefault="00000000" w:rsidRPr="00000000" w14:paraId="000000B4">
      <w:pPr>
        <w:rPr>
          <w:b w:val="1"/>
          <w:color w:val="000000"/>
        </w:rPr>
      </w:pPr>
      <w:r w:rsidDel="00000000" w:rsidR="00000000" w:rsidRPr="00000000">
        <w:rPr>
          <w:rtl w:val="0"/>
        </w:rPr>
      </w:r>
    </w:p>
    <w:sdt>
      <w:sdtPr>
        <w:tag w:val="goog_rdk_204"/>
      </w:sdtPr>
      <w:sdtContent>
        <w:p w:rsidR="00000000" w:rsidDel="00000000" w:rsidP="00000000" w:rsidRDefault="00000000" w:rsidRPr="00000000" w14:paraId="000000B5">
          <w:pPr>
            <w:rPr>
              <w:ins w:author="Heather Justice" w:id="82" w:date="2024-07-11T13:45:45Z"/>
              <w:b w:val="1"/>
              <w:color w:val="000000"/>
            </w:rPr>
          </w:pPr>
          <w:sdt>
            <w:sdtPr>
              <w:tag w:val="goog_rdk_202"/>
            </w:sdtPr>
            <w:sdtContent>
              <w:del w:author="Heather Justice" w:id="81" w:date="2024-07-11T13:45:30Z">
                <w:r w:rsidDel="00000000" w:rsidR="00000000" w:rsidRPr="00000000">
                  <w:rPr>
                    <w:b w:val="1"/>
                    <w:color w:val="000000"/>
                  </w:rPr>
                  <w:drawing>
                    <wp:inline distB="0" distT="0" distL="0" distR="0">
                      <wp:extent cx="5943600" cy="3227070"/>
                      <wp:effectExtent b="0" l="0" r="0" t="0"/>
                      <wp:docPr descr="Graphical user interface, text, application, email&#10;&#10;Description automatically generated" id="155" name="image78.png"/>
                      <a:graphic>
                        <a:graphicData uri="http://schemas.openxmlformats.org/drawingml/2006/picture">
                          <pic:pic>
                            <pic:nvPicPr>
                              <pic:cNvPr descr="Graphical user interface, text, application, email&#10;&#10;Description automatically generated" id="0" name="image78.png"/>
                              <pic:cNvPicPr preferRelativeResize="0"/>
                            </pic:nvPicPr>
                            <pic:blipFill>
                              <a:blip r:embed="rId54"/>
                              <a:srcRect b="0" l="0" r="0" t="0"/>
                              <a:stretch>
                                <a:fillRect/>
                              </a:stretch>
                            </pic:blipFill>
                            <pic:spPr>
                              <a:xfrm>
                                <a:off x="0" y="0"/>
                                <a:ext cx="5943600" cy="3227070"/>
                              </a:xfrm>
                              <a:prstGeom prst="rect"/>
                              <a:ln/>
                            </pic:spPr>
                          </pic:pic>
                        </a:graphicData>
                      </a:graphic>
                    </wp:inline>
                  </w:drawing>
                </w:r>
              </w:del>
            </w:sdtContent>
          </w:sdt>
          <w:sdt>
            <w:sdtPr>
              <w:tag w:val="goog_rdk_203"/>
            </w:sdtPr>
            <w:sdtContent>
              <w:ins w:author="Heather Justice" w:id="82" w:date="2024-07-11T13:45:45Z">
                <w:r w:rsidDel="00000000" w:rsidR="00000000" w:rsidRPr="00000000">
                  <w:rPr>
                    <w:rtl w:val="0"/>
                  </w:rPr>
                </w:r>
              </w:ins>
            </w:sdtContent>
          </w:sdt>
        </w:p>
      </w:sdtContent>
    </w:sdt>
    <w:sdt>
      <w:sdtPr>
        <w:tag w:val="goog_rdk_206"/>
      </w:sdtPr>
      <w:sdtContent>
        <w:p w:rsidR="00000000" w:rsidDel="00000000" w:rsidP="00000000" w:rsidRDefault="00000000" w:rsidRPr="00000000" w14:paraId="000000B6">
          <w:pPr>
            <w:rPr>
              <w:ins w:author="Heather Justice" w:id="82" w:date="2024-07-11T13:45:45Z"/>
              <w:b w:val="1"/>
              <w:color w:val="000000"/>
            </w:rPr>
          </w:pPr>
          <w:sdt>
            <w:sdtPr>
              <w:tag w:val="goog_rdk_205"/>
            </w:sdtPr>
            <w:sdtContent>
              <w:ins w:author="Heather Justice" w:id="82" w:date="2024-07-11T13:45:45Z">
                <w:r w:rsidDel="00000000" w:rsidR="00000000" w:rsidRPr="00000000">
                  <w:rPr>
                    <w:b w:val="1"/>
                    <w:color w:val="000000"/>
                  </w:rPr>
                  <w:drawing>
                    <wp:inline distB="114300" distT="114300" distL="114300" distR="114300">
                      <wp:extent cx="5305425" cy="3848100"/>
                      <wp:effectExtent b="0" l="0" r="0" t="0"/>
                      <wp:docPr id="153" name="image80.png"/>
                      <a:graphic>
                        <a:graphicData uri="http://schemas.openxmlformats.org/drawingml/2006/picture">
                          <pic:pic>
                            <pic:nvPicPr>
                              <pic:cNvPr id="0" name="image80.png"/>
                              <pic:cNvPicPr preferRelativeResize="0"/>
                            </pic:nvPicPr>
                            <pic:blipFill>
                              <a:blip r:embed="rId55"/>
                              <a:srcRect b="0" l="0" r="0" t="0"/>
                              <a:stretch>
                                <a:fillRect/>
                              </a:stretch>
                            </pic:blipFill>
                            <pic:spPr>
                              <a:xfrm>
                                <a:off x="0" y="0"/>
                                <a:ext cx="5305425" cy="3848100"/>
                              </a:xfrm>
                              <a:prstGeom prst="rect"/>
                              <a:ln/>
                            </pic:spPr>
                          </pic:pic>
                        </a:graphicData>
                      </a:graphic>
                    </wp:inline>
                  </w:drawing>
                </w:r>
                <w:r w:rsidDel="00000000" w:rsidR="00000000" w:rsidRPr="00000000">
                  <w:rPr>
                    <w:rtl w:val="0"/>
                  </w:rPr>
                </w:r>
              </w:ins>
            </w:sdtContent>
          </w:sdt>
        </w:p>
      </w:sdtContent>
    </w:sdt>
    <w:bookmarkStart w:colFirst="0" w:colLast="0" w:name="bookmark=id.1hmsyys" w:id="37"/>
    <w:bookmarkEnd w:id="37"/>
    <w:p w:rsidR="00000000" w:rsidDel="00000000" w:rsidP="00000000" w:rsidRDefault="00000000" w:rsidRPr="00000000" w14:paraId="000000B7">
      <w:pPr>
        <w:rPr>
          <w:b w:val="1"/>
          <w:color w:val="000000"/>
        </w:rPr>
      </w:pPr>
      <w:r w:rsidDel="00000000" w:rsidR="00000000" w:rsidRPr="00000000">
        <w:rPr>
          <w:i w:val="1"/>
          <w:sz w:val="18"/>
          <w:szCs w:val="18"/>
          <w:rtl w:val="0"/>
        </w:rPr>
        <w:t xml:space="preserve">Figure 2</w:t>
      </w:r>
      <w:sdt>
        <w:sdtPr>
          <w:tag w:val="goog_rdk_207"/>
        </w:sdtPr>
        <w:sdtContent>
          <w:ins w:author="Heather Justice" w:id="83" w:date="2024-07-11T18:52:35Z">
            <w:r w:rsidDel="00000000" w:rsidR="00000000" w:rsidRPr="00000000">
              <w:rPr>
                <w:i w:val="1"/>
                <w:sz w:val="18"/>
                <w:szCs w:val="18"/>
                <w:rtl w:val="0"/>
              </w:rPr>
              <w:t xml:space="preserve">0</w:t>
            </w:r>
          </w:ins>
        </w:sdtContent>
      </w:sdt>
      <w:sdt>
        <w:sdtPr>
          <w:tag w:val="goog_rdk_208"/>
        </w:sdtPr>
        <w:sdtContent>
          <w:del w:author="Heather Justice" w:id="83" w:date="2024-07-11T18:52:35Z">
            <w:r w:rsidDel="00000000" w:rsidR="00000000" w:rsidRPr="00000000">
              <w:rPr>
                <w:i w:val="1"/>
                <w:sz w:val="18"/>
                <w:szCs w:val="18"/>
                <w:rtl w:val="0"/>
              </w:rPr>
              <w:delText xml:space="preserve">2</w:delText>
            </w:r>
          </w:del>
        </w:sdtContent>
      </w:sdt>
      <w:r w:rsidDel="00000000" w:rsidR="00000000" w:rsidRPr="00000000">
        <w:rPr>
          <w:i w:val="1"/>
          <w:sz w:val="18"/>
          <w:szCs w:val="18"/>
          <w:rtl w:val="0"/>
        </w:rPr>
        <w:t xml:space="preserve">. Secondary Family Caregiver.</w:t>
      </w:r>
      <w:r w:rsidDel="00000000" w:rsidR="00000000" w:rsidRPr="00000000">
        <w:br w:type="page"/>
      </w:r>
      <w:r w:rsidDel="00000000" w:rsidR="00000000" w:rsidRPr="00000000">
        <w:rPr>
          <w:rtl w:val="0"/>
        </w:rPr>
      </w:r>
    </w:p>
    <w:p w:rsidR="00000000" w:rsidDel="00000000" w:rsidP="00000000" w:rsidRDefault="00000000" w:rsidRPr="00000000" w14:paraId="000000B8">
      <w:pPr>
        <w:rPr/>
      </w:pPr>
      <w:r w:rsidDel="00000000" w:rsidR="00000000" w:rsidRPr="00000000">
        <w:rPr>
          <w:rtl w:val="0"/>
        </w:rPr>
        <w:t xml:space="preserve">The definition of a Secondary Family Caregiver can be accessed by clicking the drop-down link (</w:t>
      </w:r>
      <w:sdt>
        <w:sdtPr>
          <w:tag w:val="goog_rdk_209"/>
        </w:sdtPr>
        <w:sdtContent>
          <w:ins w:author="Heather Justice" w:id="84" w:date="2024-07-11T20:07:00Z">
            <w:r w:rsidDel="00000000" w:rsidR="00000000" w:rsidRPr="00000000">
              <w:fldChar w:fldCharType="begin"/>
            </w:r>
            <w:r w:rsidDel="00000000" w:rsidR="00000000" w:rsidRPr="00000000">
              <w:instrText xml:space="preserve">HYPERLINK \l "bookmark=id.41mghml"</w:instrText>
            </w:r>
            <w:r w:rsidDel="00000000" w:rsidR="00000000" w:rsidRPr="00000000">
              <w:fldChar w:fldCharType="separate"/>
            </w:r>
            <w:r w:rsidDel="00000000" w:rsidR="00000000" w:rsidRPr="00000000">
              <w:rPr>
                <w:rtl w:val="0"/>
              </w:rPr>
              <w:t xml:space="preserve">Figure 21</w:t>
            </w:r>
            <w:r w:rsidDel="00000000" w:rsidR="00000000" w:rsidRPr="00000000">
              <w:fldChar w:fldCharType="end"/>
            </w:r>
          </w:ins>
        </w:sdtContent>
      </w:sdt>
      <w:sdt>
        <w:sdtPr>
          <w:tag w:val="goog_rdk_210"/>
        </w:sdtPr>
        <w:sdtContent>
          <w:del w:author="Heather Justice" w:id="84" w:date="2024-07-11T20:07:00Z">
            <w:r w:rsidDel="00000000" w:rsidR="00000000" w:rsidRPr="00000000">
              <w:rPr>
                <w:rtl w:val="0"/>
              </w:rPr>
              <w:delText xml:space="preserve">Figure 2</w:delText>
            </w:r>
          </w:del>
        </w:sdtContent>
      </w:sdt>
      <w:sdt>
        <w:sdtPr>
          <w:tag w:val="goog_rdk_211"/>
        </w:sdtPr>
        <w:sdtContent>
          <w:ins w:author="Heather Justice" w:id="85" w:date="2024-07-11T18:53:16Z">
            <w:sdt>
              <w:sdtPr>
                <w:tag w:val="goog_rdk_212"/>
              </w:sdtPr>
              <w:sdtContent>
                <w:del w:author="Heather Justice" w:id="84" w:date="2024-07-11T20:07:00Z">
                  <w:r w:rsidDel="00000000" w:rsidR="00000000" w:rsidRPr="00000000">
                    <w:rPr>
                      <w:rtl w:val="0"/>
                    </w:rPr>
                    <w:delText xml:space="preserve">1</w:delText>
                  </w:r>
                </w:del>
              </w:sdtContent>
            </w:sdt>
          </w:ins>
        </w:sdtContent>
      </w:sdt>
      <w:sdt>
        <w:sdtPr>
          <w:tag w:val="goog_rdk_213"/>
        </w:sdtPr>
        <w:sdtContent>
          <w:del w:author="Heather Justice" w:id="84" w:date="2024-07-11T20:07:00Z">
            <w:r w:rsidDel="00000000" w:rsidR="00000000" w:rsidRPr="00000000">
              <w:rPr>
                <w:rtl w:val="0"/>
              </w:rPr>
              <w:delText xml:space="preserve">3</w:delText>
            </w:r>
          </w:del>
        </w:sdtContent>
      </w:sdt>
      <w:r w:rsidDel="00000000" w:rsidR="00000000" w:rsidRPr="00000000">
        <w:rPr>
          <w:rtl w:val="0"/>
        </w:rPr>
        <w:t xml:space="preserve">).</w:t>
      </w:r>
    </w:p>
    <w:sdt>
      <w:sdtPr>
        <w:tag w:val="goog_rdk_217"/>
      </w:sdtPr>
      <w:sdtContent>
        <w:p w:rsidR="00000000" w:rsidDel="00000000" w:rsidP="00000000" w:rsidRDefault="00000000" w:rsidRPr="00000000" w14:paraId="000000B9">
          <w:pPr>
            <w:rPr>
              <w:ins w:author="Heather Justice" w:id="87" w:date="2024-07-11T13:47:06Z"/>
            </w:rPr>
          </w:pPr>
          <w:sdt>
            <w:sdtPr>
              <w:tag w:val="goog_rdk_215"/>
            </w:sdtPr>
            <w:sdtContent>
              <w:del w:author="Heather Justice" w:id="86" w:date="2024-07-11T13:47:04Z">
                <w:r w:rsidDel="00000000" w:rsidR="00000000" w:rsidRPr="00000000">
                  <w:rPr/>
                  <w:drawing>
                    <wp:inline distB="0" distT="0" distL="0" distR="0">
                      <wp:extent cx="5943600" cy="5660390"/>
                      <wp:effectExtent b="0" l="0" r="0" t="0"/>
                      <wp:docPr descr="Graphical user interface, text, application, email&#10;&#10;Description automatically generated" id="156" name="image84.png"/>
                      <a:graphic>
                        <a:graphicData uri="http://schemas.openxmlformats.org/drawingml/2006/picture">
                          <pic:pic>
                            <pic:nvPicPr>
                              <pic:cNvPr descr="Graphical user interface, text, application, email&#10;&#10;Description automatically generated" id="0" name="image84.png"/>
                              <pic:cNvPicPr preferRelativeResize="0"/>
                            </pic:nvPicPr>
                            <pic:blipFill>
                              <a:blip r:embed="rId56"/>
                              <a:srcRect b="0" l="0" r="0" t="0"/>
                              <a:stretch>
                                <a:fillRect/>
                              </a:stretch>
                            </pic:blipFill>
                            <pic:spPr>
                              <a:xfrm>
                                <a:off x="0" y="0"/>
                                <a:ext cx="5943600" cy="5660390"/>
                              </a:xfrm>
                              <a:prstGeom prst="rect"/>
                              <a:ln/>
                            </pic:spPr>
                          </pic:pic>
                        </a:graphicData>
                      </a:graphic>
                    </wp:inline>
                  </w:drawing>
                </w:r>
              </w:del>
            </w:sdtContent>
          </w:sdt>
          <w:sdt>
            <w:sdtPr>
              <w:tag w:val="goog_rdk_216"/>
            </w:sdtPr>
            <w:sdtContent>
              <w:ins w:author="Heather Justice" w:id="87" w:date="2024-07-11T13:47:06Z">
                <w:r w:rsidDel="00000000" w:rsidR="00000000" w:rsidRPr="00000000">
                  <w:rPr>
                    <w:rtl w:val="0"/>
                  </w:rPr>
                </w:r>
              </w:ins>
            </w:sdtContent>
          </w:sdt>
        </w:p>
      </w:sdtContent>
    </w:sdt>
    <w:p w:rsidR="00000000" w:rsidDel="00000000" w:rsidP="00000000" w:rsidRDefault="00000000" w:rsidRPr="00000000" w14:paraId="000000BA">
      <w:pPr>
        <w:rPr/>
      </w:pPr>
      <w:sdt>
        <w:sdtPr>
          <w:tag w:val="goog_rdk_218"/>
        </w:sdtPr>
        <w:sdtContent>
          <w:ins w:author="Heather Justice" w:id="87" w:date="2024-07-11T13:47:06Z">
            <w:r w:rsidDel="00000000" w:rsidR="00000000" w:rsidRPr="00000000">
              <w:rPr/>
              <w:drawing>
                <wp:inline distB="114300" distT="114300" distL="114300" distR="114300">
                  <wp:extent cx="5495925" cy="7743825"/>
                  <wp:effectExtent b="0" l="0" r="0" t="0"/>
                  <wp:docPr id="118" name="image43.png"/>
                  <a:graphic>
                    <a:graphicData uri="http://schemas.openxmlformats.org/drawingml/2006/picture">
                      <pic:pic>
                        <pic:nvPicPr>
                          <pic:cNvPr id="0" name="image43.png"/>
                          <pic:cNvPicPr preferRelativeResize="0"/>
                        </pic:nvPicPr>
                        <pic:blipFill>
                          <a:blip r:embed="rId57"/>
                          <a:srcRect b="0" l="0" r="0" t="0"/>
                          <a:stretch>
                            <a:fillRect/>
                          </a:stretch>
                        </pic:blipFill>
                        <pic:spPr>
                          <a:xfrm>
                            <a:off x="0" y="0"/>
                            <a:ext cx="5495925" cy="7743825"/>
                          </a:xfrm>
                          <a:prstGeom prst="rect"/>
                          <a:ln/>
                        </pic:spPr>
                      </pic:pic>
                    </a:graphicData>
                  </a:graphic>
                </wp:inline>
              </w:drawing>
            </w:r>
          </w:ins>
        </w:sdtContent>
      </w:sdt>
      <w:r w:rsidDel="00000000" w:rsidR="00000000" w:rsidRPr="00000000">
        <w:rPr>
          <w:rtl w:val="0"/>
        </w:rPr>
      </w:r>
    </w:p>
    <w:p w:rsidR="00000000" w:rsidDel="00000000" w:rsidP="00000000" w:rsidRDefault="00000000" w:rsidRPr="00000000" w14:paraId="000000BB">
      <w:pPr>
        <w:pBdr>
          <w:bottom w:color="000000" w:space="1" w:sz="6" w:val="single"/>
        </w:pBdr>
        <w:rPr/>
      </w:pPr>
      <w:r w:rsidDel="00000000" w:rsidR="00000000" w:rsidRPr="00000000">
        <w:rPr>
          <w:rtl w:val="0"/>
        </w:rPr>
        <w:br w:type="textWrapping"/>
      </w:r>
      <w:bookmarkStart w:colFirst="0" w:colLast="0" w:name="bookmark=id.41mghml" w:id="38"/>
      <w:bookmarkEnd w:id="38"/>
      <w:r w:rsidDel="00000000" w:rsidR="00000000" w:rsidRPr="00000000">
        <w:rPr>
          <w:i w:val="1"/>
          <w:sz w:val="18"/>
          <w:szCs w:val="18"/>
          <w:rtl w:val="0"/>
        </w:rPr>
        <w:t xml:space="preserve">Figure 2</w:t>
      </w:r>
      <w:sdt>
        <w:sdtPr>
          <w:tag w:val="goog_rdk_219"/>
        </w:sdtPr>
        <w:sdtContent>
          <w:ins w:author="Heather Justice" w:id="88" w:date="2024-07-11T18:53:29Z">
            <w:r w:rsidDel="00000000" w:rsidR="00000000" w:rsidRPr="00000000">
              <w:rPr>
                <w:i w:val="1"/>
                <w:sz w:val="18"/>
                <w:szCs w:val="18"/>
                <w:rtl w:val="0"/>
              </w:rPr>
              <w:t xml:space="preserve">1</w:t>
            </w:r>
          </w:ins>
        </w:sdtContent>
      </w:sdt>
      <w:sdt>
        <w:sdtPr>
          <w:tag w:val="goog_rdk_220"/>
        </w:sdtPr>
        <w:sdtContent>
          <w:del w:author="Heather Justice" w:id="88" w:date="2024-07-11T18:53:29Z">
            <w:r w:rsidDel="00000000" w:rsidR="00000000" w:rsidRPr="00000000">
              <w:rPr>
                <w:i w:val="1"/>
                <w:sz w:val="18"/>
                <w:szCs w:val="18"/>
                <w:rtl w:val="0"/>
              </w:rPr>
              <w:delText xml:space="preserve">3</w:delText>
            </w:r>
          </w:del>
        </w:sdtContent>
      </w:sdt>
      <w:r w:rsidDel="00000000" w:rsidR="00000000" w:rsidRPr="00000000">
        <w:rPr>
          <w:i w:val="1"/>
          <w:sz w:val="18"/>
          <w:szCs w:val="18"/>
          <w:rtl w:val="0"/>
        </w:rPr>
        <w:t xml:space="preserve">. Secondar</w:t>
      </w:r>
      <w:sdt>
        <w:sdtPr>
          <w:tag w:val="goog_rdk_221"/>
        </w:sdtPr>
        <w:sdtContent>
          <w:ins w:author="Heather Justice" w:id="89" w:date="2024-07-11T18:53:33Z">
            <w:r w:rsidDel="00000000" w:rsidR="00000000" w:rsidRPr="00000000">
              <w:rPr>
                <w:i w:val="1"/>
                <w:sz w:val="18"/>
                <w:szCs w:val="18"/>
                <w:rtl w:val="0"/>
              </w:rPr>
              <w:t xml:space="preserve">y</w:t>
            </w:r>
          </w:ins>
        </w:sdtContent>
      </w:sdt>
      <w:r w:rsidDel="00000000" w:rsidR="00000000" w:rsidRPr="00000000">
        <w:rPr>
          <w:i w:val="1"/>
          <w:sz w:val="18"/>
          <w:szCs w:val="18"/>
          <w:rtl w:val="0"/>
        </w:rPr>
        <w:t xml:space="preserve"> Family Caregiver definition.</w:t>
      </w:r>
      <w:r w:rsidDel="00000000" w:rsidR="00000000" w:rsidRPr="00000000">
        <w:rPr>
          <w:rtl w:val="0"/>
        </w:rPr>
      </w:r>
    </w:p>
    <w:p w:rsidR="00000000" w:rsidDel="00000000" w:rsidP="00000000" w:rsidRDefault="00000000" w:rsidRPr="00000000" w14:paraId="000000BC">
      <w:pPr>
        <w:rPr/>
      </w:pPr>
      <w:r w:rsidDel="00000000" w:rsidR="00000000" w:rsidRPr="00000000">
        <w:rPr>
          <w:rtl w:val="0"/>
        </w:rPr>
        <w:t xml:space="preserve">If the application has a Primary Family Caregiver and they do not add a Secondary Family Caregiver, they will advance to the </w:t>
      </w:r>
      <w:hyperlink w:anchor="_heading=h.1opuj5n">
        <w:r w:rsidDel="00000000" w:rsidR="00000000" w:rsidRPr="00000000">
          <w:rPr>
            <w:color w:val="0000ff"/>
            <w:u w:val="single"/>
            <w:rtl w:val="0"/>
          </w:rPr>
          <w:t xml:space="preserve">review screen</w:t>
        </w:r>
      </w:hyperlink>
      <w:r w:rsidDel="00000000" w:rsidR="00000000" w:rsidRPr="00000000">
        <w:rPr>
          <w:rtl w:val="0"/>
        </w:rPr>
        <w:t xml:space="preserve">.</w:t>
      </w:r>
    </w:p>
    <w:p w:rsidR="00000000" w:rsidDel="00000000" w:rsidP="00000000" w:rsidRDefault="00000000" w:rsidRPr="00000000" w14:paraId="000000BD">
      <w:pPr>
        <w:rPr/>
      </w:pPr>
      <w:r w:rsidDel="00000000" w:rsidR="00000000" w:rsidRPr="00000000">
        <w:br w:type="page"/>
      </w:r>
      <w:r w:rsidDel="00000000" w:rsidR="00000000" w:rsidRPr="00000000">
        <w:rPr>
          <w:rtl w:val="0"/>
        </w:rPr>
      </w:r>
    </w:p>
    <w:p w:rsidR="00000000" w:rsidDel="00000000" w:rsidP="00000000" w:rsidRDefault="00000000" w:rsidRPr="00000000" w14:paraId="000000BE">
      <w:pPr>
        <w:rPr/>
      </w:pPr>
      <w:r w:rsidDel="00000000" w:rsidR="00000000" w:rsidRPr="00000000">
        <w:rPr>
          <w:rtl w:val="0"/>
        </w:rPr>
        <w:t xml:space="preserve">If the application does not have a Primary Family Caregiver and they do not add a Secondary Family Caregiver, they see this error message (</w:t>
      </w:r>
      <w:sdt>
        <w:sdtPr>
          <w:tag w:val="goog_rdk_222"/>
        </w:sdtPr>
        <w:sdtContent>
          <w:ins w:author="Heather Justice" w:id="90" w:date="2024-07-11T20:08:39Z">
            <w:r w:rsidDel="00000000" w:rsidR="00000000" w:rsidRPr="00000000">
              <w:fldChar w:fldCharType="begin"/>
            </w:r>
            <w:r w:rsidDel="00000000" w:rsidR="00000000" w:rsidRPr="00000000">
              <w:instrText xml:space="preserve">HYPERLINK \l "bookmark=id.2grqrue"</w:instrText>
            </w:r>
            <w:r w:rsidDel="00000000" w:rsidR="00000000" w:rsidRPr="00000000">
              <w:fldChar w:fldCharType="separate"/>
            </w:r>
            <w:r w:rsidDel="00000000" w:rsidR="00000000" w:rsidRPr="00000000">
              <w:rPr>
                <w:rtl w:val="0"/>
              </w:rPr>
              <w:t xml:space="preserve">Figure 22</w:t>
            </w:r>
            <w:r w:rsidDel="00000000" w:rsidR="00000000" w:rsidRPr="00000000">
              <w:fldChar w:fldCharType="end"/>
            </w:r>
          </w:ins>
        </w:sdtContent>
      </w:sdt>
      <w:sdt>
        <w:sdtPr>
          <w:tag w:val="goog_rdk_223"/>
        </w:sdtPr>
        <w:sdtContent>
          <w:del w:author="Heather Justice" w:id="90" w:date="2024-07-11T20:08:39Z">
            <w:r w:rsidDel="00000000" w:rsidR="00000000" w:rsidRPr="00000000">
              <w:fldChar w:fldCharType="begin"/>
            </w:r>
            <w:r w:rsidDel="00000000" w:rsidR="00000000" w:rsidRPr="00000000">
              <w:delInstrText xml:space="preserve">HYPERLINK \l "bookmark=id.2grqrue"</w:delInstrText>
            </w:r>
            <w:r w:rsidDel="00000000" w:rsidR="00000000" w:rsidRPr="00000000">
              <w:fldChar w:fldCharType="separate"/>
            </w:r>
            <w:r w:rsidDel="00000000" w:rsidR="00000000" w:rsidRPr="00000000">
              <w:rPr>
                <w:color w:val="0000ff"/>
                <w:u w:val="single"/>
                <w:rtl w:val="0"/>
              </w:rPr>
              <w:delText xml:space="preserve">Figure 2</w:delText>
            </w:r>
            <w:r w:rsidDel="00000000" w:rsidR="00000000" w:rsidRPr="00000000">
              <w:fldChar w:fldCharType="end"/>
            </w:r>
          </w:del>
        </w:sdtContent>
      </w:sdt>
      <w:sdt>
        <w:sdtPr>
          <w:tag w:val="goog_rdk_224"/>
        </w:sdtPr>
        <w:sdtContent>
          <w:ins w:author="Heather Justice" w:id="91" w:date="2024-07-11T18:53:59Z">
            <w:sdt>
              <w:sdtPr>
                <w:tag w:val="goog_rdk_225"/>
              </w:sdtPr>
              <w:sdtContent>
                <w:del w:author="Heather Justice" w:id="90" w:date="2024-07-11T20:08:39Z">
                  <w:r w:rsidDel="00000000" w:rsidR="00000000" w:rsidRPr="00000000">
                    <w:rPr>
                      <w:color w:val="0000ff"/>
                      <w:u w:val="single"/>
                      <w:rtl w:val="0"/>
                    </w:rPr>
                    <w:delText xml:space="preserve">2</w:delText>
                  </w:r>
                </w:del>
              </w:sdtContent>
            </w:sdt>
          </w:ins>
        </w:sdtContent>
      </w:sdt>
      <w:sdt>
        <w:sdtPr>
          <w:tag w:val="goog_rdk_226"/>
        </w:sdtPr>
        <w:sdtContent>
          <w:del w:author="Heather Justice" w:id="90" w:date="2024-07-11T20:08:39Z">
            <w:r w:rsidDel="00000000" w:rsidR="00000000" w:rsidRPr="00000000">
              <w:rPr>
                <w:color w:val="0000ff"/>
                <w:u w:val="single"/>
                <w:rtl w:val="0"/>
              </w:rPr>
              <w:delText xml:space="preserve">4</w:delText>
            </w:r>
          </w:del>
        </w:sdtContent>
      </w:sdt>
      <w:r w:rsidDel="00000000" w:rsidR="00000000" w:rsidRPr="00000000">
        <w:rPr>
          <w:rtl w:val="0"/>
        </w:rPr>
        <w:t xml:space="preserve">):</w:t>
      </w:r>
    </w:p>
    <w:p w:rsidR="00000000" w:rsidDel="00000000" w:rsidP="00000000" w:rsidRDefault="00000000" w:rsidRPr="00000000" w14:paraId="000000BF">
      <w:pPr>
        <w:rPr/>
      </w:pPr>
      <w:r w:rsidDel="00000000" w:rsidR="00000000" w:rsidRPr="00000000">
        <w:rPr>
          <w:rtl w:val="0"/>
        </w:rPr>
      </w:r>
    </w:p>
    <w:sdt>
      <w:sdtPr>
        <w:tag w:val="goog_rdk_230"/>
      </w:sdtPr>
      <w:sdtContent>
        <w:p w:rsidR="00000000" w:rsidDel="00000000" w:rsidP="00000000" w:rsidRDefault="00000000" w:rsidRPr="00000000" w14:paraId="000000C0">
          <w:pPr>
            <w:rPr>
              <w:ins w:author="Heather Justice" w:id="93" w:date="2024-07-11T15:14:25Z"/>
            </w:rPr>
          </w:pPr>
          <w:sdt>
            <w:sdtPr>
              <w:tag w:val="goog_rdk_228"/>
            </w:sdtPr>
            <w:sdtContent>
              <w:del w:author="Heather Justice" w:id="92" w:date="2024-07-11T15:14:24Z">
                <w:r w:rsidDel="00000000" w:rsidR="00000000" w:rsidRPr="00000000">
                  <w:rPr/>
                  <w:drawing>
                    <wp:inline distB="0" distT="0" distL="0" distR="0">
                      <wp:extent cx="5943600" cy="5384800"/>
                      <wp:effectExtent b="0" l="0" r="0" t="0"/>
                      <wp:docPr descr="/var/folders/9g/9wx8bj3d2vzch74zljdf47kc0000gn/T/TemporaryItems/(A Document Being Saved By screencaptureui 4)/Screen Shot 2020-12-08 at 9.41.42 AM.png" id="157" name="image81.png"/>
                      <a:graphic>
                        <a:graphicData uri="http://schemas.openxmlformats.org/drawingml/2006/picture">
                          <pic:pic>
                            <pic:nvPicPr>
                              <pic:cNvPr descr="/var/folders/9g/9wx8bj3d2vzch74zljdf47kc0000gn/T/TemporaryItems/(A Document Being Saved By screencaptureui 4)/Screen Shot 2020-12-08 at 9.41.42 AM.png" id="0" name="image81.png"/>
                              <pic:cNvPicPr preferRelativeResize="0"/>
                            </pic:nvPicPr>
                            <pic:blipFill>
                              <a:blip r:embed="rId58"/>
                              <a:srcRect b="0" l="0" r="0" t="0"/>
                              <a:stretch>
                                <a:fillRect/>
                              </a:stretch>
                            </pic:blipFill>
                            <pic:spPr>
                              <a:xfrm>
                                <a:off x="0" y="0"/>
                                <a:ext cx="5943600" cy="5384800"/>
                              </a:xfrm>
                              <a:prstGeom prst="rect"/>
                              <a:ln/>
                            </pic:spPr>
                          </pic:pic>
                        </a:graphicData>
                      </a:graphic>
                    </wp:inline>
                  </w:drawing>
                </w:r>
              </w:del>
            </w:sdtContent>
          </w:sdt>
          <w:sdt>
            <w:sdtPr>
              <w:tag w:val="goog_rdk_229"/>
            </w:sdtPr>
            <w:sdtContent>
              <w:ins w:author="Heather Justice" w:id="93" w:date="2024-07-11T15:14:25Z">
                <w:r w:rsidDel="00000000" w:rsidR="00000000" w:rsidRPr="00000000">
                  <w:rPr>
                    <w:rtl w:val="0"/>
                  </w:rPr>
                </w:r>
              </w:ins>
            </w:sdtContent>
          </w:sdt>
        </w:p>
      </w:sdtContent>
    </w:sdt>
    <w:p w:rsidR="00000000" w:rsidDel="00000000" w:rsidP="00000000" w:rsidRDefault="00000000" w:rsidRPr="00000000" w14:paraId="000000C1">
      <w:pPr>
        <w:rPr/>
      </w:pPr>
      <w:sdt>
        <w:sdtPr>
          <w:tag w:val="goog_rdk_231"/>
        </w:sdtPr>
        <w:sdtContent>
          <w:ins w:author="Heather Justice" w:id="93" w:date="2024-07-11T15:14:25Z">
            <w:r w:rsidDel="00000000" w:rsidR="00000000" w:rsidRPr="00000000">
              <w:rPr/>
              <w:drawing>
                <wp:inline distB="114300" distT="114300" distL="114300" distR="114300">
                  <wp:extent cx="5476875" cy="6010275"/>
                  <wp:effectExtent b="0" l="0" r="0" t="0"/>
                  <wp:docPr id="87" name="image16.png"/>
                  <a:graphic>
                    <a:graphicData uri="http://schemas.openxmlformats.org/drawingml/2006/picture">
                      <pic:pic>
                        <pic:nvPicPr>
                          <pic:cNvPr id="0" name="image16.png"/>
                          <pic:cNvPicPr preferRelativeResize="0"/>
                        </pic:nvPicPr>
                        <pic:blipFill>
                          <a:blip r:embed="rId59"/>
                          <a:srcRect b="0" l="0" r="0" t="0"/>
                          <a:stretch>
                            <a:fillRect/>
                          </a:stretch>
                        </pic:blipFill>
                        <pic:spPr>
                          <a:xfrm>
                            <a:off x="0" y="0"/>
                            <a:ext cx="5476875" cy="6010275"/>
                          </a:xfrm>
                          <a:prstGeom prst="rect"/>
                          <a:ln/>
                        </pic:spPr>
                      </pic:pic>
                    </a:graphicData>
                  </a:graphic>
                </wp:inline>
              </w:drawing>
            </w:r>
          </w:ins>
        </w:sdtContent>
      </w:sdt>
      <w:r w:rsidDel="00000000" w:rsidR="00000000" w:rsidRPr="00000000">
        <w:rPr>
          <w:rtl w:val="0"/>
        </w:rPr>
        <w:br w:type="textWrapping"/>
      </w:r>
      <w:bookmarkStart w:colFirst="0" w:colLast="0" w:name="bookmark=id.2grqrue" w:id="39"/>
      <w:bookmarkEnd w:id="39"/>
      <w:r w:rsidDel="00000000" w:rsidR="00000000" w:rsidRPr="00000000">
        <w:rPr>
          <w:i w:val="1"/>
          <w:sz w:val="18"/>
          <w:szCs w:val="18"/>
          <w:rtl w:val="0"/>
        </w:rPr>
        <w:t xml:space="preserve">Figure 2</w:t>
      </w:r>
      <w:sdt>
        <w:sdtPr>
          <w:tag w:val="goog_rdk_232"/>
        </w:sdtPr>
        <w:sdtContent>
          <w:ins w:author="Heather Justice" w:id="94" w:date="2024-07-11T18:55:08Z">
            <w:r w:rsidDel="00000000" w:rsidR="00000000" w:rsidRPr="00000000">
              <w:rPr>
                <w:i w:val="1"/>
                <w:sz w:val="18"/>
                <w:szCs w:val="18"/>
                <w:rtl w:val="0"/>
              </w:rPr>
              <w:t xml:space="preserve">2</w:t>
            </w:r>
          </w:ins>
        </w:sdtContent>
      </w:sdt>
      <w:sdt>
        <w:sdtPr>
          <w:tag w:val="goog_rdk_233"/>
        </w:sdtPr>
        <w:sdtContent>
          <w:del w:author="Heather Justice" w:id="94" w:date="2024-07-11T18:55:08Z">
            <w:r w:rsidDel="00000000" w:rsidR="00000000" w:rsidRPr="00000000">
              <w:rPr>
                <w:i w:val="1"/>
                <w:sz w:val="18"/>
                <w:szCs w:val="18"/>
                <w:rtl w:val="0"/>
              </w:rPr>
              <w:delText xml:space="preserve">4</w:delText>
            </w:r>
          </w:del>
        </w:sdtContent>
      </w:sdt>
      <w:r w:rsidDel="00000000" w:rsidR="00000000" w:rsidRPr="00000000">
        <w:rPr>
          <w:i w:val="1"/>
          <w:sz w:val="18"/>
          <w:szCs w:val="18"/>
          <w:rtl w:val="0"/>
        </w:rPr>
        <w:t xml:space="preserve">. Family Caregiver listing error.</w:t>
      </w:r>
      <w:r w:rsidDel="00000000" w:rsidR="00000000" w:rsidRPr="00000000">
        <w:rPr>
          <w:rtl w:val="0"/>
        </w:rPr>
      </w:r>
    </w:p>
    <w:p w:rsidR="00000000" w:rsidDel="00000000" w:rsidP="00000000" w:rsidRDefault="00000000" w:rsidRPr="00000000" w14:paraId="000000C2">
      <w:pPr>
        <w:rPr>
          <w:b w:val="1"/>
          <w:color w:val="000000"/>
        </w:rPr>
      </w:pPr>
      <w:r w:rsidDel="00000000" w:rsidR="00000000" w:rsidRPr="00000000">
        <w:br w:type="page"/>
      </w:r>
      <w:r w:rsidDel="00000000" w:rsidR="00000000" w:rsidRPr="00000000">
        <w:rPr>
          <w:rtl w:val="0"/>
        </w:rPr>
      </w:r>
    </w:p>
    <w:p w:rsidR="00000000" w:rsidDel="00000000" w:rsidP="00000000" w:rsidRDefault="00000000" w:rsidRPr="00000000" w14:paraId="000000C3">
      <w:pPr>
        <w:pStyle w:val="Heading3"/>
        <w:rPr>
          <w:b w:val="1"/>
          <w:color w:val="000000"/>
        </w:rPr>
      </w:pPr>
      <w:bookmarkStart w:colFirst="0" w:colLast="0" w:name="_heading=h.vx1227" w:id="40"/>
      <w:bookmarkEnd w:id="40"/>
      <w:r w:rsidDel="00000000" w:rsidR="00000000" w:rsidRPr="00000000">
        <w:rPr>
          <w:b w:val="1"/>
          <w:color w:val="000000"/>
          <w:rtl w:val="0"/>
        </w:rPr>
        <w:t xml:space="preserve">Secondary Family Caregiver Information</w:t>
      </w:r>
    </w:p>
    <w:p w:rsidR="00000000" w:rsidDel="00000000" w:rsidP="00000000" w:rsidRDefault="00000000" w:rsidRPr="00000000" w14:paraId="000000C4">
      <w:pPr>
        <w:rPr/>
      </w:pPr>
      <w:r w:rsidDel="00000000" w:rsidR="00000000" w:rsidRPr="00000000">
        <w:rPr>
          <w:rtl w:val="0"/>
        </w:rPr>
      </w:r>
    </w:p>
    <w:p w:rsidR="00000000" w:rsidDel="00000000" w:rsidP="00000000" w:rsidRDefault="00000000" w:rsidRPr="00000000" w14:paraId="000000C5">
      <w:pPr>
        <w:rPr/>
      </w:pPr>
      <w:r w:rsidDel="00000000" w:rsidR="00000000" w:rsidRPr="00000000">
        <w:rPr>
          <w:rtl w:val="0"/>
        </w:rPr>
        <w:t xml:space="preserve">If the applicants add a Secondary Family Caregiver, additional fields will appear.</w:t>
      </w:r>
    </w:p>
    <w:p w:rsidR="00000000" w:rsidDel="00000000" w:rsidP="00000000" w:rsidRDefault="00000000" w:rsidRPr="00000000" w14:paraId="000000C6">
      <w:pPr>
        <w:rPr/>
      </w:pPr>
      <w:r w:rsidDel="00000000" w:rsidR="00000000" w:rsidRPr="00000000">
        <w:rPr>
          <w:rtl w:val="0"/>
        </w:rPr>
        <w:t xml:space="preserve">The person applying to be the Secondary Family Caregiver will be asked to enter general personal information (</w:t>
      </w:r>
      <w:sdt>
        <w:sdtPr>
          <w:tag w:val="goog_rdk_234"/>
        </w:sdtPr>
        <w:sdtContent>
          <w:ins w:author="Heather Justice" w:id="95" w:date="2024-07-11T20:09:12Z">
            <w:r w:rsidDel="00000000" w:rsidR="00000000" w:rsidRPr="00000000">
              <w:fldChar w:fldCharType="begin"/>
            </w:r>
            <w:r w:rsidDel="00000000" w:rsidR="00000000" w:rsidRPr="00000000">
              <w:instrText xml:space="preserve">HYPERLINK \l "bookmark=id.3fwokq0"</w:instrText>
            </w:r>
            <w:r w:rsidDel="00000000" w:rsidR="00000000" w:rsidRPr="00000000">
              <w:fldChar w:fldCharType="separate"/>
            </w:r>
            <w:r w:rsidDel="00000000" w:rsidR="00000000" w:rsidRPr="00000000">
              <w:rPr>
                <w:rtl w:val="0"/>
              </w:rPr>
              <w:t xml:space="preserve">Figure 23</w:t>
            </w:r>
            <w:r w:rsidDel="00000000" w:rsidR="00000000" w:rsidRPr="00000000">
              <w:fldChar w:fldCharType="end"/>
            </w:r>
          </w:ins>
        </w:sdtContent>
      </w:sdt>
      <w:sdt>
        <w:sdtPr>
          <w:tag w:val="goog_rdk_235"/>
        </w:sdtPr>
        <w:sdtContent>
          <w:del w:author="Heather Justice" w:id="95" w:date="2024-07-11T20:09:12Z">
            <w:r w:rsidDel="00000000" w:rsidR="00000000" w:rsidRPr="00000000">
              <w:fldChar w:fldCharType="begin"/>
            </w:r>
            <w:r w:rsidDel="00000000" w:rsidR="00000000" w:rsidRPr="00000000">
              <w:delInstrText xml:space="preserve">HYPERLINK \l "bookmark=id.3fwokq0"</w:delInstrText>
            </w:r>
            <w:r w:rsidDel="00000000" w:rsidR="00000000" w:rsidRPr="00000000">
              <w:fldChar w:fldCharType="separate"/>
            </w:r>
            <w:r w:rsidDel="00000000" w:rsidR="00000000" w:rsidRPr="00000000">
              <w:rPr>
                <w:color w:val="0000ff"/>
                <w:u w:val="single"/>
                <w:rtl w:val="0"/>
              </w:rPr>
              <w:delText xml:space="preserve">Figure 2</w:delText>
            </w:r>
            <w:r w:rsidDel="00000000" w:rsidR="00000000" w:rsidRPr="00000000">
              <w:fldChar w:fldCharType="end"/>
            </w:r>
          </w:del>
        </w:sdtContent>
      </w:sdt>
      <w:sdt>
        <w:sdtPr>
          <w:tag w:val="goog_rdk_236"/>
        </w:sdtPr>
        <w:sdtContent>
          <w:ins w:author="Heather Justice" w:id="96" w:date="2024-07-11T18:55:14Z">
            <w:sdt>
              <w:sdtPr>
                <w:tag w:val="goog_rdk_237"/>
              </w:sdtPr>
              <w:sdtContent>
                <w:del w:author="Heather Justice" w:id="95" w:date="2024-07-11T20:09:12Z">
                  <w:r w:rsidDel="00000000" w:rsidR="00000000" w:rsidRPr="00000000">
                    <w:rPr>
                      <w:color w:val="0000ff"/>
                      <w:u w:val="single"/>
                      <w:rtl w:val="0"/>
                    </w:rPr>
                    <w:delText xml:space="preserve">3</w:delText>
                  </w:r>
                </w:del>
              </w:sdtContent>
            </w:sdt>
          </w:ins>
        </w:sdtContent>
      </w:sdt>
      <w:sdt>
        <w:sdtPr>
          <w:tag w:val="goog_rdk_238"/>
        </w:sdtPr>
        <w:sdtContent>
          <w:del w:author="Heather Justice" w:id="95" w:date="2024-07-11T20:09:12Z">
            <w:r w:rsidDel="00000000" w:rsidR="00000000" w:rsidRPr="00000000">
              <w:rPr>
                <w:color w:val="0000ff"/>
                <w:u w:val="single"/>
                <w:rtl w:val="0"/>
              </w:rPr>
              <w:delText xml:space="preserve">5</w:delText>
            </w:r>
          </w:del>
        </w:sdtContent>
      </w:sdt>
      <w:r w:rsidDel="00000000" w:rsidR="00000000" w:rsidRPr="00000000">
        <w:rPr>
          <w:rtl w:val="0"/>
        </w:rPr>
        <w:t xml:space="preserve">).</w:t>
      </w:r>
    </w:p>
    <w:p w:rsidR="00000000" w:rsidDel="00000000" w:rsidP="00000000" w:rsidRDefault="00000000" w:rsidRPr="00000000" w14:paraId="000000C7">
      <w:pPr>
        <w:rPr/>
      </w:pPr>
      <w:sdt>
        <w:sdtPr>
          <w:tag w:val="goog_rdk_240"/>
        </w:sdtPr>
        <w:sdtContent>
          <w:del w:author="Heather Justice" w:id="97" w:date="2024-07-11T15:15:39Z">
            <w:r w:rsidDel="00000000" w:rsidR="00000000" w:rsidRPr="00000000">
              <w:rPr/>
              <w:drawing>
                <wp:inline distB="0" distT="0" distL="0" distR="0">
                  <wp:extent cx="4815205" cy="4146624"/>
                  <wp:effectExtent b="0" l="0" r="0" t="0"/>
                  <wp:docPr descr="A screenshot of a cell phone&#10;&#10;Description automatically generated" id="158" name="image85.png"/>
                  <a:graphic>
                    <a:graphicData uri="http://schemas.openxmlformats.org/drawingml/2006/picture">
                      <pic:pic>
                        <pic:nvPicPr>
                          <pic:cNvPr descr="A screenshot of a cell phone&#10;&#10;Description automatically generated" id="0" name="image85.png"/>
                          <pic:cNvPicPr preferRelativeResize="0"/>
                        </pic:nvPicPr>
                        <pic:blipFill>
                          <a:blip r:embed="rId60"/>
                          <a:srcRect b="0" l="0" r="0" t="0"/>
                          <a:stretch>
                            <a:fillRect/>
                          </a:stretch>
                        </pic:blipFill>
                        <pic:spPr>
                          <a:xfrm>
                            <a:off x="0" y="0"/>
                            <a:ext cx="4815205" cy="4146624"/>
                          </a:xfrm>
                          <a:prstGeom prst="rect"/>
                          <a:ln/>
                        </pic:spPr>
                      </pic:pic>
                    </a:graphicData>
                  </a:graphic>
                </wp:inline>
              </w:drawing>
            </w:r>
          </w:del>
        </w:sdtContent>
      </w:sdt>
      <w:r w:rsidDel="00000000" w:rsidR="00000000" w:rsidRPr="00000000">
        <w:rPr>
          <w:rtl w:val="0"/>
        </w:rPr>
      </w:r>
    </w:p>
    <w:sdt>
      <w:sdtPr>
        <w:tag w:val="goog_rdk_244"/>
      </w:sdtPr>
      <w:sdtContent>
        <w:p w:rsidR="00000000" w:rsidDel="00000000" w:rsidP="00000000" w:rsidRDefault="00000000" w:rsidRPr="00000000" w14:paraId="000000C8">
          <w:pPr>
            <w:pBdr>
              <w:bottom w:color="000000" w:space="1" w:sz="6" w:val="single"/>
            </w:pBdr>
            <w:rPr>
              <w:ins w:author="Heather Justice" w:id="99" w:date="2024-07-11T15:15:43Z"/>
            </w:rPr>
          </w:pPr>
          <w:sdt>
            <w:sdtPr>
              <w:tag w:val="goog_rdk_242"/>
            </w:sdtPr>
            <w:sdtContent>
              <w:del w:author="Heather Justice" w:id="98" w:date="2024-07-11T15:15:41Z">
                <w:r w:rsidDel="00000000" w:rsidR="00000000" w:rsidRPr="00000000">
                  <w:rPr/>
                  <w:drawing>
                    <wp:inline distB="0" distT="0" distL="0" distR="0">
                      <wp:extent cx="4815188" cy="2311290"/>
                      <wp:effectExtent b="0" l="0" r="0" t="0"/>
                      <wp:docPr descr="A screenshot of a cell phone&#10;&#10;Description automatically generated" id="159" name="image79.png"/>
                      <a:graphic>
                        <a:graphicData uri="http://schemas.openxmlformats.org/drawingml/2006/picture">
                          <pic:pic>
                            <pic:nvPicPr>
                              <pic:cNvPr descr="A screenshot of a cell phone&#10;&#10;Description automatically generated" id="0" name="image79.png"/>
                              <pic:cNvPicPr preferRelativeResize="0"/>
                            </pic:nvPicPr>
                            <pic:blipFill>
                              <a:blip r:embed="rId61"/>
                              <a:srcRect b="0" l="0" r="0" t="0"/>
                              <a:stretch>
                                <a:fillRect/>
                              </a:stretch>
                            </pic:blipFill>
                            <pic:spPr>
                              <a:xfrm>
                                <a:off x="0" y="0"/>
                                <a:ext cx="4815188" cy="2311290"/>
                              </a:xfrm>
                              <a:prstGeom prst="rect"/>
                              <a:ln/>
                            </pic:spPr>
                          </pic:pic>
                        </a:graphicData>
                      </a:graphic>
                    </wp:inline>
                  </w:drawing>
                </w:r>
              </w:del>
            </w:sdtContent>
          </w:sdt>
          <w:sdt>
            <w:sdtPr>
              <w:tag w:val="goog_rdk_243"/>
            </w:sdtPr>
            <w:sdtContent>
              <w:ins w:author="Heather Justice" w:id="99" w:date="2024-07-11T15:15:43Z">
                <w:r w:rsidDel="00000000" w:rsidR="00000000" w:rsidRPr="00000000">
                  <w:rPr>
                    <w:rtl w:val="0"/>
                  </w:rPr>
                </w:r>
              </w:ins>
            </w:sdtContent>
          </w:sdt>
        </w:p>
      </w:sdtContent>
    </w:sdt>
    <w:p w:rsidR="00000000" w:rsidDel="00000000" w:rsidP="00000000" w:rsidRDefault="00000000" w:rsidRPr="00000000" w14:paraId="000000C9">
      <w:pPr>
        <w:pBdr>
          <w:bottom w:color="000000" w:space="1" w:sz="6" w:val="single"/>
        </w:pBdr>
        <w:rPr/>
      </w:pPr>
      <w:sdt>
        <w:sdtPr>
          <w:tag w:val="goog_rdk_245"/>
        </w:sdtPr>
        <w:sdtContent>
          <w:ins w:author="Heather Justice" w:id="99" w:date="2024-07-11T15:15:43Z">
            <w:r w:rsidDel="00000000" w:rsidR="00000000" w:rsidRPr="00000000">
              <w:rPr/>
              <w:drawing>
                <wp:inline distB="114300" distT="114300" distL="114300" distR="114300">
                  <wp:extent cx="4945085" cy="8634413"/>
                  <wp:effectExtent b="0" l="0" r="0" t="0"/>
                  <wp:docPr id="147" name="image71.png"/>
                  <a:graphic>
                    <a:graphicData uri="http://schemas.openxmlformats.org/drawingml/2006/picture">
                      <pic:pic>
                        <pic:nvPicPr>
                          <pic:cNvPr id="0" name="image71.png"/>
                          <pic:cNvPicPr preferRelativeResize="0"/>
                        </pic:nvPicPr>
                        <pic:blipFill>
                          <a:blip r:embed="rId62"/>
                          <a:srcRect b="0" l="0" r="0" t="0"/>
                          <a:stretch>
                            <a:fillRect/>
                          </a:stretch>
                        </pic:blipFill>
                        <pic:spPr>
                          <a:xfrm>
                            <a:off x="0" y="0"/>
                            <a:ext cx="4945085" cy="8634413"/>
                          </a:xfrm>
                          <a:prstGeom prst="rect"/>
                          <a:ln/>
                        </pic:spPr>
                      </pic:pic>
                    </a:graphicData>
                  </a:graphic>
                </wp:inline>
              </w:drawing>
            </w:r>
          </w:ins>
        </w:sdtContent>
      </w:sdt>
      <w:r w:rsidDel="00000000" w:rsidR="00000000" w:rsidRPr="00000000">
        <w:rPr>
          <w:rtl w:val="0"/>
        </w:rPr>
        <w:br w:type="textWrapping"/>
      </w:r>
      <w:bookmarkStart w:colFirst="0" w:colLast="0" w:name="bookmark=id.3fwokq0" w:id="41"/>
      <w:bookmarkEnd w:id="41"/>
      <w:r w:rsidDel="00000000" w:rsidR="00000000" w:rsidRPr="00000000">
        <w:rPr>
          <w:i w:val="1"/>
          <w:sz w:val="18"/>
          <w:szCs w:val="18"/>
          <w:rtl w:val="0"/>
        </w:rPr>
        <w:t xml:space="preserve">Figure 2</w:t>
      </w:r>
      <w:sdt>
        <w:sdtPr>
          <w:tag w:val="goog_rdk_246"/>
        </w:sdtPr>
        <w:sdtContent>
          <w:ins w:author="Heather Justice" w:id="100" w:date="2024-07-11T18:55:21Z">
            <w:r w:rsidDel="00000000" w:rsidR="00000000" w:rsidRPr="00000000">
              <w:rPr>
                <w:i w:val="1"/>
                <w:sz w:val="18"/>
                <w:szCs w:val="18"/>
                <w:rtl w:val="0"/>
              </w:rPr>
              <w:t xml:space="preserve">3</w:t>
            </w:r>
          </w:ins>
        </w:sdtContent>
      </w:sdt>
      <w:sdt>
        <w:sdtPr>
          <w:tag w:val="goog_rdk_247"/>
        </w:sdtPr>
        <w:sdtContent>
          <w:del w:author="Heather Justice" w:id="100" w:date="2024-07-11T18:55:21Z">
            <w:r w:rsidDel="00000000" w:rsidR="00000000" w:rsidRPr="00000000">
              <w:rPr>
                <w:i w:val="1"/>
                <w:sz w:val="18"/>
                <w:szCs w:val="18"/>
                <w:rtl w:val="0"/>
              </w:rPr>
              <w:delText xml:space="preserve">5</w:delText>
            </w:r>
          </w:del>
        </w:sdtContent>
      </w:sdt>
      <w:r w:rsidDel="00000000" w:rsidR="00000000" w:rsidRPr="00000000">
        <w:rPr>
          <w:i w:val="1"/>
          <w:sz w:val="18"/>
          <w:szCs w:val="18"/>
          <w:rtl w:val="0"/>
        </w:rPr>
        <w:t xml:space="preserve">. Secondary Family Caregiver general information.</w:t>
      </w:r>
      <w:r w:rsidDel="00000000" w:rsidR="00000000" w:rsidRPr="00000000">
        <w:rPr>
          <w:rtl w:val="0"/>
        </w:rPr>
      </w:r>
    </w:p>
    <w:p w:rsidR="00000000" w:rsidDel="00000000" w:rsidP="00000000" w:rsidRDefault="00000000" w:rsidRPr="00000000" w14:paraId="000000CA">
      <w:pPr>
        <w:spacing w:after="0" w:line="246" w:lineRule="auto"/>
        <w:ind w:left="-5" w:right="103" w:hanging="10"/>
        <w:rPr/>
      </w:pPr>
      <w:r w:rsidDel="00000000" w:rsidR="00000000" w:rsidRPr="00000000">
        <w:rPr>
          <w:rtl w:val="0"/>
        </w:rPr>
        <w:t xml:space="preserve">The application will tell the Secondary Family Caregiver what must be filled in. If they do not enter all the required information, they will not be allowed to move on to the next page.</w:t>
      </w:r>
    </w:p>
    <w:p w:rsidR="00000000" w:rsidDel="00000000" w:rsidP="00000000" w:rsidRDefault="00000000" w:rsidRPr="00000000" w14:paraId="000000CB">
      <w:pPr>
        <w:spacing w:after="0" w:line="246" w:lineRule="auto"/>
        <w:ind w:left="-5" w:right="103" w:hanging="10"/>
        <w:rPr/>
      </w:pPr>
      <w:r w:rsidDel="00000000" w:rsidR="00000000" w:rsidRPr="00000000">
        <w:rPr>
          <w:rtl w:val="0"/>
        </w:rPr>
      </w:r>
    </w:p>
    <w:p w:rsidR="00000000" w:rsidDel="00000000" w:rsidP="00000000" w:rsidRDefault="00000000" w:rsidRPr="00000000" w14:paraId="000000CC">
      <w:pPr>
        <w:spacing w:after="0" w:line="246" w:lineRule="auto"/>
        <w:ind w:right="103"/>
        <w:rPr/>
      </w:pPr>
      <w:r w:rsidDel="00000000" w:rsidR="00000000" w:rsidRPr="00000000">
        <w:rPr>
          <w:rtl w:val="0"/>
        </w:rPr>
        <w:t xml:space="preserve">The Secondary Family Caregiver’s Social Security number or tax identification number is requested, but not required to apply for the program. The caregiver applicant will receive an error message (</w:t>
      </w:r>
      <w:sdt>
        <w:sdtPr>
          <w:tag w:val="goog_rdk_248"/>
        </w:sdtPr>
        <w:sdtContent>
          <w:ins w:author="Heather Justice" w:id="101" w:date="2024-07-11T20:09:36Z">
            <w:r w:rsidDel="00000000" w:rsidR="00000000" w:rsidRPr="00000000">
              <w:fldChar w:fldCharType="begin"/>
            </w:r>
            <w:r w:rsidDel="00000000" w:rsidR="00000000" w:rsidRPr="00000000">
              <w:instrText xml:space="preserve">HYPERLINK \l "bookmark=id.1v1yuxt"</w:instrText>
            </w:r>
            <w:r w:rsidDel="00000000" w:rsidR="00000000" w:rsidRPr="00000000">
              <w:fldChar w:fldCharType="separate"/>
            </w:r>
            <w:r w:rsidDel="00000000" w:rsidR="00000000" w:rsidRPr="00000000">
              <w:rPr>
                <w:rtl w:val="0"/>
              </w:rPr>
              <w:t xml:space="preserve">Figure 24</w:t>
            </w:r>
            <w:r w:rsidDel="00000000" w:rsidR="00000000" w:rsidRPr="00000000">
              <w:fldChar w:fldCharType="end"/>
            </w:r>
          </w:ins>
        </w:sdtContent>
      </w:sdt>
      <w:sdt>
        <w:sdtPr>
          <w:tag w:val="goog_rdk_249"/>
        </w:sdtPr>
        <w:sdtContent>
          <w:del w:author="Heather Justice" w:id="101" w:date="2024-07-11T20:09:36Z">
            <w:r w:rsidDel="00000000" w:rsidR="00000000" w:rsidRPr="00000000">
              <w:fldChar w:fldCharType="begin"/>
            </w:r>
            <w:r w:rsidDel="00000000" w:rsidR="00000000" w:rsidRPr="00000000">
              <w:delInstrText xml:space="preserve">HYPERLINK \l "bookmark=id.1v1yuxt"</w:delInstrText>
            </w:r>
            <w:r w:rsidDel="00000000" w:rsidR="00000000" w:rsidRPr="00000000">
              <w:fldChar w:fldCharType="separate"/>
            </w:r>
            <w:r w:rsidDel="00000000" w:rsidR="00000000" w:rsidRPr="00000000">
              <w:rPr>
                <w:color w:val="0000ff"/>
                <w:u w:val="single"/>
                <w:rtl w:val="0"/>
              </w:rPr>
              <w:delText xml:space="preserve">Figure 2</w:delText>
            </w:r>
            <w:r w:rsidDel="00000000" w:rsidR="00000000" w:rsidRPr="00000000">
              <w:fldChar w:fldCharType="end"/>
            </w:r>
          </w:del>
        </w:sdtContent>
      </w:sdt>
      <w:sdt>
        <w:sdtPr>
          <w:tag w:val="goog_rdk_250"/>
        </w:sdtPr>
        <w:sdtContent>
          <w:ins w:author="Heather Justice" w:id="102" w:date="2024-07-11T18:55:32Z">
            <w:sdt>
              <w:sdtPr>
                <w:tag w:val="goog_rdk_251"/>
              </w:sdtPr>
              <w:sdtContent>
                <w:del w:author="Heather Justice" w:id="101" w:date="2024-07-11T20:09:36Z">
                  <w:r w:rsidDel="00000000" w:rsidR="00000000" w:rsidRPr="00000000">
                    <w:rPr>
                      <w:color w:val="0000ff"/>
                      <w:u w:val="single"/>
                      <w:rtl w:val="0"/>
                    </w:rPr>
                    <w:delText xml:space="preserve">4</w:delText>
                  </w:r>
                </w:del>
              </w:sdtContent>
            </w:sdt>
          </w:ins>
        </w:sdtContent>
      </w:sdt>
      <w:sdt>
        <w:sdtPr>
          <w:tag w:val="goog_rdk_252"/>
        </w:sdtPr>
        <w:sdtContent>
          <w:del w:author="Heather Justice" w:id="101" w:date="2024-07-11T20:09:36Z">
            <w:r w:rsidDel="00000000" w:rsidR="00000000" w:rsidRPr="00000000">
              <w:rPr>
                <w:color w:val="0000ff"/>
                <w:u w:val="single"/>
                <w:rtl w:val="0"/>
              </w:rPr>
              <w:delText xml:space="preserve">6</w:delText>
            </w:r>
          </w:del>
        </w:sdtContent>
      </w:sdt>
      <w:r w:rsidDel="00000000" w:rsidR="00000000" w:rsidRPr="00000000">
        <w:rPr>
          <w:rtl w:val="0"/>
        </w:rPr>
        <w:t xml:space="preserve">) if they put in a number that is not 9 digits, or if they repeat a number that has been entered elsewhere on the form.</w:t>
      </w:r>
    </w:p>
    <w:p w:rsidR="00000000" w:rsidDel="00000000" w:rsidP="00000000" w:rsidRDefault="00000000" w:rsidRPr="00000000" w14:paraId="000000CD">
      <w:pPr>
        <w:spacing w:after="0" w:line="246" w:lineRule="auto"/>
        <w:ind w:right="103"/>
        <w:rPr/>
      </w:pPr>
      <w:r w:rsidDel="00000000" w:rsidR="00000000" w:rsidRPr="00000000">
        <w:rPr>
          <w:rtl w:val="0"/>
        </w:rPr>
      </w:r>
    </w:p>
    <w:sdt>
      <w:sdtPr>
        <w:tag w:val="goog_rdk_256"/>
      </w:sdtPr>
      <w:sdtContent>
        <w:p w:rsidR="00000000" w:rsidDel="00000000" w:rsidP="00000000" w:rsidRDefault="00000000" w:rsidRPr="00000000" w14:paraId="000000CE">
          <w:pPr>
            <w:spacing w:after="0" w:line="246" w:lineRule="auto"/>
            <w:ind w:right="103"/>
            <w:rPr>
              <w:ins w:author="Heather Justice" w:id="104" w:date="2024-07-11T15:17:56Z"/>
            </w:rPr>
          </w:pPr>
          <w:sdt>
            <w:sdtPr>
              <w:tag w:val="goog_rdk_254"/>
            </w:sdtPr>
            <w:sdtContent>
              <w:del w:author="Heather Justice" w:id="103" w:date="2024-07-11T15:17:55Z">
                <w:r w:rsidDel="00000000" w:rsidR="00000000" w:rsidRPr="00000000">
                  <w:rPr/>
                  <w:drawing>
                    <wp:inline distB="0" distT="0" distL="0" distR="0">
                      <wp:extent cx="4948642" cy="1444506"/>
                      <wp:effectExtent b="0" l="0" r="0" t="0"/>
                      <wp:docPr descr="A picture containing bird&#10;&#10;Description automatically generated" id="160" name="image83.png"/>
                      <a:graphic>
                        <a:graphicData uri="http://schemas.openxmlformats.org/drawingml/2006/picture">
                          <pic:pic>
                            <pic:nvPicPr>
                              <pic:cNvPr descr="A picture containing bird&#10;&#10;Description automatically generated" id="0" name="image83.png"/>
                              <pic:cNvPicPr preferRelativeResize="0"/>
                            </pic:nvPicPr>
                            <pic:blipFill>
                              <a:blip r:embed="rId63"/>
                              <a:srcRect b="0" l="0" r="0" t="0"/>
                              <a:stretch>
                                <a:fillRect/>
                              </a:stretch>
                            </pic:blipFill>
                            <pic:spPr>
                              <a:xfrm>
                                <a:off x="0" y="0"/>
                                <a:ext cx="4948642" cy="1444506"/>
                              </a:xfrm>
                              <a:prstGeom prst="rect"/>
                              <a:ln/>
                            </pic:spPr>
                          </pic:pic>
                        </a:graphicData>
                      </a:graphic>
                    </wp:inline>
                  </w:drawing>
                </w:r>
              </w:del>
            </w:sdtContent>
          </w:sdt>
          <w:sdt>
            <w:sdtPr>
              <w:tag w:val="goog_rdk_255"/>
            </w:sdtPr>
            <w:sdtContent>
              <w:ins w:author="Heather Justice" w:id="104" w:date="2024-07-11T15:17:56Z">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361950</wp:posOffset>
                      </wp:positionH>
                      <wp:positionV relativeFrom="paragraph">
                        <wp:posOffset>952500</wp:posOffset>
                      </wp:positionV>
                      <wp:extent cx="719138" cy="190500"/>
                      <wp:effectExtent b="0" l="0" r="0" t="0"/>
                      <wp:wrapNone/>
                      <wp:docPr id="73" name="image10.png"/>
                      <a:graphic>
                        <a:graphicData uri="http://schemas.openxmlformats.org/drawingml/2006/picture">
                          <pic:pic>
                            <pic:nvPicPr>
                              <pic:cNvPr id="0" name="image10.png"/>
                              <pic:cNvPicPr preferRelativeResize="0"/>
                            </pic:nvPicPr>
                            <pic:blipFill>
                              <a:blip r:embed="rId64"/>
                              <a:srcRect b="0" l="0" r="0" t="0"/>
                              <a:stretch>
                                <a:fillRect/>
                              </a:stretch>
                            </pic:blipFill>
                            <pic:spPr>
                              <a:xfrm>
                                <a:off x="0" y="0"/>
                                <a:ext cx="719138" cy="190500"/>
                              </a:xfrm>
                              <a:prstGeom prst="rect"/>
                              <a:ln/>
                            </pic:spPr>
                          </pic:pic>
                        </a:graphicData>
                      </a:graphic>
                    </wp:anchor>
                  </w:drawing>
                </w:r>
              </w:ins>
            </w:sdtContent>
          </w:sdt>
        </w:p>
      </w:sdtContent>
    </w:sdt>
    <w:p w:rsidR="00000000" w:rsidDel="00000000" w:rsidP="00000000" w:rsidRDefault="00000000" w:rsidRPr="00000000" w14:paraId="000000CF">
      <w:pPr>
        <w:spacing w:after="0" w:line="246" w:lineRule="auto"/>
        <w:ind w:right="103"/>
        <w:rPr/>
      </w:pPr>
      <w:sdt>
        <w:sdtPr>
          <w:tag w:val="goog_rdk_257"/>
        </w:sdtPr>
        <w:sdtContent>
          <w:ins w:author="Heather Justice" w:id="104" w:date="2024-07-11T15:17:56Z">
            <w:r w:rsidDel="00000000" w:rsidR="00000000" w:rsidRPr="00000000">
              <w:rPr/>
              <w:drawing>
                <wp:inline distB="114300" distT="114300" distL="114300" distR="114300">
                  <wp:extent cx="4629150" cy="1333500"/>
                  <wp:effectExtent b="0" l="0" r="0" t="0"/>
                  <wp:docPr id="75" name="image12.png"/>
                  <a:graphic>
                    <a:graphicData uri="http://schemas.openxmlformats.org/drawingml/2006/picture">
                      <pic:pic>
                        <pic:nvPicPr>
                          <pic:cNvPr id="0" name="image12.png"/>
                          <pic:cNvPicPr preferRelativeResize="0"/>
                        </pic:nvPicPr>
                        <pic:blipFill>
                          <a:blip r:embed="rId65"/>
                          <a:srcRect b="0" l="0" r="0" t="0"/>
                          <a:stretch>
                            <a:fillRect/>
                          </a:stretch>
                        </pic:blipFill>
                        <pic:spPr>
                          <a:xfrm>
                            <a:off x="0" y="0"/>
                            <a:ext cx="4629150" cy="1333500"/>
                          </a:xfrm>
                          <a:prstGeom prst="rect"/>
                          <a:ln/>
                        </pic:spPr>
                      </pic:pic>
                    </a:graphicData>
                  </a:graphic>
                </wp:inline>
              </w:drawing>
            </w:r>
          </w:ins>
        </w:sdtContent>
      </w:sdt>
      <w:r w:rsidDel="00000000" w:rsidR="00000000" w:rsidRPr="00000000">
        <w:rPr>
          <w:rtl w:val="0"/>
        </w:rPr>
        <w:br w:type="textWrapping"/>
      </w:r>
      <w:bookmarkStart w:colFirst="0" w:colLast="0" w:name="bookmark=id.1v1yuxt" w:id="42"/>
      <w:bookmarkEnd w:id="42"/>
      <w:r w:rsidDel="00000000" w:rsidR="00000000" w:rsidRPr="00000000">
        <w:rPr>
          <w:i w:val="1"/>
          <w:sz w:val="18"/>
          <w:szCs w:val="18"/>
          <w:rtl w:val="0"/>
        </w:rPr>
        <w:t xml:space="preserve">Figure 2</w:t>
      </w:r>
      <w:sdt>
        <w:sdtPr>
          <w:tag w:val="goog_rdk_258"/>
        </w:sdtPr>
        <w:sdtContent>
          <w:ins w:author="Heather Justice" w:id="105" w:date="2024-07-11T18:55:38Z">
            <w:r w:rsidDel="00000000" w:rsidR="00000000" w:rsidRPr="00000000">
              <w:rPr>
                <w:i w:val="1"/>
                <w:sz w:val="18"/>
                <w:szCs w:val="18"/>
                <w:rtl w:val="0"/>
              </w:rPr>
              <w:t xml:space="preserve">4</w:t>
            </w:r>
          </w:ins>
        </w:sdtContent>
      </w:sdt>
      <w:sdt>
        <w:sdtPr>
          <w:tag w:val="goog_rdk_259"/>
        </w:sdtPr>
        <w:sdtContent>
          <w:del w:author="Heather Justice" w:id="105" w:date="2024-07-11T18:55:38Z">
            <w:r w:rsidDel="00000000" w:rsidR="00000000" w:rsidRPr="00000000">
              <w:rPr>
                <w:i w:val="1"/>
                <w:sz w:val="18"/>
                <w:szCs w:val="18"/>
                <w:rtl w:val="0"/>
              </w:rPr>
              <w:delText xml:space="preserve">6</w:delText>
            </w:r>
          </w:del>
        </w:sdtContent>
      </w:sdt>
      <w:r w:rsidDel="00000000" w:rsidR="00000000" w:rsidRPr="00000000">
        <w:rPr>
          <w:i w:val="1"/>
          <w:sz w:val="18"/>
          <w:szCs w:val="18"/>
          <w:rtl w:val="0"/>
        </w:rPr>
        <w:t xml:space="preserve">. Error with Secondary Family Caregiver’s Social Security or tax ID number.</w:t>
        <w:br w:type="textWrapping"/>
      </w:r>
      <w:r w:rsidDel="00000000" w:rsidR="00000000" w:rsidRPr="00000000">
        <w:rPr>
          <w:rtl w:val="0"/>
        </w:rPr>
      </w:r>
      <w:sdt>
        <w:sdtPr>
          <w:tag w:val="goog_rdk_260"/>
        </w:sdtPr>
        <w:sdtContent>
          <w:del w:author="Heather Justice" w:id="104" w:date="2024-07-11T15:17:56Z">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139700</wp:posOffset>
                      </wp:positionH>
                      <wp:positionV relativeFrom="paragraph">
                        <wp:posOffset>965200</wp:posOffset>
                      </wp:positionV>
                      <wp:extent cx="1143000" cy="142875"/>
                      <wp:effectExtent b="0" l="0" r="0" t="0"/>
                      <wp:wrapNone/>
                      <wp:docPr id="71" name=""/>
                      <a:graphic>
                        <a:graphicData uri="http://schemas.microsoft.com/office/word/2010/wordprocessingShape">
                          <wps:wsp>
                            <wps:cNvSpPr/>
                            <wps:cNvPr id="5" name="Shape 5"/>
                            <wps:spPr>
                              <a:xfrm>
                                <a:off x="4787200" y="3721263"/>
                                <a:ext cx="1117600" cy="117475"/>
                              </a:xfrm>
                              <a:prstGeom prst="rect">
                                <a:avLst/>
                              </a:prstGeom>
                              <a:solidFill>
                                <a:schemeClr val="accent1"/>
                              </a:solidFill>
                              <a:ln cap="flat" cmpd="sng" w="12700">
                                <a:solidFill>
                                  <a:srgbClr val="31538F"/>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139700</wp:posOffset>
                      </wp:positionH>
                      <wp:positionV relativeFrom="paragraph">
                        <wp:posOffset>965200</wp:posOffset>
                      </wp:positionV>
                      <wp:extent cx="1143000" cy="142875"/>
                      <wp:effectExtent b="0" l="0" r="0" t="0"/>
                      <wp:wrapNone/>
                      <wp:docPr id="71" name="image114.png"/>
                      <a:graphic>
                        <a:graphicData uri="http://schemas.openxmlformats.org/drawingml/2006/picture">
                          <pic:pic>
                            <pic:nvPicPr>
                              <pic:cNvPr id="0" name="image114.png"/>
                              <pic:cNvPicPr preferRelativeResize="0"/>
                            </pic:nvPicPr>
                            <pic:blipFill>
                              <a:blip r:embed="rId66"/>
                              <a:srcRect/>
                              <a:stretch>
                                <a:fillRect/>
                              </a:stretch>
                            </pic:blipFill>
                            <pic:spPr>
                              <a:xfrm>
                                <a:off x="0" y="0"/>
                                <a:ext cx="1143000" cy="142875"/>
                              </a:xfrm>
                              <a:prstGeom prst="rect"/>
                              <a:ln/>
                            </pic:spPr>
                          </pic:pic>
                        </a:graphicData>
                      </a:graphic>
                    </wp:anchor>
                  </w:drawing>
                </mc:Fallback>
              </mc:AlternateContent>
            </w:r>
          </w:del>
        </w:sdtContent>
      </w:sdt>
      <w:sdt>
        <w:sdtPr>
          <w:tag w:val="goog_rdk_261"/>
        </w:sdtPr>
        <w:sdtContent>
          <w:ins w:author="Heather Justice" w:id="104" w:date="2024-07-11T15:17:56Z">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314325</wp:posOffset>
                      </wp:positionH>
                      <wp:positionV relativeFrom="paragraph">
                        <wp:posOffset>971550</wp:posOffset>
                      </wp:positionV>
                      <wp:extent cx="1143000" cy="142875"/>
                      <wp:effectExtent b="0" l="0" r="0" t="0"/>
                      <wp:wrapNone/>
                      <wp:docPr id="72" name=""/>
                      <a:graphic>
                        <a:graphicData uri="http://schemas.microsoft.com/office/word/2010/wordprocessingShape">
                          <wps:wsp>
                            <wps:cNvSpPr/>
                            <wps:cNvPr id="5" name="Shape 5"/>
                            <wps:spPr>
                              <a:xfrm>
                                <a:off x="4787200" y="3721263"/>
                                <a:ext cx="1117600" cy="117475"/>
                              </a:xfrm>
                              <a:prstGeom prst="rect">
                                <a:avLst/>
                              </a:prstGeom>
                              <a:solidFill>
                                <a:schemeClr val="accent1"/>
                              </a:solidFill>
                              <a:ln cap="flat" cmpd="sng" w="12700">
                                <a:solidFill>
                                  <a:srgbClr val="31538F"/>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314325</wp:posOffset>
                      </wp:positionH>
                      <wp:positionV relativeFrom="paragraph">
                        <wp:posOffset>971550</wp:posOffset>
                      </wp:positionV>
                      <wp:extent cx="1143000" cy="142875"/>
                      <wp:effectExtent b="0" l="0" r="0" t="0"/>
                      <wp:wrapNone/>
                      <wp:docPr id="72" name="image115.png"/>
                      <a:graphic>
                        <a:graphicData uri="http://schemas.openxmlformats.org/drawingml/2006/picture">
                          <pic:pic>
                            <pic:nvPicPr>
                              <pic:cNvPr id="0" name="image115.png"/>
                              <pic:cNvPicPr preferRelativeResize="0"/>
                            </pic:nvPicPr>
                            <pic:blipFill>
                              <a:blip r:embed="rId67"/>
                              <a:srcRect/>
                              <a:stretch>
                                <a:fillRect/>
                              </a:stretch>
                            </pic:blipFill>
                            <pic:spPr>
                              <a:xfrm>
                                <a:off x="0" y="0"/>
                                <a:ext cx="1143000" cy="142875"/>
                              </a:xfrm>
                              <a:prstGeom prst="rect"/>
                              <a:ln/>
                            </pic:spPr>
                          </pic:pic>
                        </a:graphicData>
                      </a:graphic>
                    </wp:anchor>
                  </w:drawing>
                </mc:Fallback>
              </mc:AlternateContent>
            </w:r>
          </w:ins>
        </w:sdtContent>
      </w:sdt>
    </w:p>
    <w:p w:rsidR="00000000" w:rsidDel="00000000" w:rsidP="00000000" w:rsidRDefault="00000000" w:rsidRPr="00000000" w14:paraId="000000D0">
      <w:pPr>
        <w:spacing w:after="0" w:line="246" w:lineRule="auto"/>
        <w:ind w:left="-5" w:right="103" w:hanging="10"/>
        <w:rPr/>
      </w:pPr>
      <w:r w:rsidDel="00000000" w:rsidR="00000000" w:rsidRPr="00000000">
        <w:rPr>
          <w:rtl w:val="0"/>
        </w:rPr>
        <w:t xml:space="preserve">Next, the Secondary Family Caregiver will be asked to fill in contact information</w:t>
      </w:r>
      <w:sdt>
        <w:sdtPr>
          <w:tag w:val="goog_rdk_262"/>
        </w:sdtPr>
        <w:sdtContent>
          <w:ins w:author="Heather Justice" w:id="106" w:date="2024-07-11T15:20:23Z">
            <w:r w:rsidDel="00000000" w:rsidR="00000000" w:rsidRPr="00000000">
              <w:rPr>
                <w:rtl w:val="0"/>
              </w:rPr>
              <w:t xml:space="preserve">, including mailing and home address</w:t>
            </w:r>
          </w:ins>
        </w:sdtContent>
      </w:sdt>
      <w:r w:rsidDel="00000000" w:rsidR="00000000" w:rsidRPr="00000000">
        <w:rPr>
          <w:rtl w:val="0"/>
        </w:rPr>
        <w:t xml:space="preserve"> (</w:t>
      </w:r>
      <w:sdt>
        <w:sdtPr>
          <w:tag w:val="goog_rdk_263"/>
        </w:sdtPr>
        <w:sdtContent>
          <w:ins w:author="Heather Justice" w:id="107" w:date="2024-07-11T20:10:15Z">
            <w:r w:rsidDel="00000000" w:rsidR="00000000" w:rsidRPr="00000000">
              <w:fldChar w:fldCharType="begin"/>
            </w:r>
            <w:r w:rsidDel="00000000" w:rsidR="00000000" w:rsidRPr="00000000">
              <w:instrText xml:space="preserve">HYPERLINK \l "bookmark=id.4f1mdlm"</w:instrText>
            </w:r>
            <w:r w:rsidDel="00000000" w:rsidR="00000000" w:rsidRPr="00000000">
              <w:fldChar w:fldCharType="separate"/>
            </w:r>
            <w:r w:rsidDel="00000000" w:rsidR="00000000" w:rsidRPr="00000000">
              <w:rPr>
                <w:rtl w:val="0"/>
              </w:rPr>
              <w:t xml:space="preserve">Figure 25</w:t>
            </w:r>
            <w:r w:rsidDel="00000000" w:rsidR="00000000" w:rsidRPr="00000000">
              <w:fldChar w:fldCharType="end"/>
            </w:r>
          </w:ins>
        </w:sdtContent>
      </w:sdt>
      <w:sdt>
        <w:sdtPr>
          <w:tag w:val="goog_rdk_264"/>
        </w:sdtPr>
        <w:sdtContent>
          <w:del w:author="Heather Justice" w:id="107" w:date="2024-07-11T20:10:15Z">
            <w:r w:rsidDel="00000000" w:rsidR="00000000" w:rsidRPr="00000000">
              <w:fldChar w:fldCharType="begin"/>
            </w:r>
            <w:r w:rsidDel="00000000" w:rsidR="00000000" w:rsidRPr="00000000">
              <w:delInstrText xml:space="preserve">HYPERLINK \l "bookmark=id.4f1mdlm"</w:delInstrText>
            </w:r>
            <w:r w:rsidDel="00000000" w:rsidR="00000000" w:rsidRPr="00000000">
              <w:fldChar w:fldCharType="separate"/>
            </w:r>
            <w:r w:rsidDel="00000000" w:rsidR="00000000" w:rsidRPr="00000000">
              <w:rPr>
                <w:color w:val="0000ff"/>
                <w:u w:val="single"/>
                <w:rtl w:val="0"/>
              </w:rPr>
              <w:delText xml:space="preserve">Figure 2</w:delText>
            </w:r>
            <w:r w:rsidDel="00000000" w:rsidR="00000000" w:rsidRPr="00000000">
              <w:fldChar w:fldCharType="end"/>
            </w:r>
          </w:del>
        </w:sdtContent>
      </w:sdt>
      <w:sdt>
        <w:sdtPr>
          <w:tag w:val="goog_rdk_265"/>
        </w:sdtPr>
        <w:sdtContent>
          <w:ins w:author="Heather Justice" w:id="108" w:date="2024-07-11T18:55:47Z">
            <w:sdt>
              <w:sdtPr>
                <w:tag w:val="goog_rdk_266"/>
              </w:sdtPr>
              <w:sdtContent>
                <w:del w:author="Heather Justice" w:id="107" w:date="2024-07-11T20:10:15Z">
                  <w:r w:rsidDel="00000000" w:rsidR="00000000" w:rsidRPr="00000000">
                    <w:rPr>
                      <w:color w:val="0000ff"/>
                      <w:u w:val="single"/>
                      <w:rtl w:val="0"/>
                    </w:rPr>
                    <w:delText xml:space="preserve">5</w:delText>
                  </w:r>
                </w:del>
              </w:sdtContent>
            </w:sdt>
          </w:ins>
        </w:sdtContent>
      </w:sdt>
      <w:sdt>
        <w:sdtPr>
          <w:tag w:val="goog_rdk_267"/>
        </w:sdtPr>
        <w:sdtContent>
          <w:del w:author="Heather Justice" w:id="107" w:date="2024-07-11T20:10:15Z">
            <w:r w:rsidDel="00000000" w:rsidR="00000000" w:rsidRPr="00000000">
              <w:rPr>
                <w:color w:val="0000ff"/>
                <w:u w:val="single"/>
                <w:rtl w:val="0"/>
              </w:rPr>
              <w:delText xml:space="preserve">7</w:delText>
            </w:r>
          </w:del>
        </w:sdtContent>
      </w:sdt>
      <w:r w:rsidDel="00000000" w:rsidR="00000000" w:rsidRPr="00000000">
        <w:rPr>
          <w:rtl w:val="0"/>
        </w:rPr>
        <w:t xml:space="preserve">).</w:t>
      </w:r>
    </w:p>
    <w:p w:rsidR="00000000" w:rsidDel="00000000" w:rsidP="00000000" w:rsidRDefault="00000000" w:rsidRPr="00000000" w14:paraId="000000D1">
      <w:pPr>
        <w:spacing w:after="0" w:line="246" w:lineRule="auto"/>
        <w:ind w:left="-5" w:right="103" w:hanging="10"/>
        <w:rPr/>
      </w:pPr>
      <w:r w:rsidDel="00000000" w:rsidR="00000000" w:rsidRPr="00000000">
        <w:rPr>
          <w:rtl w:val="0"/>
        </w:rPr>
      </w:r>
    </w:p>
    <w:sdt>
      <w:sdtPr>
        <w:tag w:val="goog_rdk_271"/>
      </w:sdtPr>
      <w:sdtContent>
        <w:p w:rsidR="00000000" w:rsidDel="00000000" w:rsidP="00000000" w:rsidRDefault="00000000" w:rsidRPr="00000000" w14:paraId="000000D2">
          <w:pPr>
            <w:pBdr>
              <w:bottom w:color="000000" w:space="1" w:sz="6" w:val="single"/>
            </w:pBdr>
            <w:spacing w:after="0" w:line="246" w:lineRule="auto"/>
            <w:ind w:left="-5" w:right="103" w:hanging="10"/>
            <w:rPr>
              <w:ins w:author="Heather Justice" w:id="110" w:date="2024-07-11T15:18:53Z"/>
            </w:rPr>
          </w:pPr>
          <w:sdt>
            <w:sdtPr>
              <w:tag w:val="goog_rdk_269"/>
            </w:sdtPr>
            <w:sdtContent>
              <w:del w:author="Heather Justice" w:id="109" w:date="2024-07-11T15:18:46Z">
                <w:r w:rsidDel="00000000" w:rsidR="00000000" w:rsidRPr="00000000">
                  <w:rPr/>
                  <w:drawing>
                    <wp:inline distB="0" distT="0" distL="0" distR="0">
                      <wp:extent cx="4912309" cy="4364668"/>
                      <wp:effectExtent b="0" l="0" r="0" t="0"/>
                      <wp:docPr descr="A screenshot of a cell phone&#10;&#10;Description automatically generated" id="94" name="image22.png"/>
                      <a:graphic>
                        <a:graphicData uri="http://schemas.openxmlformats.org/drawingml/2006/picture">
                          <pic:pic>
                            <pic:nvPicPr>
                              <pic:cNvPr descr="A screenshot of a cell phone&#10;&#10;Description automatically generated" id="0" name="image22.png"/>
                              <pic:cNvPicPr preferRelativeResize="0"/>
                            </pic:nvPicPr>
                            <pic:blipFill>
                              <a:blip r:embed="rId68"/>
                              <a:srcRect b="2553" l="0" r="0" t="7013"/>
                              <a:stretch>
                                <a:fillRect/>
                              </a:stretch>
                            </pic:blipFill>
                            <pic:spPr>
                              <a:xfrm>
                                <a:off x="0" y="0"/>
                                <a:ext cx="4912309" cy="4364668"/>
                              </a:xfrm>
                              <a:prstGeom prst="rect"/>
                              <a:ln/>
                            </pic:spPr>
                          </pic:pic>
                        </a:graphicData>
                      </a:graphic>
                    </wp:inline>
                  </w:drawing>
                </w:r>
              </w:del>
            </w:sdtContent>
          </w:sdt>
          <w:sdt>
            <w:sdtPr>
              <w:tag w:val="goog_rdk_270"/>
            </w:sdtPr>
            <w:sdtContent>
              <w:ins w:author="Heather Justice" w:id="110" w:date="2024-07-11T15:18:53Z">
                <w:r w:rsidDel="00000000" w:rsidR="00000000" w:rsidRPr="00000000">
                  <w:rPr>
                    <w:rtl w:val="0"/>
                  </w:rPr>
                </w:r>
              </w:ins>
            </w:sdtContent>
          </w:sdt>
        </w:p>
      </w:sdtContent>
    </w:sdt>
    <w:sdt>
      <w:sdtPr>
        <w:tag w:val="goog_rdk_273"/>
      </w:sdtPr>
      <w:sdtContent>
        <w:p w:rsidR="00000000" w:rsidDel="00000000" w:rsidP="00000000" w:rsidRDefault="00000000" w:rsidRPr="00000000" w14:paraId="000000D3">
          <w:pPr>
            <w:pBdr>
              <w:bottom w:color="000000" w:space="1" w:sz="6" w:val="single"/>
            </w:pBdr>
            <w:spacing w:after="0" w:line="246" w:lineRule="auto"/>
            <w:ind w:left="-5" w:right="103" w:hanging="10"/>
            <w:rPr>
              <w:ins w:author="Heather Justice" w:id="110" w:date="2024-07-11T15:18:53Z"/>
            </w:rPr>
          </w:pPr>
          <w:sdt>
            <w:sdtPr>
              <w:tag w:val="goog_rdk_272"/>
            </w:sdtPr>
            <w:sdtContent>
              <w:ins w:author="Heather Justice" w:id="110" w:date="2024-07-11T15:18:53Z">
                <w:r w:rsidDel="00000000" w:rsidR="00000000" w:rsidRPr="00000000">
                  <w:rPr>
                    <w:rtl w:val="0"/>
                  </w:rPr>
                </w:r>
              </w:ins>
            </w:sdtContent>
          </w:sdt>
        </w:p>
      </w:sdtContent>
    </w:sdt>
    <w:p w:rsidR="00000000" w:rsidDel="00000000" w:rsidP="00000000" w:rsidRDefault="00000000" w:rsidRPr="00000000" w14:paraId="000000D4">
      <w:pPr>
        <w:pBdr>
          <w:bottom w:color="000000" w:space="1" w:sz="6" w:val="single"/>
        </w:pBdr>
        <w:spacing w:after="0" w:line="246" w:lineRule="auto"/>
        <w:ind w:left="-5" w:right="103" w:hanging="10"/>
        <w:rPr/>
      </w:pPr>
      <w:sdt>
        <w:sdtPr>
          <w:tag w:val="goog_rdk_274"/>
        </w:sdtPr>
        <w:sdtContent>
          <w:ins w:author="Heather Justice" w:id="110" w:date="2024-07-11T15:18:53Z">
            <w:r w:rsidDel="00000000" w:rsidR="00000000" w:rsidRPr="00000000">
              <w:rPr/>
              <w:drawing>
                <wp:inline distB="114300" distT="114300" distL="114300" distR="114300">
                  <wp:extent cx="4090988" cy="8259966"/>
                  <wp:effectExtent b="0" l="0" r="0" t="0"/>
                  <wp:docPr id="107" name="image44.png"/>
                  <a:graphic>
                    <a:graphicData uri="http://schemas.openxmlformats.org/drawingml/2006/picture">
                      <pic:pic>
                        <pic:nvPicPr>
                          <pic:cNvPr id="0" name="image44.png"/>
                          <pic:cNvPicPr preferRelativeResize="0"/>
                        </pic:nvPicPr>
                        <pic:blipFill>
                          <a:blip r:embed="rId69"/>
                          <a:srcRect b="0" l="0" r="0" t="0"/>
                          <a:stretch>
                            <a:fillRect/>
                          </a:stretch>
                        </pic:blipFill>
                        <pic:spPr>
                          <a:xfrm>
                            <a:off x="0" y="0"/>
                            <a:ext cx="4090988" cy="8259966"/>
                          </a:xfrm>
                          <a:prstGeom prst="rect"/>
                          <a:ln/>
                        </pic:spPr>
                      </pic:pic>
                    </a:graphicData>
                  </a:graphic>
                </wp:inline>
              </w:drawing>
            </w:r>
          </w:ins>
        </w:sdtContent>
      </w:sdt>
      <w:r w:rsidDel="00000000" w:rsidR="00000000" w:rsidRPr="00000000">
        <w:rPr>
          <w:rtl w:val="0"/>
        </w:rPr>
        <w:br w:type="textWrapping"/>
      </w:r>
      <w:bookmarkStart w:colFirst="0" w:colLast="0" w:name="bookmark=id.4f1mdlm" w:id="43"/>
      <w:bookmarkEnd w:id="43"/>
      <w:r w:rsidDel="00000000" w:rsidR="00000000" w:rsidRPr="00000000">
        <w:rPr>
          <w:i w:val="1"/>
          <w:sz w:val="18"/>
          <w:szCs w:val="18"/>
          <w:rtl w:val="0"/>
        </w:rPr>
        <w:t xml:space="preserve">Figure 2</w:t>
      </w:r>
      <w:sdt>
        <w:sdtPr>
          <w:tag w:val="goog_rdk_275"/>
        </w:sdtPr>
        <w:sdtContent>
          <w:ins w:author="Heather Justice" w:id="111" w:date="2024-07-11T18:56:03Z">
            <w:r w:rsidDel="00000000" w:rsidR="00000000" w:rsidRPr="00000000">
              <w:rPr>
                <w:i w:val="1"/>
                <w:sz w:val="18"/>
                <w:szCs w:val="18"/>
                <w:rtl w:val="0"/>
              </w:rPr>
              <w:t xml:space="preserve">5</w:t>
            </w:r>
          </w:ins>
        </w:sdtContent>
      </w:sdt>
      <w:sdt>
        <w:sdtPr>
          <w:tag w:val="goog_rdk_276"/>
        </w:sdtPr>
        <w:sdtContent>
          <w:del w:author="Heather Justice" w:id="111" w:date="2024-07-11T18:56:03Z">
            <w:r w:rsidDel="00000000" w:rsidR="00000000" w:rsidRPr="00000000">
              <w:rPr>
                <w:i w:val="1"/>
                <w:sz w:val="18"/>
                <w:szCs w:val="18"/>
                <w:rtl w:val="0"/>
              </w:rPr>
              <w:delText xml:space="preserve">7</w:delText>
            </w:r>
          </w:del>
        </w:sdtContent>
      </w:sdt>
      <w:r w:rsidDel="00000000" w:rsidR="00000000" w:rsidRPr="00000000">
        <w:rPr>
          <w:i w:val="1"/>
          <w:sz w:val="18"/>
          <w:szCs w:val="18"/>
          <w:rtl w:val="0"/>
        </w:rPr>
        <w:t xml:space="preserve">. Secondary caregiver contact info.</w:t>
      </w:r>
      <w:r w:rsidDel="00000000" w:rsidR="00000000" w:rsidRPr="00000000">
        <w:rPr>
          <w:rtl w:val="0"/>
        </w:rPr>
      </w:r>
    </w:p>
    <w:sdt>
      <w:sdtPr>
        <w:tag w:val="goog_rdk_279"/>
      </w:sdtPr>
      <w:sdtContent>
        <w:p w:rsidR="00000000" w:rsidDel="00000000" w:rsidP="00000000" w:rsidRDefault="00000000" w:rsidRPr="00000000" w14:paraId="000000D5">
          <w:pPr>
            <w:spacing w:after="0" w:line="246" w:lineRule="auto"/>
            <w:ind w:left="-5" w:right="103" w:hanging="10"/>
            <w:rPr>
              <w:ins w:author="Heather Justice" w:id="112" w:date="2024-07-11T15:20:38Z"/>
            </w:rPr>
          </w:pPr>
          <w:sdt>
            <w:sdtPr>
              <w:tag w:val="goog_rdk_278"/>
            </w:sdtPr>
            <w:sdtContent>
              <w:ins w:author="Heather Justice" w:id="112" w:date="2024-07-11T15:20:38Z">
                <w:r w:rsidDel="00000000" w:rsidR="00000000" w:rsidRPr="00000000">
                  <w:rPr>
                    <w:rtl w:val="0"/>
                  </w:rPr>
                </w:r>
              </w:ins>
            </w:sdtContent>
          </w:sdt>
        </w:p>
      </w:sdtContent>
    </w:sdt>
    <w:sdt>
      <w:sdtPr>
        <w:tag w:val="goog_rdk_281"/>
      </w:sdtPr>
      <w:sdtContent>
        <w:p w:rsidR="00000000" w:rsidDel="00000000" w:rsidP="00000000" w:rsidRDefault="00000000" w:rsidRPr="00000000" w14:paraId="000000D6">
          <w:pPr>
            <w:pBdr>
              <w:bottom w:color="000000" w:space="1" w:sz="6" w:val="single"/>
            </w:pBdr>
            <w:spacing w:after="0" w:line="246" w:lineRule="auto"/>
            <w:ind w:left="-5" w:right="103" w:hanging="10"/>
            <w:rPr>
              <w:ins w:author="Heather Justice" w:id="112" w:date="2024-07-11T15:20:38Z"/>
            </w:rPr>
          </w:pPr>
          <w:sdt>
            <w:sdtPr>
              <w:tag w:val="goog_rdk_280"/>
            </w:sdtPr>
            <w:sdtContent>
              <w:ins w:author="Heather Justice" w:id="112" w:date="2024-07-11T15:20:38Z">
                <w:r w:rsidDel="00000000" w:rsidR="00000000" w:rsidRPr="00000000">
                  <w:rPr>
                    <w:rtl w:val="0"/>
                  </w:rPr>
                  <w:t xml:space="preserve">If the Secondary Caregiver’s home address </w:t>
                </w:r>
                <w:r w:rsidDel="00000000" w:rsidR="00000000" w:rsidRPr="00000000">
                  <w:rPr>
                    <w:rtl w:val="0"/>
                  </w:rPr>
                  <w:t xml:space="preserve">is different</w:t>
                </w:r>
                <w:r w:rsidDel="00000000" w:rsidR="00000000" w:rsidRPr="00000000">
                  <w:rPr>
                    <w:rtl w:val="0"/>
                  </w:rPr>
                  <w:t xml:space="preserve"> from their mailing address, they will be asked to provide the mailing address (</w:t>
                </w:r>
                <w:r w:rsidDel="00000000" w:rsidR="00000000" w:rsidRPr="00000000">
                  <w:fldChar w:fldCharType="begin"/>
                </w:r>
                <w:r w:rsidDel="00000000" w:rsidR="00000000" w:rsidRPr="00000000">
                  <w:instrText xml:space="preserve">HYPERLINK \l "bookmark=kix.vskq1zqz264c"</w:instrText>
                </w:r>
                <w:r w:rsidDel="00000000" w:rsidR="00000000" w:rsidRPr="00000000">
                  <w:fldChar w:fldCharType="separate"/>
                </w:r>
                <w:r w:rsidDel="00000000" w:rsidR="00000000" w:rsidRPr="00000000">
                  <w:rPr>
                    <w:rtl w:val="0"/>
                  </w:rPr>
                  <w:t xml:space="preserve">Figure 26</w:t>
                </w:r>
                <w:r w:rsidDel="00000000" w:rsidR="00000000" w:rsidRPr="00000000">
                  <w:fldChar w:fldCharType="end"/>
                </w:r>
                <w:r w:rsidDel="00000000" w:rsidR="00000000" w:rsidRPr="00000000">
                  <w:rPr>
                    <w:rtl w:val="0"/>
                  </w:rPr>
                  <w:t xml:space="preserve">).</w:t>
                </w:r>
              </w:ins>
            </w:sdtContent>
          </w:sdt>
        </w:p>
      </w:sdtContent>
    </w:sdt>
    <w:sdt>
      <w:sdtPr>
        <w:tag w:val="goog_rdk_283"/>
      </w:sdtPr>
      <w:sdtContent>
        <w:p w:rsidR="00000000" w:rsidDel="00000000" w:rsidP="00000000" w:rsidRDefault="00000000" w:rsidRPr="00000000" w14:paraId="000000D7">
          <w:pPr>
            <w:spacing w:after="0" w:line="246" w:lineRule="auto"/>
            <w:ind w:left="-5" w:right="103" w:hanging="10"/>
            <w:rPr>
              <w:ins w:author="Heather Justice" w:id="112" w:date="2024-07-11T15:20:38Z"/>
            </w:rPr>
          </w:pPr>
          <w:sdt>
            <w:sdtPr>
              <w:tag w:val="goog_rdk_282"/>
            </w:sdtPr>
            <w:sdtContent>
              <w:ins w:author="Heather Justice" w:id="112" w:date="2024-07-11T15:20:38Z">
                <w:r w:rsidDel="00000000" w:rsidR="00000000" w:rsidRPr="00000000">
                  <w:rPr>
                    <w:rtl w:val="0"/>
                  </w:rPr>
                </w:r>
              </w:ins>
            </w:sdtContent>
          </w:sdt>
        </w:p>
      </w:sdtContent>
    </w:sdt>
    <w:sdt>
      <w:sdtPr>
        <w:tag w:val="goog_rdk_285"/>
      </w:sdtPr>
      <w:sdtContent>
        <w:p w:rsidR="00000000" w:rsidDel="00000000" w:rsidP="00000000" w:rsidRDefault="00000000" w:rsidRPr="00000000" w14:paraId="000000D8">
          <w:pPr>
            <w:spacing w:after="0" w:line="246" w:lineRule="auto"/>
            <w:ind w:left="-5" w:right="103" w:hanging="10"/>
            <w:rPr>
              <w:ins w:author="Heather Justice" w:id="112" w:date="2024-07-11T15:20:38Z"/>
            </w:rPr>
          </w:pPr>
          <w:sdt>
            <w:sdtPr>
              <w:tag w:val="goog_rdk_284"/>
            </w:sdtPr>
            <w:sdtContent>
              <w:ins w:author="Heather Justice" w:id="112" w:date="2024-07-11T15:20:38Z">
                <w:r w:rsidDel="00000000" w:rsidR="00000000" w:rsidRPr="00000000">
                  <w:rPr/>
                  <w:drawing>
                    <wp:inline distB="114300" distT="114300" distL="114300" distR="114300">
                      <wp:extent cx="5381625" cy="7419975"/>
                      <wp:effectExtent b="0" l="0" r="0" t="0"/>
                      <wp:docPr id="74" name="image18.png"/>
                      <a:graphic>
                        <a:graphicData uri="http://schemas.openxmlformats.org/drawingml/2006/picture">
                          <pic:pic>
                            <pic:nvPicPr>
                              <pic:cNvPr id="0" name="image18.png"/>
                              <pic:cNvPicPr preferRelativeResize="0"/>
                            </pic:nvPicPr>
                            <pic:blipFill>
                              <a:blip r:embed="rId70"/>
                              <a:srcRect b="0" l="0" r="0" t="0"/>
                              <a:stretch>
                                <a:fillRect/>
                              </a:stretch>
                            </pic:blipFill>
                            <pic:spPr>
                              <a:xfrm>
                                <a:off x="0" y="0"/>
                                <a:ext cx="5381625" cy="7419975"/>
                              </a:xfrm>
                              <a:prstGeom prst="rect"/>
                              <a:ln/>
                            </pic:spPr>
                          </pic:pic>
                        </a:graphicData>
                      </a:graphic>
                    </wp:inline>
                  </w:drawing>
                </w:r>
                <w:r w:rsidDel="00000000" w:rsidR="00000000" w:rsidRPr="00000000">
                  <w:rPr>
                    <w:rtl w:val="0"/>
                  </w:rPr>
                </w:r>
              </w:ins>
            </w:sdtContent>
          </w:sdt>
        </w:p>
      </w:sdtContent>
    </w:sdt>
    <w:sdt>
      <w:sdtPr>
        <w:tag w:val="goog_rdk_287"/>
      </w:sdtPr>
      <w:sdtContent>
        <w:p w:rsidR="00000000" w:rsidDel="00000000" w:rsidP="00000000" w:rsidRDefault="00000000" w:rsidRPr="00000000" w14:paraId="000000D9">
          <w:pPr>
            <w:pBdr>
              <w:bottom w:color="000000" w:space="1" w:sz="6" w:val="single"/>
            </w:pBdr>
            <w:spacing w:after="0" w:line="246" w:lineRule="auto"/>
            <w:ind w:left="-5" w:right="103" w:hanging="10"/>
            <w:rPr>
              <w:ins w:author="Heather Justice" w:id="112" w:date="2024-07-11T15:20:38Z"/>
            </w:rPr>
          </w:pPr>
          <w:sdt>
            <w:sdtPr>
              <w:tag w:val="goog_rdk_286"/>
            </w:sdtPr>
            <w:sdtContent>
              <w:ins w:author="Heather Justice" w:id="112" w:date="2024-07-11T15:20:38Z">
                <w:r w:rsidDel="00000000" w:rsidR="00000000" w:rsidRPr="00000000">
                  <w:rPr>
                    <w:rtl w:val="0"/>
                  </w:rPr>
                  <w:t xml:space="preserve">Figure 26. Secondary caregiver contact info.</w:t>
                </w:r>
              </w:ins>
            </w:sdtContent>
          </w:sdt>
        </w:p>
      </w:sdtContent>
    </w:sdt>
    <w:sdt>
      <w:sdtPr>
        <w:tag w:val="goog_rdk_289"/>
      </w:sdtPr>
      <w:sdtContent>
        <w:p w:rsidR="00000000" w:rsidDel="00000000" w:rsidP="00000000" w:rsidRDefault="00000000" w:rsidRPr="00000000" w14:paraId="000000DA">
          <w:pPr>
            <w:pBdr>
              <w:bottom w:color="000000" w:space="1" w:sz="6" w:val="single"/>
            </w:pBdr>
            <w:spacing w:after="0" w:line="246" w:lineRule="auto"/>
            <w:ind w:left="-5" w:right="103" w:hanging="10"/>
            <w:rPr>
              <w:ins w:author="Heather Justice" w:id="112" w:date="2024-07-11T15:20:38Z"/>
            </w:rPr>
          </w:pPr>
          <w:sdt>
            <w:sdtPr>
              <w:tag w:val="goog_rdk_288"/>
            </w:sdtPr>
            <w:sdtContent>
              <w:ins w:author="Heather Justice" w:id="112" w:date="2024-07-11T15:20:38Z">
                <w:r w:rsidDel="00000000" w:rsidR="00000000" w:rsidRPr="00000000">
                  <w:rPr>
                    <w:rtl w:val="0"/>
                  </w:rPr>
                </w:r>
              </w:ins>
            </w:sdtContent>
          </w:sdt>
        </w:p>
      </w:sdtContent>
    </w:sdt>
    <w:p w:rsidR="00000000" w:rsidDel="00000000" w:rsidP="00000000" w:rsidRDefault="00000000" w:rsidRPr="00000000" w14:paraId="000000DB">
      <w:pPr>
        <w:spacing w:after="0" w:line="246" w:lineRule="auto"/>
        <w:ind w:left="-5" w:right="103" w:hanging="10"/>
        <w:rPr/>
      </w:pPr>
      <w:r w:rsidDel="00000000" w:rsidR="00000000" w:rsidRPr="00000000">
        <w:rPr>
          <w:rtl w:val="0"/>
        </w:rPr>
        <w:t xml:space="preserve">Primary phone number is required so a </w:t>
      </w:r>
      <w:sdt>
        <w:sdtPr>
          <w:tag w:val="goog_rdk_290"/>
        </w:sdtPr>
        <w:sdtContent>
          <w:ins w:author="Heather Justice" w:id="113" w:date="2024-07-11T20:23:56Z">
            <w:r w:rsidDel="00000000" w:rsidR="00000000" w:rsidRPr="00000000">
              <w:rPr>
                <w:rtl w:val="0"/>
              </w:rPr>
              <w:t xml:space="preserve">Facility </w:t>
            </w:r>
          </w:ins>
        </w:sdtContent>
      </w:sdt>
      <w:r w:rsidDel="00000000" w:rsidR="00000000" w:rsidRPr="00000000">
        <w:rPr>
          <w:rtl w:val="0"/>
        </w:rPr>
        <w:t xml:space="preserve">Caregiver Support</w:t>
      </w:r>
      <w:sdt>
        <w:sdtPr>
          <w:tag w:val="goog_rdk_291"/>
        </w:sdtPr>
        <w:sdtContent>
          <w:ins w:author="Heather Justice" w:id="114" w:date="2024-07-11T15:23:00Z">
            <w:r w:rsidDel="00000000" w:rsidR="00000000" w:rsidRPr="00000000">
              <w:rPr>
                <w:rtl w:val="0"/>
              </w:rPr>
              <w:t xml:space="preserve"> </w:t>
            </w:r>
            <w:r w:rsidDel="00000000" w:rsidR="00000000" w:rsidRPr="00000000">
              <w:rPr>
                <w:rtl w:val="0"/>
              </w:rPr>
              <w:t xml:space="preserve">Program Staff member</w:t>
            </w:r>
          </w:ins>
        </w:sdtContent>
      </w:sdt>
      <w:r w:rsidDel="00000000" w:rsidR="00000000" w:rsidRPr="00000000">
        <w:rPr>
          <w:rtl w:val="0"/>
        </w:rPr>
        <w:t xml:space="preserve"> </w:t>
      </w:r>
      <w:sdt>
        <w:sdtPr>
          <w:tag w:val="goog_rdk_292"/>
        </w:sdtPr>
        <w:sdtContent>
          <w:del w:author="Heather Justice" w:id="115" w:date="2024-07-11T15:23:12Z">
            <w:r w:rsidDel="00000000" w:rsidR="00000000" w:rsidRPr="00000000">
              <w:rPr>
                <w:rtl w:val="0"/>
              </w:rPr>
              <w:delText xml:space="preserve">Coordinator </w:delText>
            </w:r>
          </w:del>
        </w:sdtContent>
      </w:sdt>
      <w:r w:rsidDel="00000000" w:rsidR="00000000" w:rsidRPr="00000000">
        <w:rPr>
          <w:rtl w:val="0"/>
        </w:rPr>
        <w:t xml:space="preserve">can contact the Secondary Family Caregiver to discuss the application (</w:t>
      </w:r>
      <w:sdt>
        <w:sdtPr>
          <w:tag w:val="goog_rdk_293"/>
        </w:sdtPr>
        <w:sdtContent>
          <w:ins w:author="Heather Justice" w:id="116" w:date="2024-07-11T20:10:40Z">
            <w:r w:rsidDel="00000000" w:rsidR="00000000" w:rsidRPr="00000000">
              <w:fldChar w:fldCharType="begin"/>
            </w:r>
            <w:r w:rsidDel="00000000" w:rsidR="00000000" w:rsidRPr="00000000">
              <w:instrText xml:space="preserve">HYPERLINK \l "bookmark=id.2u6wntf"</w:instrText>
            </w:r>
            <w:r w:rsidDel="00000000" w:rsidR="00000000" w:rsidRPr="00000000">
              <w:fldChar w:fldCharType="separate"/>
            </w:r>
            <w:r w:rsidDel="00000000" w:rsidR="00000000" w:rsidRPr="00000000">
              <w:rPr>
                <w:rtl w:val="0"/>
              </w:rPr>
              <w:t xml:space="preserve">Figure 27</w:t>
            </w:r>
            <w:r w:rsidDel="00000000" w:rsidR="00000000" w:rsidRPr="00000000">
              <w:fldChar w:fldCharType="end"/>
            </w:r>
          </w:ins>
        </w:sdtContent>
      </w:sdt>
      <w:sdt>
        <w:sdtPr>
          <w:tag w:val="goog_rdk_294"/>
        </w:sdtPr>
        <w:sdtContent>
          <w:del w:author="Heather Justice" w:id="116" w:date="2024-07-11T20:10:40Z">
            <w:r w:rsidDel="00000000" w:rsidR="00000000" w:rsidRPr="00000000">
              <w:fldChar w:fldCharType="begin"/>
            </w:r>
            <w:r w:rsidDel="00000000" w:rsidR="00000000" w:rsidRPr="00000000">
              <w:delInstrText xml:space="preserve">HYPERLINK \l "bookmark=id.2u6wntf"</w:delInstrText>
            </w:r>
            <w:r w:rsidDel="00000000" w:rsidR="00000000" w:rsidRPr="00000000">
              <w:fldChar w:fldCharType="separate"/>
            </w:r>
            <w:r w:rsidDel="00000000" w:rsidR="00000000" w:rsidRPr="00000000">
              <w:rPr>
                <w:color w:val="0000ff"/>
                <w:u w:val="single"/>
                <w:rtl w:val="0"/>
              </w:rPr>
              <w:delText xml:space="preserve">Figure 2</w:delText>
            </w:r>
            <w:r w:rsidDel="00000000" w:rsidR="00000000" w:rsidRPr="00000000">
              <w:fldChar w:fldCharType="end"/>
            </w:r>
          </w:del>
        </w:sdtContent>
      </w:sdt>
      <w:sdt>
        <w:sdtPr>
          <w:tag w:val="goog_rdk_295"/>
        </w:sdtPr>
        <w:sdtContent>
          <w:ins w:author="Heather Justice" w:id="117" w:date="2024-07-11T18:58:10Z">
            <w:sdt>
              <w:sdtPr>
                <w:tag w:val="goog_rdk_296"/>
              </w:sdtPr>
              <w:sdtContent>
                <w:del w:author="Heather Justice" w:id="116" w:date="2024-07-11T20:10:40Z">
                  <w:r w:rsidDel="00000000" w:rsidR="00000000" w:rsidRPr="00000000">
                    <w:rPr>
                      <w:color w:val="0000ff"/>
                      <w:u w:val="single"/>
                      <w:rtl w:val="0"/>
                    </w:rPr>
                    <w:delText xml:space="preserve">7</w:delText>
                  </w:r>
                </w:del>
              </w:sdtContent>
            </w:sdt>
          </w:ins>
        </w:sdtContent>
      </w:sdt>
      <w:sdt>
        <w:sdtPr>
          <w:tag w:val="goog_rdk_297"/>
        </w:sdtPr>
        <w:sdtContent>
          <w:del w:author="Heather Justice" w:id="116" w:date="2024-07-11T20:10:40Z">
            <w:r w:rsidDel="00000000" w:rsidR="00000000" w:rsidRPr="00000000">
              <w:rPr>
                <w:color w:val="0000ff"/>
                <w:u w:val="single"/>
                <w:rtl w:val="0"/>
              </w:rPr>
              <w:delText xml:space="preserve">8</w:delText>
            </w:r>
          </w:del>
        </w:sdtContent>
      </w:sdt>
      <w:r w:rsidDel="00000000" w:rsidR="00000000" w:rsidRPr="00000000">
        <w:rPr>
          <w:rtl w:val="0"/>
        </w:rPr>
        <w:t xml:space="preserve">). Email is not a required field.</w:t>
      </w:r>
    </w:p>
    <w:p w:rsidR="00000000" w:rsidDel="00000000" w:rsidP="00000000" w:rsidRDefault="00000000" w:rsidRPr="00000000" w14:paraId="000000DC">
      <w:pPr>
        <w:spacing w:after="0" w:line="246" w:lineRule="auto"/>
        <w:ind w:left="-5" w:right="103" w:hanging="10"/>
        <w:rPr/>
      </w:pPr>
      <w:r w:rsidDel="00000000" w:rsidR="00000000" w:rsidRPr="00000000">
        <w:rPr>
          <w:rtl w:val="0"/>
        </w:rPr>
      </w:r>
    </w:p>
    <w:sdt>
      <w:sdtPr>
        <w:tag w:val="goog_rdk_301"/>
      </w:sdtPr>
      <w:sdtContent>
        <w:p w:rsidR="00000000" w:rsidDel="00000000" w:rsidP="00000000" w:rsidRDefault="00000000" w:rsidRPr="00000000" w14:paraId="000000DD">
          <w:pPr>
            <w:spacing w:after="0" w:line="246" w:lineRule="auto"/>
            <w:ind w:left="-5" w:right="103" w:hanging="10"/>
            <w:rPr>
              <w:ins w:author="Heather Justice" w:id="119" w:date="2024-07-11T15:25:03Z"/>
            </w:rPr>
          </w:pPr>
          <w:sdt>
            <w:sdtPr>
              <w:tag w:val="goog_rdk_299"/>
            </w:sdtPr>
            <w:sdtContent>
              <w:del w:author="Heather Justice" w:id="118" w:date="2024-07-11T15:25:01Z">
                <w:r w:rsidDel="00000000" w:rsidR="00000000" w:rsidRPr="00000000">
                  <w:rPr/>
                  <w:drawing>
                    <wp:inline distB="0" distT="0" distL="0" distR="0">
                      <wp:extent cx="4921013" cy="3384589"/>
                      <wp:effectExtent b="0" l="0" r="0" t="0"/>
                      <wp:docPr id="95" name="image26.png"/>
                      <a:graphic>
                        <a:graphicData uri="http://schemas.openxmlformats.org/drawingml/2006/picture">
                          <pic:pic>
                            <pic:nvPicPr>
                              <pic:cNvPr id="0" name="image26.png"/>
                              <pic:cNvPicPr preferRelativeResize="0"/>
                            </pic:nvPicPr>
                            <pic:blipFill>
                              <a:blip r:embed="rId71"/>
                              <a:srcRect b="0" l="0" r="0" t="0"/>
                              <a:stretch>
                                <a:fillRect/>
                              </a:stretch>
                            </pic:blipFill>
                            <pic:spPr>
                              <a:xfrm>
                                <a:off x="0" y="0"/>
                                <a:ext cx="4921013" cy="3384589"/>
                              </a:xfrm>
                              <a:prstGeom prst="rect"/>
                              <a:ln/>
                            </pic:spPr>
                          </pic:pic>
                        </a:graphicData>
                      </a:graphic>
                    </wp:inline>
                  </w:drawing>
                </w:r>
              </w:del>
            </w:sdtContent>
          </w:sdt>
          <w:sdt>
            <w:sdtPr>
              <w:tag w:val="goog_rdk_300"/>
            </w:sdtPr>
            <w:sdtContent>
              <w:ins w:author="Heather Justice" w:id="119" w:date="2024-07-11T15:25:03Z">
                <w:r w:rsidDel="00000000" w:rsidR="00000000" w:rsidRPr="00000000">
                  <w:rPr>
                    <w:rtl w:val="0"/>
                  </w:rPr>
                </w:r>
              </w:ins>
            </w:sdtContent>
          </w:sdt>
        </w:p>
      </w:sdtContent>
    </w:sdt>
    <w:sdt>
      <w:sdtPr>
        <w:tag w:val="goog_rdk_303"/>
      </w:sdtPr>
      <w:sdtContent>
        <w:p w:rsidR="00000000" w:rsidDel="00000000" w:rsidP="00000000" w:rsidRDefault="00000000" w:rsidRPr="00000000" w14:paraId="000000DE">
          <w:pPr>
            <w:spacing w:after="0" w:line="246" w:lineRule="auto"/>
            <w:ind w:left="-5" w:right="103" w:hanging="10"/>
            <w:rPr>
              <w:ins w:author="Heather Justice" w:id="119" w:date="2024-07-11T15:25:03Z"/>
            </w:rPr>
          </w:pPr>
          <w:sdt>
            <w:sdtPr>
              <w:tag w:val="goog_rdk_302"/>
            </w:sdtPr>
            <w:sdtContent>
              <w:ins w:author="Heather Justice" w:id="119" w:date="2024-07-11T15:25:03Z">
                <w:r w:rsidDel="00000000" w:rsidR="00000000" w:rsidRPr="00000000">
                  <w:rPr/>
                  <w:drawing>
                    <wp:inline distB="114300" distT="114300" distL="114300" distR="114300">
                      <wp:extent cx="5343525" cy="6581775"/>
                      <wp:effectExtent b="0" l="0" r="0" t="0"/>
                      <wp:docPr id="114" name="image40.png"/>
                      <a:graphic>
                        <a:graphicData uri="http://schemas.openxmlformats.org/drawingml/2006/picture">
                          <pic:pic>
                            <pic:nvPicPr>
                              <pic:cNvPr id="0" name="image40.png"/>
                              <pic:cNvPicPr preferRelativeResize="0"/>
                            </pic:nvPicPr>
                            <pic:blipFill>
                              <a:blip r:embed="rId72"/>
                              <a:srcRect b="0" l="0" r="0" t="0"/>
                              <a:stretch>
                                <a:fillRect/>
                              </a:stretch>
                            </pic:blipFill>
                            <pic:spPr>
                              <a:xfrm>
                                <a:off x="0" y="0"/>
                                <a:ext cx="5343525" cy="6581775"/>
                              </a:xfrm>
                              <a:prstGeom prst="rect"/>
                              <a:ln/>
                            </pic:spPr>
                          </pic:pic>
                        </a:graphicData>
                      </a:graphic>
                    </wp:inline>
                  </w:drawing>
                </w:r>
                <w:r w:rsidDel="00000000" w:rsidR="00000000" w:rsidRPr="00000000">
                  <w:rPr>
                    <w:rtl w:val="0"/>
                  </w:rPr>
                </w:r>
              </w:ins>
            </w:sdtContent>
          </w:sdt>
        </w:p>
      </w:sdtContent>
    </w:sdt>
    <w:p w:rsidR="00000000" w:rsidDel="00000000" w:rsidP="00000000" w:rsidRDefault="00000000" w:rsidRPr="00000000" w14:paraId="000000DF">
      <w:pPr>
        <w:spacing w:after="0" w:line="246" w:lineRule="auto"/>
        <w:ind w:left="-5" w:right="103" w:hanging="10"/>
        <w:rPr/>
      </w:pPr>
      <w:r w:rsidDel="00000000" w:rsidR="00000000" w:rsidRPr="00000000">
        <w:rPr>
          <w:rtl w:val="0"/>
        </w:rPr>
        <w:br w:type="textWrapping"/>
      </w:r>
      <w:bookmarkStart w:colFirst="0" w:colLast="0" w:name="bookmark=id.2u6wntf" w:id="44"/>
      <w:bookmarkEnd w:id="44"/>
      <w:r w:rsidDel="00000000" w:rsidR="00000000" w:rsidRPr="00000000">
        <w:rPr>
          <w:i w:val="1"/>
          <w:sz w:val="18"/>
          <w:szCs w:val="18"/>
          <w:rtl w:val="0"/>
        </w:rPr>
        <w:t xml:space="preserve">Figure 2</w:t>
      </w:r>
      <w:sdt>
        <w:sdtPr>
          <w:tag w:val="goog_rdk_304"/>
        </w:sdtPr>
        <w:sdtContent>
          <w:ins w:author="Heather Justice" w:id="120" w:date="2024-07-11T18:58:17Z">
            <w:r w:rsidDel="00000000" w:rsidR="00000000" w:rsidRPr="00000000">
              <w:rPr>
                <w:i w:val="1"/>
                <w:sz w:val="18"/>
                <w:szCs w:val="18"/>
                <w:rtl w:val="0"/>
              </w:rPr>
              <w:t xml:space="preserve">7</w:t>
            </w:r>
          </w:ins>
        </w:sdtContent>
      </w:sdt>
      <w:sdt>
        <w:sdtPr>
          <w:tag w:val="goog_rdk_305"/>
        </w:sdtPr>
        <w:sdtContent>
          <w:del w:author="Heather Justice" w:id="120" w:date="2024-07-11T18:58:17Z">
            <w:r w:rsidDel="00000000" w:rsidR="00000000" w:rsidRPr="00000000">
              <w:rPr>
                <w:i w:val="1"/>
                <w:sz w:val="18"/>
                <w:szCs w:val="18"/>
                <w:rtl w:val="0"/>
              </w:rPr>
              <w:delText xml:space="preserve">8</w:delText>
            </w:r>
          </w:del>
        </w:sdtContent>
      </w:sdt>
      <w:r w:rsidDel="00000000" w:rsidR="00000000" w:rsidRPr="00000000">
        <w:rPr>
          <w:i w:val="1"/>
          <w:sz w:val="18"/>
          <w:szCs w:val="18"/>
          <w:rtl w:val="0"/>
        </w:rPr>
        <w:t xml:space="preserve">. Secondary caregiver phone number.</w:t>
      </w:r>
      <w:r w:rsidDel="00000000" w:rsidR="00000000" w:rsidRPr="00000000">
        <w:rPr>
          <w:rtl w:val="0"/>
        </w:rPr>
      </w:r>
    </w:p>
    <w:sdt>
      <w:sdtPr>
        <w:tag w:val="goog_rdk_308"/>
      </w:sdtPr>
      <w:sdtContent>
        <w:p w:rsidR="00000000" w:rsidDel="00000000" w:rsidP="00000000" w:rsidRDefault="00000000" w:rsidRPr="00000000" w14:paraId="000000E0">
          <w:pPr>
            <w:rPr>
              <w:del w:author="Heather Justice" w:id="121" w:date="2024-07-11T15:27:53Z"/>
            </w:rPr>
          </w:pPr>
          <w:r w:rsidDel="00000000" w:rsidR="00000000" w:rsidRPr="00000000">
            <w:rPr>
              <w:rtl w:val="0"/>
            </w:rPr>
            <w:br w:type="textWrapping"/>
          </w:r>
          <w:sdt>
            <w:sdtPr>
              <w:tag w:val="goog_rdk_306"/>
            </w:sdtPr>
            <w:sdtContent>
              <w:del w:author="Heather Justice" w:id="121" w:date="2024-07-11T15:27:53Z"/>
              <w:sdt>
                <w:sdtPr>
                  <w:tag w:val="goog_rdk_307"/>
                </w:sdtPr>
                <w:sdtContent>
                  <w:commentRangeStart w:id="5"/>
                </w:sdtContent>
              </w:sdt>
              <w:del w:author="Heather Justice" w:id="121" w:date="2024-07-11T15:27:53Z">
                <w:r w:rsidDel="00000000" w:rsidR="00000000" w:rsidRPr="00000000">
                  <w:rPr>
                    <w:rtl w:val="0"/>
                  </w:rPr>
                  <w:delText xml:space="preserve">A drop-down menu prompts the Secondary Family Caregiver to indicate their relationship with Veteran (</w:delText>
                </w:r>
                <w:r w:rsidDel="00000000" w:rsidR="00000000" w:rsidRPr="00000000">
                  <w:fldChar w:fldCharType="begin"/>
                </w:r>
                <w:r w:rsidDel="00000000" w:rsidR="00000000" w:rsidRPr="00000000">
                  <w:delInstrText xml:space="preserve">HYPERLINK \l "bookmark=id.19c6y18"</w:delInstrText>
                </w:r>
                <w:r w:rsidDel="00000000" w:rsidR="00000000" w:rsidRPr="00000000">
                  <w:fldChar w:fldCharType="separate"/>
                </w:r>
                <w:r w:rsidDel="00000000" w:rsidR="00000000" w:rsidRPr="00000000">
                  <w:rPr>
                    <w:color w:val="0000ff"/>
                    <w:u w:val="single"/>
                    <w:rtl w:val="0"/>
                  </w:rPr>
                  <w:delText xml:space="preserve">Figure 29</w:delText>
                </w:r>
                <w:r w:rsidDel="00000000" w:rsidR="00000000" w:rsidRPr="00000000">
                  <w:fldChar w:fldCharType="end"/>
                </w:r>
                <w:r w:rsidDel="00000000" w:rsidR="00000000" w:rsidRPr="00000000">
                  <w:rPr>
                    <w:rtl w:val="0"/>
                  </w:rPr>
                  <w:delText xml:space="preserve">). The form will not allow the applicant to continue without providing a response.</w:delText>
                </w:r>
              </w:del>
            </w:sdtContent>
          </w:sdt>
        </w:p>
      </w:sdtContent>
    </w:sdt>
    <w:sdt>
      <w:sdtPr>
        <w:tag w:val="goog_rdk_310"/>
      </w:sdtPr>
      <w:sdtContent>
        <w:p w:rsidR="00000000" w:rsidDel="00000000" w:rsidP="00000000" w:rsidRDefault="00000000" w:rsidRPr="00000000" w14:paraId="000000E1">
          <w:pPr>
            <w:rPr>
              <w:i w:val="1"/>
              <w:sz w:val="18"/>
              <w:szCs w:val="18"/>
            </w:rPr>
            <w:pPrChange w:author="Heather Justice" w:id="0" w:date="2024-07-11T15:27:53Z">
              <w:pPr>
                <w:pBdr>
                  <w:bottom w:color="000000" w:space="1" w:sz="6" w:val="single"/>
                </w:pBdr>
              </w:pPr>
            </w:pPrChange>
          </w:pPr>
          <w:sdt>
            <w:sdtPr>
              <w:tag w:val="goog_rdk_309"/>
            </w:sdtPr>
            <w:sdtContent>
              <w:del w:author="Heather Justice" w:id="121" w:date="2024-07-11T15:27:53Z">
                <w:r w:rsidDel="00000000" w:rsidR="00000000" w:rsidRPr="00000000">
                  <w:rPr/>
                  <w:drawing>
                    <wp:inline distB="0" distT="0" distL="0" distR="0">
                      <wp:extent cx="4764253" cy="1111945"/>
                      <wp:effectExtent b="0" l="0" r="0" t="0"/>
                      <wp:docPr id="96" name="image21.png"/>
                      <a:graphic>
                        <a:graphicData uri="http://schemas.openxmlformats.org/drawingml/2006/picture">
                          <pic:pic>
                            <pic:nvPicPr>
                              <pic:cNvPr id="0" name="image21.png"/>
                              <pic:cNvPicPr preferRelativeResize="0"/>
                            </pic:nvPicPr>
                            <pic:blipFill>
                              <a:blip r:embed="rId73"/>
                              <a:srcRect b="0" l="0" r="0" t="0"/>
                              <a:stretch>
                                <a:fillRect/>
                              </a:stretch>
                            </pic:blipFill>
                            <pic:spPr>
                              <a:xfrm>
                                <a:off x="0" y="0"/>
                                <a:ext cx="4764253" cy="1111945"/>
                              </a:xfrm>
                              <a:prstGeom prst="rect"/>
                              <a:ln/>
                            </pic:spPr>
                          </pic:pic>
                        </a:graphicData>
                      </a:graphic>
                    </wp:inline>
                  </w:drawing>
                </w:r>
                <w:r w:rsidDel="00000000" w:rsidR="00000000" w:rsidRPr="00000000">
                  <w:rPr>
                    <w:rtl w:val="0"/>
                  </w:rPr>
                  <w:br w:type="textWrapping"/>
                </w:r>
                <w:bookmarkStart w:colFirst="0" w:colLast="0" w:name="bookmark=id.19c6y18" w:id="45"/>
                <w:bookmarkEnd w:id="45"/>
                <w:r w:rsidDel="00000000" w:rsidR="00000000" w:rsidRPr="00000000">
                  <w:rPr>
                    <w:i w:val="1"/>
                    <w:sz w:val="18"/>
                    <w:szCs w:val="18"/>
                    <w:rtl w:val="0"/>
                  </w:rPr>
                  <w:delText xml:space="preserve">Figure 29. Secondary caregiver’s relationship with Veteran.</w:delText>
                </w:r>
                <w:r w:rsidDel="00000000" w:rsidR="00000000" w:rsidRPr="00000000">
                  <w:br w:type="page"/>
                </w:r>
              </w:del>
            </w:sdtContent>
          </w:sdt>
          <w:commentRangeEnd w:id="5"/>
          <w:r w:rsidDel="00000000" w:rsidR="00000000" w:rsidRPr="00000000">
            <w:commentReference w:id="5"/>
          </w:r>
          <w:r w:rsidDel="00000000" w:rsidR="00000000" w:rsidRPr="00000000">
            <w:rPr>
              <w:rtl w:val="0"/>
            </w:rPr>
          </w:r>
        </w:p>
      </w:sdtContent>
    </w:sdt>
    <w:p w:rsidR="00000000" w:rsidDel="00000000" w:rsidP="00000000" w:rsidRDefault="00000000" w:rsidRPr="00000000" w14:paraId="000000E2">
      <w:pPr>
        <w:rPr/>
      </w:pPr>
      <w:r w:rsidDel="00000000" w:rsidR="00000000" w:rsidRPr="00000000">
        <w:rPr>
          <w:rtl w:val="0"/>
        </w:rPr>
        <w:t xml:space="preserve">Applicants are then asked if they would like to add </w:t>
      </w:r>
      <w:sdt>
        <w:sdtPr>
          <w:tag w:val="goog_rdk_311"/>
        </w:sdtPr>
        <w:sdtContent>
          <w:ins w:author="Heather Justice" w:id="123" w:date="2024-07-11T20:50:38Z">
            <w:r w:rsidDel="00000000" w:rsidR="00000000" w:rsidRPr="00000000">
              <w:rPr>
                <w:rtl w:val="0"/>
              </w:rPr>
              <w:t xml:space="preserve">an additional </w:t>
            </w:r>
          </w:ins>
        </w:sdtContent>
      </w:sdt>
      <w:sdt>
        <w:sdtPr>
          <w:tag w:val="goog_rdk_312"/>
        </w:sdtPr>
        <w:sdtContent>
          <w:del w:author="Heather Justice" w:id="123" w:date="2024-07-11T20:50:38Z">
            <w:r w:rsidDel="00000000" w:rsidR="00000000" w:rsidRPr="00000000">
              <w:rPr>
                <w:rtl w:val="0"/>
              </w:rPr>
              <w:delText xml:space="preserve">another </w:delText>
            </w:r>
          </w:del>
        </w:sdtContent>
      </w:sdt>
      <w:r w:rsidDel="00000000" w:rsidR="00000000" w:rsidRPr="00000000">
        <w:rPr>
          <w:rtl w:val="0"/>
        </w:rPr>
        <w:t xml:space="preserve">Secondary Family Caregiver (</w:t>
      </w:r>
      <w:sdt>
        <w:sdtPr>
          <w:tag w:val="goog_rdk_313"/>
        </w:sdtPr>
        <w:sdtContent>
          <w:ins w:author="Heather Justice" w:id="124" w:date="2024-07-11T20:11:03Z">
            <w:r w:rsidDel="00000000" w:rsidR="00000000" w:rsidRPr="00000000">
              <w:fldChar w:fldCharType="begin"/>
            </w:r>
            <w:r w:rsidDel="00000000" w:rsidR="00000000" w:rsidRPr="00000000">
              <w:instrText xml:space="preserve">HYPERLINK \l "bookmark=id.3tbugp1"</w:instrText>
            </w:r>
            <w:r w:rsidDel="00000000" w:rsidR="00000000" w:rsidRPr="00000000">
              <w:fldChar w:fldCharType="separate"/>
            </w:r>
            <w:r w:rsidDel="00000000" w:rsidR="00000000" w:rsidRPr="00000000">
              <w:rPr>
                <w:rtl w:val="0"/>
              </w:rPr>
              <w:t xml:space="preserve">Figure 28</w:t>
            </w:r>
            <w:r w:rsidDel="00000000" w:rsidR="00000000" w:rsidRPr="00000000">
              <w:fldChar w:fldCharType="end"/>
            </w:r>
          </w:ins>
        </w:sdtContent>
      </w:sdt>
      <w:sdt>
        <w:sdtPr>
          <w:tag w:val="goog_rdk_314"/>
        </w:sdtPr>
        <w:sdtContent>
          <w:del w:author="Heather Justice" w:id="124" w:date="2024-07-11T20:11:03Z">
            <w:r w:rsidDel="00000000" w:rsidR="00000000" w:rsidRPr="00000000">
              <w:fldChar w:fldCharType="begin"/>
            </w:r>
            <w:r w:rsidDel="00000000" w:rsidR="00000000" w:rsidRPr="00000000">
              <w:delInstrText xml:space="preserve">HYPERLINK \l "bookmark=id.3tbugp1"</w:delInstrText>
            </w:r>
            <w:r w:rsidDel="00000000" w:rsidR="00000000" w:rsidRPr="00000000">
              <w:fldChar w:fldCharType="separate"/>
            </w:r>
            <w:r w:rsidDel="00000000" w:rsidR="00000000" w:rsidRPr="00000000">
              <w:rPr>
                <w:color w:val="0000ff"/>
                <w:u w:val="single"/>
                <w:rtl w:val="0"/>
              </w:rPr>
              <w:delText xml:space="preserve">Figure </w:delText>
            </w:r>
            <w:r w:rsidDel="00000000" w:rsidR="00000000" w:rsidRPr="00000000">
              <w:fldChar w:fldCharType="end"/>
            </w:r>
          </w:del>
        </w:sdtContent>
      </w:sdt>
      <w:sdt>
        <w:sdtPr>
          <w:tag w:val="goog_rdk_315"/>
        </w:sdtPr>
        <w:sdtContent>
          <w:ins w:author="Heather Justice" w:id="125" w:date="2024-07-11T19:59:06Z">
            <w:sdt>
              <w:sdtPr>
                <w:tag w:val="goog_rdk_316"/>
              </w:sdtPr>
              <w:sdtContent>
                <w:del w:author="Heather Justice" w:id="124" w:date="2024-07-11T20:11:03Z">
                  <w:r w:rsidDel="00000000" w:rsidR="00000000" w:rsidRPr="00000000">
                    <w:rPr>
                      <w:color w:val="0000ff"/>
                      <w:u w:val="single"/>
                      <w:rtl w:val="0"/>
                    </w:rPr>
                    <w:delText xml:space="preserve">28</w:delText>
                  </w:r>
                </w:del>
              </w:sdtContent>
            </w:sdt>
          </w:ins>
        </w:sdtContent>
      </w:sdt>
      <w:sdt>
        <w:sdtPr>
          <w:tag w:val="goog_rdk_317"/>
        </w:sdtPr>
        <w:sdtContent>
          <w:del w:author="Heather Justice" w:id="124" w:date="2024-07-11T20:11:03Z">
            <w:r w:rsidDel="00000000" w:rsidR="00000000" w:rsidRPr="00000000">
              <w:rPr>
                <w:color w:val="0000ff"/>
                <w:u w:val="single"/>
                <w:rtl w:val="0"/>
              </w:rPr>
              <w:delText xml:space="preserve">30</w:delText>
            </w:r>
          </w:del>
        </w:sdtContent>
      </w:sdt>
      <w:r w:rsidDel="00000000" w:rsidR="00000000" w:rsidRPr="00000000">
        <w:rPr>
          <w:rtl w:val="0"/>
        </w:rPr>
        <w:t xml:space="preserve">). If the applicants do not add </w:t>
      </w:r>
      <w:sdt>
        <w:sdtPr>
          <w:tag w:val="goog_rdk_318"/>
        </w:sdtPr>
        <w:sdtContent>
          <w:ins w:author="Heather Justice" w:id="126" w:date="2024-07-11T20:50:32Z">
            <w:r w:rsidDel="00000000" w:rsidR="00000000" w:rsidRPr="00000000">
              <w:rPr>
                <w:rtl w:val="0"/>
              </w:rPr>
              <w:t xml:space="preserve">an additional</w:t>
            </w:r>
          </w:ins>
        </w:sdtContent>
      </w:sdt>
      <w:sdt>
        <w:sdtPr>
          <w:tag w:val="goog_rdk_319"/>
        </w:sdtPr>
        <w:sdtContent>
          <w:del w:author="Heather Justice" w:id="126" w:date="2024-07-11T20:50:32Z">
            <w:r w:rsidDel="00000000" w:rsidR="00000000" w:rsidRPr="00000000">
              <w:rPr>
                <w:rtl w:val="0"/>
              </w:rPr>
              <w:delText xml:space="preserve">a second</w:delText>
            </w:r>
          </w:del>
        </w:sdtContent>
      </w:sdt>
      <w:r w:rsidDel="00000000" w:rsidR="00000000" w:rsidRPr="00000000">
        <w:rPr>
          <w:rtl w:val="0"/>
        </w:rPr>
        <w:t xml:space="preserve"> Secondary Family Caregiver, they will advance to the review screen.</w:t>
      </w:r>
    </w:p>
    <w:sdt>
      <w:sdtPr>
        <w:tag w:val="goog_rdk_323"/>
      </w:sdtPr>
      <w:sdtContent>
        <w:p w:rsidR="00000000" w:rsidDel="00000000" w:rsidP="00000000" w:rsidRDefault="00000000" w:rsidRPr="00000000" w14:paraId="000000E3">
          <w:pPr>
            <w:pBdr>
              <w:bottom w:color="000000" w:space="1" w:sz="6" w:val="single"/>
            </w:pBdr>
            <w:rPr>
              <w:ins w:author="Heather Justice" w:id="128" w:date="2024-07-11T15:28:37Z"/>
            </w:rPr>
          </w:pPr>
          <w:sdt>
            <w:sdtPr>
              <w:tag w:val="goog_rdk_321"/>
            </w:sdtPr>
            <w:sdtContent>
              <w:del w:author="Heather Justice" w:id="127" w:date="2024-07-11T15:28:36Z">
                <w:r w:rsidDel="00000000" w:rsidR="00000000" w:rsidRPr="00000000">
                  <w:rPr/>
                  <w:drawing>
                    <wp:inline distB="0" distT="0" distL="0" distR="0">
                      <wp:extent cx="4833538" cy="1942243"/>
                      <wp:effectExtent b="0" l="0" r="0" t="0"/>
                      <wp:docPr id="98" name="image31.png"/>
                      <a:graphic>
                        <a:graphicData uri="http://schemas.openxmlformats.org/drawingml/2006/picture">
                          <pic:pic>
                            <pic:nvPicPr>
                              <pic:cNvPr id="0" name="image31.png"/>
                              <pic:cNvPicPr preferRelativeResize="0"/>
                            </pic:nvPicPr>
                            <pic:blipFill>
                              <a:blip r:embed="rId74"/>
                              <a:srcRect b="0" l="0" r="0" t="0"/>
                              <a:stretch>
                                <a:fillRect/>
                              </a:stretch>
                            </pic:blipFill>
                            <pic:spPr>
                              <a:xfrm>
                                <a:off x="0" y="0"/>
                                <a:ext cx="4833538" cy="1942243"/>
                              </a:xfrm>
                              <a:prstGeom prst="rect"/>
                              <a:ln/>
                            </pic:spPr>
                          </pic:pic>
                        </a:graphicData>
                      </a:graphic>
                    </wp:inline>
                  </w:drawing>
                </w:r>
              </w:del>
            </w:sdtContent>
          </w:sdt>
          <w:sdt>
            <w:sdtPr>
              <w:tag w:val="goog_rdk_322"/>
            </w:sdtPr>
            <w:sdtContent>
              <w:ins w:author="Heather Justice" w:id="128" w:date="2024-07-11T15:28:37Z">
                <w:r w:rsidDel="00000000" w:rsidR="00000000" w:rsidRPr="00000000">
                  <w:rPr>
                    <w:rtl w:val="0"/>
                  </w:rPr>
                </w:r>
              </w:ins>
            </w:sdtContent>
          </w:sdt>
        </w:p>
      </w:sdtContent>
    </w:sdt>
    <w:sdt>
      <w:sdtPr>
        <w:tag w:val="goog_rdk_325"/>
      </w:sdtPr>
      <w:sdtContent>
        <w:p w:rsidR="00000000" w:rsidDel="00000000" w:rsidP="00000000" w:rsidRDefault="00000000" w:rsidRPr="00000000" w14:paraId="000000E4">
          <w:pPr>
            <w:pBdr>
              <w:bottom w:color="000000" w:space="1" w:sz="6" w:val="single"/>
            </w:pBdr>
            <w:rPr>
              <w:ins w:author="Heather Justice" w:id="128" w:date="2024-07-11T15:28:37Z"/>
            </w:rPr>
          </w:pPr>
          <w:sdt>
            <w:sdtPr>
              <w:tag w:val="goog_rdk_324"/>
            </w:sdtPr>
            <w:sdtContent>
              <w:ins w:author="Heather Justice" w:id="128" w:date="2024-07-11T15:28:37Z">
                <w:r w:rsidDel="00000000" w:rsidR="00000000" w:rsidRPr="00000000">
                  <w:rPr>
                    <w:rtl w:val="0"/>
                  </w:rPr>
                </w:r>
              </w:ins>
            </w:sdtContent>
          </w:sdt>
        </w:p>
      </w:sdtContent>
    </w:sdt>
    <w:p w:rsidR="00000000" w:rsidDel="00000000" w:rsidP="00000000" w:rsidRDefault="00000000" w:rsidRPr="00000000" w14:paraId="000000E5">
      <w:pPr>
        <w:pBdr>
          <w:bottom w:color="000000" w:space="1" w:sz="6" w:val="single"/>
        </w:pBdr>
        <w:rPr/>
      </w:pPr>
      <w:sdt>
        <w:sdtPr>
          <w:tag w:val="goog_rdk_326"/>
        </w:sdtPr>
        <w:sdtContent>
          <w:ins w:author="Heather Justice" w:id="128" w:date="2024-07-11T15:28:37Z">
            <w:r w:rsidDel="00000000" w:rsidR="00000000" w:rsidRPr="00000000">
              <w:rPr/>
              <w:drawing>
                <wp:inline distB="114300" distT="114300" distL="114300" distR="114300">
                  <wp:extent cx="5286375" cy="4200525"/>
                  <wp:effectExtent b="0" l="0" r="0" t="0"/>
                  <wp:docPr id="109" name="image39.png"/>
                  <a:graphic>
                    <a:graphicData uri="http://schemas.openxmlformats.org/drawingml/2006/picture">
                      <pic:pic>
                        <pic:nvPicPr>
                          <pic:cNvPr id="0" name="image39.png"/>
                          <pic:cNvPicPr preferRelativeResize="0"/>
                        </pic:nvPicPr>
                        <pic:blipFill>
                          <a:blip r:embed="rId75"/>
                          <a:srcRect b="0" l="0" r="0" t="0"/>
                          <a:stretch>
                            <a:fillRect/>
                          </a:stretch>
                        </pic:blipFill>
                        <pic:spPr>
                          <a:xfrm>
                            <a:off x="0" y="0"/>
                            <a:ext cx="5286375" cy="4200525"/>
                          </a:xfrm>
                          <a:prstGeom prst="rect"/>
                          <a:ln/>
                        </pic:spPr>
                      </pic:pic>
                    </a:graphicData>
                  </a:graphic>
                </wp:inline>
              </w:drawing>
            </w:r>
          </w:ins>
        </w:sdtContent>
      </w:sdt>
      <w:r w:rsidDel="00000000" w:rsidR="00000000" w:rsidRPr="00000000">
        <w:rPr>
          <w:rtl w:val="0"/>
        </w:rPr>
        <w:br w:type="textWrapping"/>
      </w:r>
      <w:bookmarkStart w:colFirst="0" w:colLast="0" w:name="bookmark=id.3tbugp1" w:id="46"/>
      <w:bookmarkEnd w:id="46"/>
      <w:r w:rsidDel="00000000" w:rsidR="00000000" w:rsidRPr="00000000">
        <w:rPr>
          <w:i w:val="1"/>
          <w:sz w:val="18"/>
          <w:szCs w:val="18"/>
          <w:rtl w:val="0"/>
        </w:rPr>
        <w:t xml:space="preserve">Figure </w:t>
      </w:r>
      <w:sdt>
        <w:sdtPr>
          <w:tag w:val="goog_rdk_327"/>
        </w:sdtPr>
        <w:sdtContent>
          <w:ins w:author="Heather Justice" w:id="129" w:date="2024-07-11T19:54:56Z">
            <w:r w:rsidDel="00000000" w:rsidR="00000000" w:rsidRPr="00000000">
              <w:rPr>
                <w:i w:val="1"/>
                <w:sz w:val="18"/>
                <w:szCs w:val="18"/>
                <w:rtl w:val="0"/>
              </w:rPr>
              <w:t xml:space="preserve">28</w:t>
            </w:r>
          </w:ins>
        </w:sdtContent>
      </w:sdt>
      <w:sdt>
        <w:sdtPr>
          <w:tag w:val="goog_rdk_328"/>
        </w:sdtPr>
        <w:sdtContent>
          <w:del w:author="Heather Justice" w:id="129" w:date="2024-07-11T19:54:56Z">
            <w:r w:rsidDel="00000000" w:rsidR="00000000" w:rsidRPr="00000000">
              <w:rPr>
                <w:i w:val="1"/>
                <w:sz w:val="18"/>
                <w:szCs w:val="18"/>
                <w:rtl w:val="0"/>
              </w:rPr>
              <w:delText xml:space="preserve">30</w:delText>
            </w:r>
          </w:del>
        </w:sdtContent>
      </w:sdt>
      <w:r w:rsidDel="00000000" w:rsidR="00000000" w:rsidRPr="00000000">
        <w:rPr>
          <w:i w:val="1"/>
          <w:sz w:val="18"/>
          <w:szCs w:val="18"/>
          <w:rtl w:val="0"/>
        </w:rPr>
        <w:t xml:space="preserve">. Option to add </w:t>
      </w:r>
      <w:sdt>
        <w:sdtPr>
          <w:tag w:val="goog_rdk_329"/>
        </w:sdtPr>
        <w:sdtContent>
          <w:ins w:author="Heather Justice" w:id="130" w:date="2024-07-11T20:51:12Z">
            <w:r w:rsidDel="00000000" w:rsidR="00000000" w:rsidRPr="00000000">
              <w:rPr>
                <w:i w:val="1"/>
                <w:sz w:val="18"/>
                <w:szCs w:val="18"/>
                <w:rtl w:val="0"/>
              </w:rPr>
              <w:t xml:space="preserve">an additional</w:t>
            </w:r>
          </w:ins>
        </w:sdtContent>
      </w:sdt>
      <w:sdt>
        <w:sdtPr>
          <w:tag w:val="goog_rdk_330"/>
        </w:sdtPr>
        <w:sdtContent>
          <w:del w:author="Heather Justice" w:id="130" w:date="2024-07-11T20:51:12Z">
            <w:r w:rsidDel="00000000" w:rsidR="00000000" w:rsidRPr="00000000">
              <w:rPr>
                <w:i w:val="1"/>
                <w:sz w:val="18"/>
                <w:szCs w:val="18"/>
                <w:rtl w:val="0"/>
              </w:rPr>
              <w:delText xml:space="preserve">a second</w:delText>
            </w:r>
          </w:del>
        </w:sdtContent>
      </w:sdt>
      <w:r w:rsidDel="00000000" w:rsidR="00000000" w:rsidRPr="00000000">
        <w:rPr>
          <w:i w:val="1"/>
          <w:sz w:val="18"/>
          <w:szCs w:val="18"/>
          <w:rtl w:val="0"/>
        </w:rPr>
        <w:t xml:space="preserve"> Secondary Family Caregiver.</w:t>
      </w:r>
      <w:r w:rsidDel="00000000" w:rsidR="00000000" w:rsidRPr="00000000">
        <w:rPr>
          <w:rtl w:val="0"/>
        </w:rPr>
      </w:r>
    </w:p>
    <w:p w:rsidR="00000000" w:rsidDel="00000000" w:rsidP="00000000" w:rsidRDefault="00000000" w:rsidRPr="00000000" w14:paraId="000000E6">
      <w:pPr>
        <w:rPr/>
      </w:pPr>
      <w:r w:rsidDel="00000000" w:rsidR="00000000" w:rsidRPr="00000000">
        <w:rPr>
          <w:rtl w:val="0"/>
        </w:rPr>
      </w:r>
    </w:p>
    <w:p w:rsidR="00000000" w:rsidDel="00000000" w:rsidP="00000000" w:rsidRDefault="00000000" w:rsidRPr="00000000" w14:paraId="000000E7">
      <w:pPr>
        <w:rPr/>
      </w:pPr>
      <w:r w:rsidDel="00000000" w:rsidR="00000000" w:rsidRPr="00000000">
        <w:rPr>
          <w:rtl w:val="0"/>
        </w:rPr>
        <w:t xml:space="preserve">If they add </w:t>
      </w:r>
      <w:sdt>
        <w:sdtPr>
          <w:tag w:val="goog_rdk_331"/>
        </w:sdtPr>
        <w:sdtContent>
          <w:ins w:author="Heather Justice" w:id="131" w:date="2024-07-11T20:51:21Z">
            <w:r w:rsidDel="00000000" w:rsidR="00000000" w:rsidRPr="00000000">
              <w:rPr>
                <w:rtl w:val="0"/>
              </w:rPr>
              <w:t xml:space="preserve">an additional</w:t>
            </w:r>
          </w:ins>
        </w:sdtContent>
      </w:sdt>
      <w:sdt>
        <w:sdtPr>
          <w:tag w:val="goog_rdk_332"/>
        </w:sdtPr>
        <w:sdtContent>
          <w:del w:author="Heather Justice" w:id="131" w:date="2024-07-11T20:51:21Z">
            <w:r w:rsidDel="00000000" w:rsidR="00000000" w:rsidRPr="00000000">
              <w:rPr>
                <w:rtl w:val="0"/>
              </w:rPr>
              <w:delText xml:space="preserve">a second</w:delText>
            </w:r>
          </w:del>
        </w:sdtContent>
      </w:sdt>
      <w:r w:rsidDel="00000000" w:rsidR="00000000" w:rsidRPr="00000000">
        <w:rPr>
          <w:rtl w:val="0"/>
        </w:rPr>
        <w:t xml:space="preserve"> Secondary Family Caregiver, they will advance to a new screen.</w:t>
      </w:r>
    </w:p>
    <w:p w:rsidR="00000000" w:rsidDel="00000000" w:rsidP="00000000" w:rsidRDefault="00000000" w:rsidRPr="00000000" w14:paraId="000000E8">
      <w:pPr>
        <w:rPr/>
      </w:pPr>
      <w:r w:rsidDel="00000000" w:rsidR="00000000" w:rsidRPr="00000000">
        <w:rPr>
          <w:rtl w:val="0"/>
        </w:rPr>
      </w:r>
    </w:p>
    <w:p w:rsidR="00000000" w:rsidDel="00000000" w:rsidP="00000000" w:rsidRDefault="00000000" w:rsidRPr="00000000" w14:paraId="000000E9">
      <w:pPr>
        <w:pStyle w:val="Heading3"/>
        <w:rPr>
          <w:b w:val="1"/>
          <w:color w:val="000000"/>
        </w:rPr>
      </w:pPr>
      <w:bookmarkStart w:colFirst="0" w:colLast="0" w:name="_heading=h.28h4qwu" w:id="47"/>
      <w:bookmarkEnd w:id="47"/>
      <w:sdt>
        <w:sdtPr>
          <w:tag w:val="goog_rdk_334"/>
        </w:sdtPr>
        <w:sdtContent>
          <w:ins w:author="Heather Justice" w:id="132" w:date="2024-07-11T20:51:54Z">
            <w:r w:rsidDel="00000000" w:rsidR="00000000" w:rsidRPr="00000000">
              <w:rPr>
                <w:rtl w:val="0"/>
              </w:rPr>
              <w:t xml:space="preserve">Additional </w:t>
            </w:r>
          </w:ins>
        </w:sdtContent>
      </w:sdt>
      <w:r w:rsidDel="00000000" w:rsidR="00000000" w:rsidRPr="00000000">
        <w:rPr>
          <w:b w:val="1"/>
          <w:color w:val="000000"/>
          <w:rtl w:val="0"/>
        </w:rPr>
        <w:t xml:space="preserve">Secondary Family Caregiver </w:t>
      </w:r>
      <w:sdt>
        <w:sdtPr>
          <w:tag w:val="goog_rdk_335"/>
        </w:sdtPr>
        <w:sdtContent>
          <w:del w:author="Heather Justice" w:id="133" w:date="2024-07-11T20:52:01Z">
            <w:r w:rsidDel="00000000" w:rsidR="00000000" w:rsidRPr="00000000">
              <w:rPr>
                <w:b w:val="1"/>
                <w:color w:val="000000"/>
                <w:rtl w:val="0"/>
              </w:rPr>
              <w:delText xml:space="preserve">(2) </w:delText>
            </w:r>
          </w:del>
        </w:sdtContent>
      </w:sdt>
      <w:r w:rsidDel="00000000" w:rsidR="00000000" w:rsidRPr="00000000">
        <w:rPr>
          <w:b w:val="1"/>
          <w:color w:val="000000"/>
          <w:rtl w:val="0"/>
        </w:rPr>
        <w:t xml:space="preserve">Information</w:t>
      </w:r>
    </w:p>
    <w:p w:rsidR="00000000" w:rsidDel="00000000" w:rsidP="00000000" w:rsidRDefault="00000000" w:rsidRPr="00000000" w14:paraId="000000EA">
      <w:pPr>
        <w:pBdr>
          <w:bottom w:color="000000" w:space="1" w:sz="6" w:val="single"/>
        </w:pBdr>
        <w:rPr/>
      </w:pPr>
      <w:r w:rsidDel="00000000" w:rsidR="00000000" w:rsidRPr="00000000">
        <w:rPr>
          <w:rtl w:val="0"/>
        </w:rPr>
        <w:t xml:space="preserve">Next, the person applying to be the </w:t>
      </w:r>
      <w:sdt>
        <w:sdtPr>
          <w:tag w:val="goog_rdk_336"/>
        </w:sdtPr>
        <w:sdtContent>
          <w:ins w:author="Heather Justice" w:id="134" w:date="2024-07-11T20:51:43Z">
            <w:r w:rsidDel="00000000" w:rsidR="00000000" w:rsidRPr="00000000">
              <w:rPr>
                <w:rtl w:val="0"/>
              </w:rPr>
              <w:t xml:space="preserve">Additional </w:t>
            </w:r>
          </w:ins>
        </w:sdtContent>
      </w:sdt>
      <w:r w:rsidDel="00000000" w:rsidR="00000000" w:rsidRPr="00000000">
        <w:rPr>
          <w:rtl w:val="0"/>
        </w:rPr>
        <w:t xml:space="preserve">Secondary Family Caregiver</w:t>
      </w:r>
      <w:sdt>
        <w:sdtPr>
          <w:tag w:val="goog_rdk_337"/>
        </w:sdtPr>
        <w:sdtContent>
          <w:del w:author="Heather Justice" w:id="135" w:date="2024-07-11T20:51:48Z">
            <w:r w:rsidDel="00000000" w:rsidR="00000000" w:rsidRPr="00000000">
              <w:rPr>
                <w:rtl w:val="0"/>
              </w:rPr>
              <w:delText xml:space="preserve"> (2)</w:delText>
            </w:r>
          </w:del>
        </w:sdtContent>
      </w:sdt>
      <w:r w:rsidDel="00000000" w:rsidR="00000000" w:rsidRPr="00000000">
        <w:rPr>
          <w:rtl w:val="0"/>
        </w:rPr>
        <w:t xml:space="preserve"> will be asked to enter general personal information (</w:t>
      </w:r>
      <w:sdt>
        <w:sdtPr>
          <w:tag w:val="goog_rdk_338"/>
        </w:sdtPr>
        <w:sdtContent>
          <w:ins w:author="Heather Justice" w:id="136" w:date="2024-07-11T20:11:25Z">
            <w:r w:rsidDel="00000000" w:rsidR="00000000" w:rsidRPr="00000000">
              <w:fldChar w:fldCharType="begin"/>
            </w:r>
            <w:r w:rsidDel="00000000" w:rsidR="00000000" w:rsidRPr="00000000">
              <w:instrText xml:space="preserve">HYPERLINK \l "bookmark=id.nmf14n"</w:instrText>
            </w:r>
            <w:r w:rsidDel="00000000" w:rsidR="00000000" w:rsidRPr="00000000">
              <w:fldChar w:fldCharType="separate"/>
            </w:r>
            <w:r w:rsidDel="00000000" w:rsidR="00000000" w:rsidRPr="00000000">
              <w:rPr>
                <w:rtl w:val="0"/>
              </w:rPr>
              <w:t xml:space="preserve">Figure 29</w:t>
            </w:r>
            <w:r w:rsidDel="00000000" w:rsidR="00000000" w:rsidRPr="00000000">
              <w:fldChar w:fldCharType="end"/>
            </w:r>
          </w:ins>
        </w:sdtContent>
      </w:sdt>
      <w:sdt>
        <w:sdtPr>
          <w:tag w:val="goog_rdk_339"/>
        </w:sdtPr>
        <w:sdtContent>
          <w:del w:author="Heather Justice" w:id="136" w:date="2024-07-11T20:11:25Z">
            <w:r w:rsidDel="00000000" w:rsidR="00000000" w:rsidRPr="00000000">
              <w:fldChar w:fldCharType="begin"/>
            </w:r>
            <w:r w:rsidDel="00000000" w:rsidR="00000000" w:rsidRPr="00000000">
              <w:delInstrText xml:space="preserve">HYPERLINK \l "bookmark=id.nmf14n"</w:delInstrText>
            </w:r>
            <w:r w:rsidDel="00000000" w:rsidR="00000000" w:rsidRPr="00000000">
              <w:fldChar w:fldCharType="separate"/>
            </w:r>
            <w:r w:rsidDel="00000000" w:rsidR="00000000" w:rsidRPr="00000000">
              <w:rPr>
                <w:color w:val="0000ff"/>
                <w:u w:val="single"/>
                <w:rtl w:val="0"/>
              </w:rPr>
              <w:delText xml:space="preserve">Figure </w:delText>
            </w:r>
            <w:r w:rsidDel="00000000" w:rsidR="00000000" w:rsidRPr="00000000">
              <w:fldChar w:fldCharType="end"/>
            </w:r>
          </w:del>
        </w:sdtContent>
      </w:sdt>
      <w:sdt>
        <w:sdtPr>
          <w:tag w:val="goog_rdk_340"/>
        </w:sdtPr>
        <w:sdtContent>
          <w:ins w:author="Heather Justice" w:id="137" w:date="2024-07-11T19:59:14Z">
            <w:sdt>
              <w:sdtPr>
                <w:tag w:val="goog_rdk_341"/>
              </w:sdtPr>
              <w:sdtContent>
                <w:del w:author="Heather Justice" w:id="136" w:date="2024-07-11T20:11:25Z">
                  <w:r w:rsidDel="00000000" w:rsidR="00000000" w:rsidRPr="00000000">
                    <w:rPr>
                      <w:color w:val="0000ff"/>
                      <w:u w:val="single"/>
                      <w:rtl w:val="0"/>
                    </w:rPr>
                    <w:delText xml:space="preserve">29</w:delText>
                  </w:r>
                </w:del>
              </w:sdtContent>
            </w:sdt>
          </w:ins>
        </w:sdtContent>
      </w:sdt>
      <w:sdt>
        <w:sdtPr>
          <w:tag w:val="goog_rdk_342"/>
        </w:sdtPr>
        <w:sdtContent>
          <w:del w:author="Heather Justice" w:id="136" w:date="2024-07-11T20:11:25Z">
            <w:r w:rsidDel="00000000" w:rsidR="00000000" w:rsidRPr="00000000">
              <w:rPr>
                <w:color w:val="0000ff"/>
                <w:u w:val="single"/>
                <w:rtl w:val="0"/>
              </w:rPr>
              <w:delText xml:space="preserve">31</w:delText>
            </w:r>
          </w:del>
        </w:sdtContent>
      </w:sdt>
      <w:r w:rsidDel="00000000" w:rsidR="00000000" w:rsidRPr="00000000">
        <w:rPr>
          <w:rtl w:val="0"/>
        </w:rPr>
        <w:t xml:space="preserve">).</w:t>
        <w:br w:type="textWrapping"/>
      </w:r>
    </w:p>
    <w:p w:rsidR="00000000" w:rsidDel="00000000" w:rsidP="00000000" w:rsidRDefault="00000000" w:rsidRPr="00000000" w14:paraId="000000EB">
      <w:pPr>
        <w:rPr/>
      </w:pPr>
      <w:sdt>
        <w:sdtPr>
          <w:tag w:val="goog_rdk_344"/>
        </w:sdtPr>
        <w:sdtContent>
          <w:del w:author="Heather Justice" w:id="138" w:date="2024-07-11T16:45:19Z">
            <w:r w:rsidDel="00000000" w:rsidR="00000000" w:rsidRPr="00000000">
              <w:rPr/>
              <w:drawing>
                <wp:inline distB="0" distT="0" distL="0" distR="0">
                  <wp:extent cx="4834768" cy="3213153"/>
                  <wp:effectExtent b="0" l="0" r="0" t="0"/>
                  <wp:docPr descr="A screenshot of a social media post&#10;&#10;Description automatically generated" id="99" name="image24.png"/>
                  <a:graphic>
                    <a:graphicData uri="http://schemas.openxmlformats.org/drawingml/2006/picture">
                      <pic:pic>
                        <pic:nvPicPr>
                          <pic:cNvPr descr="A screenshot of a social media post&#10;&#10;Description automatically generated" id="0" name="image24.png"/>
                          <pic:cNvPicPr preferRelativeResize="0"/>
                        </pic:nvPicPr>
                        <pic:blipFill>
                          <a:blip r:embed="rId76"/>
                          <a:srcRect b="2349" l="0" r="0" t="9747"/>
                          <a:stretch>
                            <a:fillRect/>
                          </a:stretch>
                        </pic:blipFill>
                        <pic:spPr>
                          <a:xfrm>
                            <a:off x="0" y="0"/>
                            <a:ext cx="4834768" cy="3213153"/>
                          </a:xfrm>
                          <a:prstGeom prst="rect"/>
                          <a:ln/>
                        </pic:spPr>
                      </pic:pic>
                    </a:graphicData>
                  </a:graphic>
                </wp:inline>
              </w:drawing>
            </w:r>
          </w:del>
        </w:sdtContent>
      </w:sdt>
      <w:r w:rsidDel="00000000" w:rsidR="00000000" w:rsidRPr="00000000">
        <w:rPr>
          <w:rtl w:val="0"/>
        </w:rPr>
      </w:r>
    </w:p>
    <w:sdt>
      <w:sdtPr>
        <w:tag w:val="goog_rdk_348"/>
      </w:sdtPr>
      <w:sdtContent>
        <w:p w:rsidR="00000000" w:rsidDel="00000000" w:rsidP="00000000" w:rsidRDefault="00000000" w:rsidRPr="00000000" w14:paraId="000000EC">
          <w:pPr>
            <w:rPr>
              <w:ins w:author="Heather Justice" w:id="140" w:date="2024-07-11T16:45:23Z"/>
            </w:rPr>
          </w:pPr>
          <w:sdt>
            <w:sdtPr>
              <w:tag w:val="goog_rdk_346"/>
            </w:sdtPr>
            <w:sdtContent>
              <w:del w:author="Heather Justice" w:id="139" w:date="2024-07-11T16:45:21Z">
                <w:r w:rsidDel="00000000" w:rsidR="00000000" w:rsidRPr="00000000">
                  <w:rPr/>
                  <w:drawing>
                    <wp:inline distB="0" distT="0" distL="0" distR="0">
                      <wp:extent cx="4907543" cy="2514140"/>
                      <wp:effectExtent b="0" l="0" r="0" t="0"/>
                      <wp:docPr descr="A screenshot of a cell phone&#10;&#10;Description automatically generated" id="100" name="image25.png"/>
                      <a:graphic>
                        <a:graphicData uri="http://schemas.openxmlformats.org/drawingml/2006/picture">
                          <pic:pic>
                            <pic:nvPicPr>
                              <pic:cNvPr descr="A screenshot of a cell phone&#10;&#10;Description automatically generated" id="0" name="image25.png"/>
                              <pic:cNvPicPr preferRelativeResize="0"/>
                            </pic:nvPicPr>
                            <pic:blipFill>
                              <a:blip r:embed="rId77"/>
                              <a:srcRect b="0" l="0" r="0" t="0"/>
                              <a:stretch>
                                <a:fillRect/>
                              </a:stretch>
                            </pic:blipFill>
                            <pic:spPr>
                              <a:xfrm>
                                <a:off x="0" y="0"/>
                                <a:ext cx="4907543" cy="2514140"/>
                              </a:xfrm>
                              <a:prstGeom prst="rect"/>
                              <a:ln/>
                            </pic:spPr>
                          </pic:pic>
                        </a:graphicData>
                      </a:graphic>
                    </wp:inline>
                  </w:drawing>
                </w:r>
              </w:del>
            </w:sdtContent>
          </w:sdt>
          <w:sdt>
            <w:sdtPr>
              <w:tag w:val="goog_rdk_347"/>
            </w:sdtPr>
            <w:sdtContent>
              <w:ins w:author="Heather Justice" w:id="140" w:date="2024-07-11T16:45:23Z">
                <w:r w:rsidDel="00000000" w:rsidR="00000000" w:rsidRPr="00000000">
                  <w:rPr>
                    <w:rtl w:val="0"/>
                  </w:rPr>
                </w:r>
              </w:ins>
            </w:sdtContent>
          </w:sdt>
        </w:p>
      </w:sdtContent>
    </w:sdt>
    <w:sdt>
      <w:sdtPr>
        <w:tag w:val="goog_rdk_350"/>
      </w:sdtPr>
      <w:sdtContent>
        <w:p w:rsidR="00000000" w:rsidDel="00000000" w:rsidP="00000000" w:rsidRDefault="00000000" w:rsidRPr="00000000" w14:paraId="000000ED">
          <w:pPr>
            <w:rPr>
              <w:ins w:author="Heather Justice" w:id="140" w:date="2024-07-11T16:45:23Z"/>
            </w:rPr>
          </w:pPr>
          <w:sdt>
            <w:sdtPr>
              <w:tag w:val="goog_rdk_349"/>
            </w:sdtPr>
            <w:sdtContent>
              <w:ins w:author="Heather Justice" w:id="140" w:date="2024-07-11T16:45:23Z">
                <w:r w:rsidDel="00000000" w:rsidR="00000000" w:rsidRPr="00000000">
                  <w:rPr>
                    <w:rtl w:val="0"/>
                  </w:rPr>
                </w:r>
              </w:ins>
            </w:sdtContent>
          </w:sdt>
        </w:p>
      </w:sdtContent>
    </w:sdt>
    <w:p w:rsidR="00000000" w:rsidDel="00000000" w:rsidP="00000000" w:rsidRDefault="00000000" w:rsidRPr="00000000" w14:paraId="000000EE">
      <w:pPr>
        <w:rPr/>
      </w:pPr>
      <w:sdt>
        <w:sdtPr>
          <w:tag w:val="goog_rdk_351"/>
        </w:sdtPr>
        <w:sdtContent>
          <w:ins w:author="Heather Justice" w:id="140" w:date="2024-07-11T16:45:23Z">
            <w:r w:rsidDel="00000000" w:rsidR="00000000" w:rsidRPr="00000000">
              <w:rPr/>
              <w:drawing>
                <wp:inline distB="114300" distT="114300" distL="114300" distR="114300">
                  <wp:extent cx="4576763" cy="8313536"/>
                  <wp:effectExtent b="0" l="0" r="0" t="0"/>
                  <wp:docPr id="97" name="image30.png"/>
                  <a:graphic>
                    <a:graphicData uri="http://schemas.openxmlformats.org/drawingml/2006/picture">
                      <pic:pic>
                        <pic:nvPicPr>
                          <pic:cNvPr id="0" name="image30.png"/>
                          <pic:cNvPicPr preferRelativeResize="0"/>
                        </pic:nvPicPr>
                        <pic:blipFill>
                          <a:blip r:embed="rId78"/>
                          <a:srcRect b="0" l="0" r="0" t="0"/>
                          <a:stretch>
                            <a:fillRect/>
                          </a:stretch>
                        </pic:blipFill>
                        <pic:spPr>
                          <a:xfrm>
                            <a:off x="0" y="0"/>
                            <a:ext cx="4576763" cy="8313536"/>
                          </a:xfrm>
                          <a:prstGeom prst="rect"/>
                          <a:ln/>
                        </pic:spPr>
                      </pic:pic>
                    </a:graphicData>
                  </a:graphic>
                </wp:inline>
              </w:drawing>
            </w:r>
          </w:ins>
        </w:sdtContent>
      </w:sdt>
      <w:r w:rsidDel="00000000" w:rsidR="00000000" w:rsidRPr="00000000">
        <w:rPr>
          <w:rtl w:val="0"/>
        </w:rPr>
        <w:br w:type="textWrapping"/>
      </w:r>
      <w:bookmarkStart w:colFirst="0" w:colLast="0" w:name="bookmark=id.nmf14n" w:id="48"/>
      <w:bookmarkEnd w:id="48"/>
      <w:r w:rsidDel="00000000" w:rsidR="00000000" w:rsidRPr="00000000">
        <w:rPr>
          <w:i w:val="1"/>
          <w:sz w:val="18"/>
          <w:szCs w:val="18"/>
          <w:rtl w:val="0"/>
        </w:rPr>
        <w:t xml:space="preserve">Figure </w:t>
      </w:r>
      <w:sdt>
        <w:sdtPr>
          <w:tag w:val="goog_rdk_352"/>
        </w:sdtPr>
        <w:sdtContent>
          <w:ins w:author="Heather Justice" w:id="141" w:date="2024-07-11T19:55:15Z">
            <w:r w:rsidDel="00000000" w:rsidR="00000000" w:rsidRPr="00000000">
              <w:rPr>
                <w:i w:val="1"/>
                <w:sz w:val="18"/>
                <w:szCs w:val="18"/>
                <w:rtl w:val="0"/>
              </w:rPr>
              <w:t xml:space="preserve">29</w:t>
            </w:r>
          </w:ins>
        </w:sdtContent>
      </w:sdt>
      <w:sdt>
        <w:sdtPr>
          <w:tag w:val="goog_rdk_353"/>
        </w:sdtPr>
        <w:sdtContent>
          <w:del w:author="Heather Justice" w:id="141" w:date="2024-07-11T19:55:15Z">
            <w:r w:rsidDel="00000000" w:rsidR="00000000" w:rsidRPr="00000000">
              <w:rPr>
                <w:i w:val="1"/>
                <w:sz w:val="18"/>
                <w:szCs w:val="18"/>
                <w:rtl w:val="0"/>
              </w:rPr>
              <w:delText xml:space="preserve">31</w:delText>
            </w:r>
          </w:del>
        </w:sdtContent>
      </w:sdt>
      <w:r w:rsidDel="00000000" w:rsidR="00000000" w:rsidRPr="00000000">
        <w:rPr>
          <w:i w:val="1"/>
          <w:sz w:val="18"/>
          <w:szCs w:val="18"/>
          <w:rtl w:val="0"/>
        </w:rPr>
        <w:t xml:space="preserve">. Additional Secondary Family Caregiver information.</w:t>
      </w:r>
      <w:r w:rsidDel="00000000" w:rsidR="00000000" w:rsidRPr="00000000">
        <w:rPr>
          <w:rtl w:val="0"/>
        </w:rPr>
      </w:r>
    </w:p>
    <w:sdt>
      <w:sdtPr>
        <w:tag w:val="goog_rdk_363"/>
      </w:sdtPr>
      <w:sdtContent>
        <w:p w:rsidR="00000000" w:rsidDel="00000000" w:rsidP="00000000" w:rsidRDefault="00000000" w:rsidRPr="00000000" w14:paraId="000000EF">
          <w:pPr>
            <w:spacing w:after="0" w:line="246" w:lineRule="auto"/>
            <w:ind w:left="-5" w:right="103" w:hanging="10"/>
            <w:rPr>
              <w:ins w:author="Heather Justice" w:id="147" w:date="2024-07-11T17:01:31Z"/>
            </w:rPr>
          </w:pPr>
          <w:r w:rsidDel="00000000" w:rsidR="00000000" w:rsidRPr="00000000">
            <w:rPr>
              <w:rtl w:val="0"/>
            </w:rPr>
            <w:t xml:space="preserve">The application will tell the </w:t>
          </w:r>
          <w:sdt>
            <w:sdtPr>
              <w:tag w:val="goog_rdk_354"/>
            </w:sdtPr>
            <w:sdtContent>
              <w:ins w:author="Heather Justice" w:id="142" w:date="2024-07-11T20:54:37Z">
                <w:r w:rsidDel="00000000" w:rsidR="00000000" w:rsidRPr="00000000">
                  <w:rPr>
                    <w:rtl w:val="0"/>
                  </w:rPr>
                  <w:t xml:space="preserve">Additional </w:t>
                </w:r>
              </w:ins>
            </w:sdtContent>
          </w:sdt>
          <w:r w:rsidDel="00000000" w:rsidR="00000000" w:rsidRPr="00000000">
            <w:rPr>
              <w:rtl w:val="0"/>
            </w:rPr>
            <w:t xml:space="preserve">Secondary Family Caregiver </w:t>
          </w:r>
          <w:sdt>
            <w:sdtPr>
              <w:tag w:val="goog_rdk_355"/>
            </w:sdtPr>
            <w:sdtContent>
              <w:del w:author="Heather Justice" w:id="143" w:date="2024-07-11T20:54:45Z">
                <w:r w:rsidDel="00000000" w:rsidR="00000000" w:rsidRPr="00000000">
                  <w:rPr>
                    <w:rtl w:val="0"/>
                  </w:rPr>
                  <w:delText xml:space="preserve">(2) </w:delText>
                </w:r>
              </w:del>
            </w:sdtContent>
          </w:sdt>
          <w:r w:rsidDel="00000000" w:rsidR="00000000" w:rsidRPr="00000000">
            <w:rPr>
              <w:rtl w:val="0"/>
            </w:rPr>
            <w:t xml:space="preserve">what must be filled in. If they do not enter all the required information, they will not be allowed to move on to the next page.</w:t>
            <w:br w:type="textWrapping"/>
            <w:br w:type="textWrapping"/>
            <w:t xml:space="preserve">The </w:t>
          </w:r>
          <w:sdt>
            <w:sdtPr>
              <w:tag w:val="goog_rdk_356"/>
            </w:sdtPr>
            <w:sdtContent>
              <w:ins w:author="Heather Justice" w:id="144" w:date="2024-07-11T20:54:50Z">
                <w:r w:rsidDel="00000000" w:rsidR="00000000" w:rsidRPr="00000000">
                  <w:rPr>
                    <w:rtl w:val="0"/>
                  </w:rPr>
                  <w:t xml:space="preserve">Additional </w:t>
                </w:r>
              </w:ins>
            </w:sdtContent>
          </w:sdt>
          <w:r w:rsidDel="00000000" w:rsidR="00000000" w:rsidRPr="00000000">
            <w:rPr>
              <w:rtl w:val="0"/>
            </w:rPr>
            <w:t xml:space="preserve">Secondary Family Caregiver’s Social Security number or tax identification number is requested, but not required to apply for the program. The caregiver applicant will receive an error message (</w:t>
          </w:r>
          <w:sdt>
            <w:sdtPr>
              <w:tag w:val="goog_rdk_357"/>
            </w:sdtPr>
            <w:sdtContent>
              <w:ins w:author="Heather Justice" w:id="145" w:date="2024-07-11T20:11:42Z">
                <w:r w:rsidDel="00000000" w:rsidR="00000000" w:rsidRPr="00000000">
                  <w:fldChar w:fldCharType="begin"/>
                </w:r>
                <w:r w:rsidDel="00000000" w:rsidR="00000000" w:rsidRPr="00000000">
                  <w:instrText xml:space="preserve">HYPERLINK \l "bookmark=id.37m2jsg"</w:instrText>
                </w:r>
                <w:r w:rsidDel="00000000" w:rsidR="00000000" w:rsidRPr="00000000">
                  <w:fldChar w:fldCharType="separate"/>
                </w:r>
                <w:r w:rsidDel="00000000" w:rsidR="00000000" w:rsidRPr="00000000">
                  <w:rPr>
                    <w:rtl w:val="0"/>
                  </w:rPr>
                  <w:t xml:space="preserve">Figure 30</w:t>
                </w:r>
                <w:r w:rsidDel="00000000" w:rsidR="00000000" w:rsidRPr="00000000">
                  <w:fldChar w:fldCharType="end"/>
                </w:r>
              </w:ins>
            </w:sdtContent>
          </w:sdt>
          <w:sdt>
            <w:sdtPr>
              <w:tag w:val="goog_rdk_358"/>
            </w:sdtPr>
            <w:sdtContent>
              <w:del w:author="Heather Justice" w:id="145" w:date="2024-07-11T20:11:42Z">
                <w:r w:rsidDel="00000000" w:rsidR="00000000" w:rsidRPr="00000000">
                  <w:fldChar w:fldCharType="begin"/>
                </w:r>
                <w:r w:rsidDel="00000000" w:rsidR="00000000" w:rsidRPr="00000000">
                  <w:delInstrText xml:space="preserve">HYPERLINK \l "bookmark=id.37m2jsg"</w:delInstrText>
                </w:r>
                <w:r w:rsidDel="00000000" w:rsidR="00000000" w:rsidRPr="00000000">
                  <w:fldChar w:fldCharType="separate"/>
                </w:r>
                <w:r w:rsidDel="00000000" w:rsidR="00000000" w:rsidRPr="00000000">
                  <w:rPr>
                    <w:color w:val="0000ff"/>
                    <w:u w:val="single"/>
                    <w:rtl w:val="0"/>
                  </w:rPr>
                  <w:delText xml:space="preserve">Figure 3</w:delText>
                </w:r>
                <w:r w:rsidDel="00000000" w:rsidR="00000000" w:rsidRPr="00000000">
                  <w:fldChar w:fldCharType="end"/>
                </w:r>
              </w:del>
            </w:sdtContent>
          </w:sdt>
          <w:sdt>
            <w:sdtPr>
              <w:tag w:val="goog_rdk_359"/>
            </w:sdtPr>
            <w:sdtContent>
              <w:ins w:author="Heather Justice" w:id="146" w:date="2024-07-11T19:59:22Z">
                <w:sdt>
                  <w:sdtPr>
                    <w:tag w:val="goog_rdk_360"/>
                  </w:sdtPr>
                  <w:sdtContent>
                    <w:del w:author="Heather Justice" w:id="145" w:date="2024-07-11T20:11:42Z">
                      <w:r w:rsidDel="00000000" w:rsidR="00000000" w:rsidRPr="00000000">
                        <w:rPr>
                          <w:color w:val="0000ff"/>
                          <w:u w:val="single"/>
                          <w:rtl w:val="0"/>
                        </w:rPr>
                        <w:delText xml:space="preserve">0</w:delText>
                      </w:r>
                    </w:del>
                  </w:sdtContent>
                </w:sdt>
              </w:ins>
            </w:sdtContent>
          </w:sdt>
          <w:sdt>
            <w:sdtPr>
              <w:tag w:val="goog_rdk_361"/>
            </w:sdtPr>
            <w:sdtContent>
              <w:del w:author="Heather Justice" w:id="145" w:date="2024-07-11T20:11:42Z">
                <w:r w:rsidDel="00000000" w:rsidR="00000000" w:rsidRPr="00000000">
                  <w:rPr>
                    <w:color w:val="0000ff"/>
                    <w:u w:val="single"/>
                    <w:rtl w:val="0"/>
                  </w:rPr>
                  <w:delText xml:space="preserve">2</w:delText>
                </w:r>
              </w:del>
            </w:sdtContent>
          </w:sdt>
          <w:r w:rsidDel="00000000" w:rsidR="00000000" w:rsidRPr="00000000">
            <w:rPr>
              <w:rtl w:val="0"/>
            </w:rPr>
            <w:t xml:space="preserve">) if they put in a number that is not 9 digits, or if they repeat a number that has been entered elsewhere on the form.</w:t>
          </w:r>
          <w:sdt>
            <w:sdtPr>
              <w:tag w:val="goog_rdk_362"/>
            </w:sdtPr>
            <w:sdtContent>
              <w:ins w:author="Heather Justice" w:id="147" w:date="2024-07-11T17:01:31Z">
                <w:r w:rsidDel="00000000" w:rsidR="00000000" w:rsidRPr="00000000">
                  <w:rPr>
                    <w:rtl w:val="0"/>
                  </w:rPr>
                </w:r>
              </w:ins>
            </w:sdtContent>
          </w:sdt>
        </w:p>
      </w:sdtContent>
    </w:sdt>
    <w:sdt>
      <w:sdtPr>
        <w:tag w:val="goog_rdk_366"/>
      </w:sdtPr>
      <w:sdtContent>
        <w:p w:rsidR="00000000" w:rsidDel="00000000" w:rsidP="00000000" w:rsidRDefault="00000000" w:rsidRPr="00000000" w14:paraId="000000F0">
          <w:pPr>
            <w:spacing w:after="0" w:line="246" w:lineRule="auto"/>
            <w:ind w:left="-5" w:right="103" w:hanging="10"/>
            <w:rPr>
              <w:ins w:author="Heather Justice" w:id="148" w:date="2024-07-11T16:55:16Z"/>
            </w:rPr>
          </w:pPr>
          <w:r w:rsidDel="00000000" w:rsidR="00000000" w:rsidRPr="00000000">
            <w:rPr>
              <w:rtl w:val="0"/>
            </w:rPr>
            <w:br w:type="textWrapping"/>
            <w:br w:type="textWrapping"/>
          </w:r>
          <w:sdt>
            <w:sdtPr>
              <w:tag w:val="goog_rdk_364"/>
            </w:sdtPr>
            <w:sdtContent>
              <w:del w:author="Heather Justice" w:id="148" w:date="2024-07-11T16:55:16Z">
                <w:r w:rsidDel="00000000" w:rsidR="00000000" w:rsidRPr="00000000">
                  <w:rPr/>
                  <w:drawing>
                    <wp:inline distB="0" distT="0" distL="0" distR="0">
                      <wp:extent cx="4930290" cy="1440847"/>
                      <wp:effectExtent b="0" l="0" r="0" t="0"/>
                      <wp:docPr descr="A picture containing bird&#10;&#10;Description automatically generated" id="101" name="image23.png"/>
                      <a:graphic>
                        <a:graphicData uri="http://schemas.openxmlformats.org/drawingml/2006/picture">
                          <pic:pic>
                            <pic:nvPicPr>
                              <pic:cNvPr descr="A picture containing bird&#10;&#10;Description automatically generated" id="0" name="image23.png"/>
                              <pic:cNvPicPr preferRelativeResize="0"/>
                            </pic:nvPicPr>
                            <pic:blipFill>
                              <a:blip r:embed="rId79"/>
                              <a:srcRect b="0" l="0" r="0" t="0"/>
                              <a:stretch>
                                <a:fillRect/>
                              </a:stretch>
                            </pic:blipFill>
                            <pic:spPr>
                              <a:xfrm>
                                <a:off x="0" y="0"/>
                                <a:ext cx="4930290" cy="1440847"/>
                              </a:xfrm>
                              <a:prstGeom prst="rect"/>
                              <a:ln/>
                            </pic:spPr>
                          </pic:pic>
                        </a:graphicData>
                      </a:graphic>
                    </wp:inline>
                  </w:drawing>
                </w:r>
              </w:del>
            </w:sdtContent>
          </w:sdt>
          <w:sdt>
            <w:sdtPr>
              <w:tag w:val="goog_rdk_365"/>
            </w:sdtPr>
            <w:sdtContent>
              <w:ins w:author="Heather Justice" w:id="148" w:date="2024-07-11T16:55:16Z">
                <w:r w:rsidDel="00000000" w:rsidR="00000000" w:rsidRPr="00000000">
                  <w:rPr>
                    <w:rtl w:val="0"/>
                  </w:rPr>
                </w:r>
              </w:ins>
            </w:sdtContent>
          </w:sdt>
        </w:p>
      </w:sdtContent>
    </w:sdt>
    <w:sdt>
      <w:sdtPr>
        <w:tag w:val="goog_rdk_368"/>
      </w:sdtPr>
      <w:sdtContent>
        <w:p w:rsidR="00000000" w:rsidDel="00000000" w:rsidP="00000000" w:rsidRDefault="00000000" w:rsidRPr="00000000" w14:paraId="000000F1">
          <w:pPr>
            <w:spacing w:after="0" w:line="246" w:lineRule="auto"/>
            <w:ind w:left="-5" w:right="103" w:hanging="10"/>
            <w:rPr>
              <w:ins w:author="Heather Justice" w:id="148" w:date="2024-07-11T16:55:16Z"/>
            </w:rPr>
          </w:pPr>
          <w:sdt>
            <w:sdtPr>
              <w:tag w:val="goog_rdk_367"/>
            </w:sdtPr>
            <w:sdtContent>
              <w:ins w:author="Heather Justice" w:id="148" w:date="2024-07-11T16:55:16Z">
                <w:r w:rsidDel="00000000" w:rsidR="00000000" w:rsidRPr="00000000">
                  <w:rPr/>
                  <w:drawing>
                    <wp:inline distB="114300" distT="114300" distL="114300" distR="114300">
                      <wp:extent cx="4657725" cy="1095375"/>
                      <wp:effectExtent b="0" l="0" r="0" t="0"/>
                      <wp:docPr id="93" name="image27.png"/>
                      <a:graphic>
                        <a:graphicData uri="http://schemas.openxmlformats.org/drawingml/2006/picture">
                          <pic:pic>
                            <pic:nvPicPr>
                              <pic:cNvPr id="0" name="image27.png"/>
                              <pic:cNvPicPr preferRelativeResize="0"/>
                            </pic:nvPicPr>
                            <pic:blipFill>
                              <a:blip r:embed="rId80"/>
                              <a:srcRect b="0" l="0" r="0" t="0"/>
                              <a:stretch>
                                <a:fillRect/>
                              </a:stretch>
                            </pic:blipFill>
                            <pic:spPr>
                              <a:xfrm>
                                <a:off x="0" y="0"/>
                                <a:ext cx="4657725" cy="1095375"/>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323850</wp:posOffset>
                          </wp:positionH>
                          <wp:positionV relativeFrom="paragraph">
                            <wp:posOffset>765626</wp:posOffset>
                          </wp:positionV>
                          <wp:extent cx="1143000" cy="142875"/>
                          <wp:effectExtent b="0" l="0" r="0" t="0"/>
                          <wp:wrapNone/>
                          <wp:docPr id="70" name=""/>
                          <a:graphic>
                            <a:graphicData uri="http://schemas.microsoft.com/office/word/2010/wordprocessingShape">
                              <wps:wsp>
                                <wps:cNvSpPr/>
                                <wps:cNvPr id="4" name="Shape 4"/>
                                <wps:spPr>
                                  <a:xfrm>
                                    <a:off x="4787200" y="3721263"/>
                                    <a:ext cx="1117600" cy="117475"/>
                                  </a:xfrm>
                                  <a:prstGeom prst="rect">
                                    <a:avLst/>
                                  </a:prstGeom>
                                  <a:solidFill>
                                    <a:schemeClr val="accent1"/>
                                  </a:solidFill>
                                  <a:ln cap="flat" cmpd="sng" w="12700">
                                    <a:solidFill>
                                      <a:srgbClr val="31538F"/>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323850</wp:posOffset>
                          </wp:positionH>
                          <wp:positionV relativeFrom="paragraph">
                            <wp:posOffset>765626</wp:posOffset>
                          </wp:positionV>
                          <wp:extent cx="1143000" cy="142875"/>
                          <wp:effectExtent b="0" l="0" r="0" t="0"/>
                          <wp:wrapNone/>
                          <wp:docPr id="70" name="image113.png"/>
                          <a:graphic>
                            <a:graphicData uri="http://schemas.openxmlformats.org/drawingml/2006/picture">
                              <pic:pic>
                                <pic:nvPicPr>
                                  <pic:cNvPr id="0" name="image113.png"/>
                                  <pic:cNvPicPr preferRelativeResize="0"/>
                                </pic:nvPicPr>
                                <pic:blipFill>
                                  <a:blip r:embed="rId81"/>
                                  <a:srcRect/>
                                  <a:stretch>
                                    <a:fillRect/>
                                  </a:stretch>
                                </pic:blipFill>
                                <pic:spPr>
                                  <a:xfrm>
                                    <a:off x="0" y="0"/>
                                    <a:ext cx="1143000" cy="142875"/>
                                  </a:xfrm>
                                  <a:prstGeom prst="rect"/>
                                  <a:ln/>
                                </pic:spPr>
                              </pic:pic>
                            </a:graphicData>
                          </a:graphic>
                        </wp:anchor>
                      </w:drawing>
                    </mc:Fallback>
                  </mc:AlternateContent>
                </w:r>
              </w:ins>
            </w:sdtContent>
          </w:sdt>
        </w:p>
      </w:sdtContent>
    </w:sdt>
    <w:p w:rsidR="00000000" w:rsidDel="00000000" w:rsidP="00000000" w:rsidRDefault="00000000" w:rsidRPr="00000000" w14:paraId="000000F2">
      <w:pPr>
        <w:spacing w:after="0" w:line="246" w:lineRule="auto"/>
        <w:ind w:left="-5" w:right="103" w:hanging="10"/>
        <w:rPr/>
      </w:pPr>
      <w:r w:rsidDel="00000000" w:rsidR="00000000" w:rsidRPr="00000000">
        <w:rPr>
          <w:rtl w:val="0"/>
        </w:rPr>
        <w:br w:type="textWrapping"/>
      </w:r>
      <w:bookmarkStart w:colFirst="0" w:colLast="0" w:name="bookmark=id.37m2jsg" w:id="49"/>
      <w:bookmarkEnd w:id="49"/>
      <w:r w:rsidDel="00000000" w:rsidR="00000000" w:rsidRPr="00000000">
        <w:rPr>
          <w:i w:val="1"/>
          <w:sz w:val="18"/>
          <w:szCs w:val="18"/>
          <w:rtl w:val="0"/>
        </w:rPr>
        <w:t xml:space="preserve">Figure 3</w:t>
      </w:r>
      <w:sdt>
        <w:sdtPr>
          <w:tag w:val="goog_rdk_369"/>
        </w:sdtPr>
        <w:sdtContent>
          <w:ins w:author="Heather Justice" w:id="149" w:date="2024-07-11T19:55:39Z">
            <w:r w:rsidDel="00000000" w:rsidR="00000000" w:rsidRPr="00000000">
              <w:rPr>
                <w:i w:val="1"/>
                <w:sz w:val="18"/>
                <w:szCs w:val="18"/>
                <w:rtl w:val="0"/>
              </w:rPr>
              <w:t xml:space="preserve">0</w:t>
            </w:r>
          </w:ins>
        </w:sdtContent>
      </w:sdt>
      <w:sdt>
        <w:sdtPr>
          <w:tag w:val="goog_rdk_370"/>
        </w:sdtPr>
        <w:sdtContent>
          <w:del w:author="Heather Justice" w:id="149" w:date="2024-07-11T19:55:39Z">
            <w:r w:rsidDel="00000000" w:rsidR="00000000" w:rsidRPr="00000000">
              <w:rPr>
                <w:i w:val="1"/>
                <w:sz w:val="18"/>
                <w:szCs w:val="18"/>
                <w:rtl w:val="0"/>
              </w:rPr>
              <w:delText xml:space="preserve">2</w:delText>
            </w:r>
          </w:del>
        </w:sdtContent>
      </w:sdt>
      <w:r w:rsidDel="00000000" w:rsidR="00000000" w:rsidRPr="00000000">
        <w:rPr>
          <w:i w:val="1"/>
          <w:sz w:val="18"/>
          <w:szCs w:val="18"/>
          <w:rtl w:val="0"/>
        </w:rPr>
        <w:t xml:space="preserve">. Additional Secondary Family Caregiver, Social Security, or tax ID number error.</w:t>
      </w:r>
      <w:r w:rsidDel="00000000" w:rsidR="00000000" w:rsidRPr="00000000">
        <w:rPr>
          <w:rtl w:val="0"/>
        </w:rPr>
      </w:r>
      <w:sdt>
        <w:sdtPr>
          <w:tag w:val="goog_rdk_371"/>
        </w:sdtPr>
        <w:sdtContent>
          <w:del w:author="Heather Justice" w:id="148" w:date="2024-07-11T16:55:16Z">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165100</wp:posOffset>
                      </wp:positionH>
                      <wp:positionV relativeFrom="paragraph">
                        <wp:posOffset>2463800</wp:posOffset>
                      </wp:positionV>
                      <wp:extent cx="1143000" cy="142875"/>
                      <wp:effectExtent b="0" l="0" r="0" t="0"/>
                      <wp:wrapNone/>
                      <wp:docPr id="69" name=""/>
                      <a:graphic>
                        <a:graphicData uri="http://schemas.microsoft.com/office/word/2010/wordprocessingShape">
                          <wps:wsp>
                            <wps:cNvSpPr/>
                            <wps:cNvPr id="4" name="Shape 4"/>
                            <wps:spPr>
                              <a:xfrm>
                                <a:off x="4787200" y="3721263"/>
                                <a:ext cx="1117600" cy="117475"/>
                              </a:xfrm>
                              <a:prstGeom prst="rect">
                                <a:avLst/>
                              </a:prstGeom>
                              <a:solidFill>
                                <a:schemeClr val="accent1"/>
                              </a:solidFill>
                              <a:ln cap="flat" cmpd="sng" w="12700">
                                <a:solidFill>
                                  <a:srgbClr val="31538F"/>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165100</wp:posOffset>
                      </wp:positionH>
                      <wp:positionV relativeFrom="paragraph">
                        <wp:posOffset>2463800</wp:posOffset>
                      </wp:positionV>
                      <wp:extent cx="1143000" cy="142875"/>
                      <wp:effectExtent b="0" l="0" r="0" t="0"/>
                      <wp:wrapNone/>
                      <wp:docPr id="69" name="image112.png"/>
                      <a:graphic>
                        <a:graphicData uri="http://schemas.openxmlformats.org/drawingml/2006/picture">
                          <pic:pic>
                            <pic:nvPicPr>
                              <pic:cNvPr id="0" name="image112.png"/>
                              <pic:cNvPicPr preferRelativeResize="0"/>
                            </pic:nvPicPr>
                            <pic:blipFill>
                              <a:blip r:embed="rId82"/>
                              <a:srcRect/>
                              <a:stretch>
                                <a:fillRect/>
                              </a:stretch>
                            </pic:blipFill>
                            <pic:spPr>
                              <a:xfrm>
                                <a:off x="0" y="0"/>
                                <a:ext cx="1143000" cy="142875"/>
                              </a:xfrm>
                              <a:prstGeom prst="rect"/>
                              <a:ln/>
                            </pic:spPr>
                          </pic:pic>
                        </a:graphicData>
                      </a:graphic>
                    </wp:anchor>
                  </w:drawing>
                </mc:Fallback>
              </mc:AlternateContent>
            </w:r>
          </w:del>
        </w:sdtContent>
      </w:sdt>
    </w:p>
    <w:p w:rsidR="00000000" w:rsidDel="00000000" w:rsidP="00000000" w:rsidRDefault="00000000" w:rsidRPr="00000000" w14:paraId="000000F3">
      <w:pPr>
        <w:spacing w:after="0" w:line="246" w:lineRule="auto"/>
        <w:ind w:left="-5" w:right="103" w:hanging="10"/>
        <w:rPr/>
      </w:pPr>
      <w:r w:rsidDel="00000000" w:rsidR="00000000" w:rsidRPr="00000000">
        <w:rPr>
          <w:rtl w:val="0"/>
        </w:rPr>
      </w:r>
    </w:p>
    <w:p w:rsidR="00000000" w:rsidDel="00000000" w:rsidP="00000000" w:rsidRDefault="00000000" w:rsidRPr="00000000" w14:paraId="000000F4">
      <w:pPr>
        <w:rPr/>
      </w:pPr>
      <w:r w:rsidDel="00000000" w:rsidR="00000000" w:rsidRPr="00000000">
        <w:br w:type="page"/>
      </w:r>
      <w:r w:rsidDel="00000000" w:rsidR="00000000" w:rsidRPr="00000000">
        <w:rPr>
          <w:rtl w:val="0"/>
        </w:rPr>
      </w:r>
    </w:p>
    <w:p w:rsidR="00000000" w:rsidDel="00000000" w:rsidP="00000000" w:rsidRDefault="00000000" w:rsidRPr="00000000" w14:paraId="000000F5">
      <w:pPr>
        <w:spacing w:after="0" w:line="246" w:lineRule="auto"/>
        <w:ind w:right="103"/>
        <w:rPr/>
      </w:pPr>
      <w:r w:rsidDel="00000000" w:rsidR="00000000" w:rsidRPr="00000000">
        <w:rPr>
          <w:rtl w:val="0"/>
        </w:rPr>
        <w:t xml:space="preserve">Next, the </w:t>
      </w:r>
      <w:sdt>
        <w:sdtPr>
          <w:tag w:val="goog_rdk_372"/>
        </w:sdtPr>
        <w:sdtContent>
          <w:ins w:author="Heather Justice" w:id="150" w:date="2024-07-11T20:55:07Z">
            <w:r w:rsidDel="00000000" w:rsidR="00000000" w:rsidRPr="00000000">
              <w:rPr>
                <w:rtl w:val="0"/>
              </w:rPr>
              <w:t xml:space="preserve">Additional </w:t>
            </w:r>
          </w:ins>
        </w:sdtContent>
      </w:sdt>
      <w:r w:rsidDel="00000000" w:rsidR="00000000" w:rsidRPr="00000000">
        <w:rPr>
          <w:rtl w:val="0"/>
        </w:rPr>
        <w:t xml:space="preserve">Secondary Family Caregiver </w:t>
      </w:r>
      <w:sdt>
        <w:sdtPr>
          <w:tag w:val="goog_rdk_373"/>
        </w:sdtPr>
        <w:sdtContent>
          <w:del w:author="Heather Justice" w:id="151" w:date="2024-07-11T20:55:13Z">
            <w:r w:rsidDel="00000000" w:rsidR="00000000" w:rsidRPr="00000000">
              <w:rPr>
                <w:rtl w:val="0"/>
              </w:rPr>
              <w:delText xml:space="preserve">(2) </w:delText>
            </w:r>
          </w:del>
        </w:sdtContent>
      </w:sdt>
      <w:r w:rsidDel="00000000" w:rsidR="00000000" w:rsidRPr="00000000">
        <w:rPr>
          <w:rtl w:val="0"/>
        </w:rPr>
        <w:t xml:space="preserve">will be asked to fill in contact information</w:t>
      </w:r>
      <w:sdt>
        <w:sdtPr>
          <w:tag w:val="goog_rdk_374"/>
        </w:sdtPr>
        <w:sdtContent>
          <w:ins w:author="Heather Justice" w:id="152" w:date="2024-07-11T17:02:54Z">
            <w:r w:rsidDel="00000000" w:rsidR="00000000" w:rsidRPr="00000000">
              <w:rPr>
                <w:rtl w:val="0"/>
              </w:rPr>
              <w:t xml:space="preserve">, including home and mailing address</w:t>
            </w:r>
          </w:ins>
        </w:sdtContent>
      </w:sdt>
      <w:r w:rsidDel="00000000" w:rsidR="00000000" w:rsidRPr="00000000">
        <w:rPr>
          <w:rtl w:val="0"/>
        </w:rPr>
        <w:t xml:space="preserve"> (</w:t>
      </w:r>
      <w:sdt>
        <w:sdtPr>
          <w:tag w:val="goog_rdk_375"/>
        </w:sdtPr>
        <w:sdtContent>
          <w:ins w:author="Heather Justice" w:id="153" w:date="2024-07-11T20:12:05Z">
            <w:r w:rsidDel="00000000" w:rsidR="00000000" w:rsidRPr="00000000">
              <w:fldChar w:fldCharType="begin"/>
            </w:r>
            <w:r w:rsidDel="00000000" w:rsidR="00000000" w:rsidRPr="00000000">
              <w:instrText xml:space="preserve">HYPERLINK \l "bookmark=id.1mrcu09"</w:instrText>
            </w:r>
            <w:r w:rsidDel="00000000" w:rsidR="00000000" w:rsidRPr="00000000">
              <w:fldChar w:fldCharType="separate"/>
            </w:r>
            <w:r w:rsidDel="00000000" w:rsidR="00000000" w:rsidRPr="00000000">
              <w:rPr>
                <w:rtl w:val="0"/>
              </w:rPr>
              <w:t xml:space="preserve">Figure 31</w:t>
            </w:r>
            <w:r w:rsidDel="00000000" w:rsidR="00000000" w:rsidRPr="00000000">
              <w:fldChar w:fldCharType="end"/>
            </w:r>
          </w:ins>
        </w:sdtContent>
      </w:sdt>
      <w:sdt>
        <w:sdtPr>
          <w:tag w:val="goog_rdk_376"/>
        </w:sdtPr>
        <w:sdtContent>
          <w:del w:author="Heather Justice" w:id="153" w:date="2024-07-11T20:12:05Z">
            <w:r w:rsidDel="00000000" w:rsidR="00000000" w:rsidRPr="00000000">
              <w:fldChar w:fldCharType="begin"/>
            </w:r>
            <w:r w:rsidDel="00000000" w:rsidR="00000000" w:rsidRPr="00000000">
              <w:delInstrText xml:space="preserve">HYPERLINK \l "bookmark=id.1mrcu09"</w:delInstrText>
            </w:r>
            <w:r w:rsidDel="00000000" w:rsidR="00000000" w:rsidRPr="00000000">
              <w:fldChar w:fldCharType="separate"/>
            </w:r>
            <w:r w:rsidDel="00000000" w:rsidR="00000000" w:rsidRPr="00000000">
              <w:rPr>
                <w:color w:val="0000ff"/>
                <w:u w:val="single"/>
                <w:rtl w:val="0"/>
              </w:rPr>
              <w:delText xml:space="preserve">Figure 3</w:delText>
            </w:r>
            <w:r w:rsidDel="00000000" w:rsidR="00000000" w:rsidRPr="00000000">
              <w:fldChar w:fldCharType="end"/>
            </w:r>
          </w:del>
        </w:sdtContent>
      </w:sdt>
      <w:sdt>
        <w:sdtPr>
          <w:tag w:val="goog_rdk_377"/>
        </w:sdtPr>
        <w:sdtContent>
          <w:ins w:author="Heather Justice" w:id="154" w:date="2024-07-11T19:59:27Z">
            <w:sdt>
              <w:sdtPr>
                <w:tag w:val="goog_rdk_378"/>
              </w:sdtPr>
              <w:sdtContent>
                <w:del w:author="Heather Justice" w:id="153" w:date="2024-07-11T20:12:05Z">
                  <w:r w:rsidDel="00000000" w:rsidR="00000000" w:rsidRPr="00000000">
                    <w:rPr>
                      <w:color w:val="0000ff"/>
                      <w:u w:val="single"/>
                      <w:rtl w:val="0"/>
                    </w:rPr>
                    <w:delText xml:space="preserve">1</w:delText>
                  </w:r>
                </w:del>
              </w:sdtContent>
            </w:sdt>
          </w:ins>
        </w:sdtContent>
      </w:sdt>
      <w:sdt>
        <w:sdtPr>
          <w:tag w:val="goog_rdk_379"/>
        </w:sdtPr>
        <w:sdtContent>
          <w:del w:author="Heather Justice" w:id="153" w:date="2024-07-11T20:12:05Z">
            <w:r w:rsidDel="00000000" w:rsidR="00000000" w:rsidRPr="00000000">
              <w:rPr>
                <w:color w:val="0000ff"/>
                <w:u w:val="single"/>
                <w:rtl w:val="0"/>
              </w:rPr>
              <w:delText xml:space="preserve">3</w:delText>
            </w:r>
          </w:del>
        </w:sdtContent>
      </w:sdt>
      <w:r w:rsidDel="00000000" w:rsidR="00000000" w:rsidRPr="00000000">
        <w:rPr>
          <w:rtl w:val="0"/>
        </w:rPr>
        <w:t xml:space="preserve">).</w:t>
      </w:r>
    </w:p>
    <w:p w:rsidR="00000000" w:rsidDel="00000000" w:rsidP="00000000" w:rsidRDefault="00000000" w:rsidRPr="00000000" w14:paraId="000000F6">
      <w:pPr>
        <w:spacing w:after="0" w:line="246" w:lineRule="auto"/>
        <w:ind w:left="-5" w:right="103" w:hanging="10"/>
        <w:rPr/>
      </w:pPr>
      <w:r w:rsidDel="00000000" w:rsidR="00000000" w:rsidRPr="00000000">
        <w:rPr>
          <w:rtl w:val="0"/>
        </w:rPr>
      </w:r>
    </w:p>
    <w:sdt>
      <w:sdtPr>
        <w:tag w:val="goog_rdk_383"/>
      </w:sdtPr>
      <w:sdtContent>
        <w:p w:rsidR="00000000" w:rsidDel="00000000" w:rsidP="00000000" w:rsidRDefault="00000000" w:rsidRPr="00000000" w14:paraId="000000F7">
          <w:pPr>
            <w:pBdr>
              <w:bottom w:color="000000" w:space="1" w:sz="6" w:val="single"/>
            </w:pBdr>
            <w:rPr>
              <w:ins w:author="Heather Justice" w:id="156" w:date="2024-07-11T17:08:56Z"/>
            </w:rPr>
          </w:pPr>
          <w:sdt>
            <w:sdtPr>
              <w:tag w:val="goog_rdk_381"/>
            </w:sdtPr>
            <w:sdtContent>
              <w:del w:author="Heather Justice" w:id="155" w:date="2024-07-11T17:08:52Z">
                <w:r w:rsidDel="00000000" w:rsidR="00000000" w:rsidRPr="00000000">
                  <w:rPr/>
                  <w:drawing>
                    <wp:inline distB="0" distT="0" distL="0" distR="0">
                      <wp:extent cx="4893199" cy="4657884"/>
                      <wp:effectExtent b="0" l="0" r="0" t="0"/>
                      <wp:docPr descr="A screenshot of a cell phone&#10;&#10;Description automatically generated" id="102" name="image32.png"/>
                      <a:graphic>
                        <a:graphicData uri="http://schemas.openxmlformats.org/drawingml/2006/picture">
                          <pic:pic>
                            <pic:nvPicPr>
                              <pic:cNvPr descr="A screenshot of a cell phone&#10;&#10;Description automatically generated" id="0" name="image32.png"/>
                              <pic:cNvPicPr preferRelativeResize="0"/>
                            </pic:nvPicPr>
                            <pic:blipFill>
                              <a:blip r:embed="rId83"/>
                              <a:srcRect b="0" l="0" r="0" t="0"/>
                              <a:stretch>
                                <a:fillRect/>
                              </a:stretch>
                            </pic:blipFill>
                            <pic:spPr>
                              <a:xfrm>
                                <a:off x="0" y="0"/>
                                <a:ext cx="4893199" cy="4657884"/>
                              </a:xfrm>
                              <a:prstGeom prst="rect"/>
                              <a:ln/>
                            </pic:spPr>
                          </pic:pic>
                        </a:graphicData>
                      </a:graphic>
                    </wp:inline>
                  </w:drawing>
                </w:r>
              </w:del>
            </w:sdtContent>
          </w:sdt>
          <w:sdt>
            <w:sdtPr>
              <w:tag w:val="goog_rdk_382"/>
            </w:sdtPr>
            <w:sdtContent>
              <w:ins w:author="Heather Justice" w:id="156" w:date="2024-07-11T17:08:56Z">
                <w:r w:rsidDel="00000000" w:rsidR="00000000" w:rsidRPr="00000000">
                  <w:rPr>
                    <w:rtl w:val="0"/>
                  </w:rPr>
                </w:r>
              </w:ins>
            </w:sdtContent>
          </w:sdt>
        </w:p>
      </w:sdtContent>
    </w:sdt>
    <w:p w:rsidR="00000000" w:rsidDel="00000000" w:rsidP="00000000" w:rsidRDefault="00000000" w:rsidRPr="00000000" w14:paraId="000000F8">
      <w:pPr>
        <w:pBdr>
          <w:bottom w:color="000000" w:space="1" w:sz="6" w:val="single"/>
        </w:pBdr>
        <w:rPr/>
      </w:pPr>
      <w:sdt>
        <w:sdtPr>
          <w:tag w:val="goog_rdk_384"/>
        </w:sdtPr>
        <w:sdtContent>
          <w:ins w:author="Heather Justice" w:id="156" w:date="2024-07-11T17:08:56Z">
            <w:r w:rsidDel="00000000" w:rsidR="00000000" w:rsidRPr="00000000">
              <w:rPr/>
              <w:drawing>
                <wp:inline distB="114300" distT="114300" distL="114300" distR="114300">
                  <wp:extent cx="4062413" cy="8256767"/>
                  <wp:effectExtent b="0" l="0" r="0" t="0"/>
                  <wp:docPr id="123" name="image47.png"/>
                  <a:graphic>
                    <a:graphicData uri="http://schemas.openxmlformats.org/drawingml/2006/picture">
                      <pic:pic>
                        <pic:nvPicPr>
                          <pic:cNvPr id="0" name="image47.png"/>
                          <pic:cNvPicPr preferRelativeResize="0"/>
                        </pic:nvPicPr>
                        <pic:blipFill>
                          <a:blip r:embed="rId84"/>
                          <a:srcRect b="0" l="0" r="0" t="0"/>
                          <a:stretch>
                            <a:fillRect/>
                          </a:stretch>
                        </pic:blipFill>
                        <pic:spPr>
                          <a:xfrm>
                            <a:off x="0" y="0"/>
                            <a:ext cx="4062413" cy="8256767"/>
                          </a:xfrm>
                          <a:prstGeom prst="rect"/>
                          <a:ln/>
                        </pic:spPr>
                      </pic:pic>
                    </a:graphicData>
                  </a:graphic>
                </wp:inline>
              </w:drawing>
            </w:r>
          </w:ins>
        </w:sdtContent>
      </w:sdt>
      <w:r w:rsidDel="00000000" w:rsidR="00000000" w:rsidRPr="00000000">
        <w:rPr>
          <w:rtl w:val="0"/>
        </w:rPr>
      </w:r>
    </w:p>
    <w:bookmarkStart w:colFirst="0" w:colLast="0" w:name="bookmark=id.1mrcu09" w:id="50"/>
    <w:bookmarkEnd w:id="50"/>
    <w:p w:rsidR="00000000" w:rsidDel="00000000" w:rsidP="00000000" w:rsidRDefault="00000000" w:rsidRPr="00000000" w14:paraId="000000F9">
      <w:pPr>
        <w:pBdr>
          <w:bottom w:color="000000" w:space="1" w:sz="6" w:val="single"/>
        </w:pBdr>
        <w:rPr>
          <w:i w:val="1"/>
          <w:sz w:val="18"/>
          <w:szCs w:val="18"/>
        </w:rPr>
      </w:pPr>
      <w:r w:rsidDel="00000000" w:rsidR="00000000" w:rsidRPr="00000000">
        <w:rPr>
          <w:i w:val="1"/>
          <w:sz w:val="18"/>
          <w:szCs w:val="18"/>
          <w:rtl w:val="0"/>
        </w:rPr>
        <w:t xml:space="preserve">Figure 3</w:t>
      </w:r>
      <w:sdt>
        <w:sdtPr>
          <w:tag w:val="goog_rdk_385"/>
        </w:sdtPr>
        <w:sdtContent>
          <w:ins w:author="Heather Justice" w:id="157" w:date="2024-07-11T19:59:38Z">
            <w:r w:rsidDel="00000000" w:rsidR="00000000" w:rsidRPr="00000000">
              <w:rPr>
                <w:i w:val="1"/>
                <w:sz w:val="18"/>
                <w:szCs w:val="18"/>
                <w:rtl w:val="0"/>
              </w:rPr>
              <w:t xml:space="preserve">1</w:t>
            </w:r>
          </w:ins>
        </w:sdtContent>
      </w:sdt>
      <w:sdt>
        <w:sdtPr>
          <w:tag w:val="goog_rdk_386"/>
        </w:sdtPr>
        <w:sdtContent>
          <w:del w:author="Heather Justice" w:id="157" w:date="2024-07-11T19:59:38Z">
            <w:r w:rsidDel="00000000" w:rsidR="00000000" w:rsidRPr="00000000">
              <w:rPr>
                <w:i w:val="1"/>
                <w:sz w:val="18"/>
                <w:szCs w:val="18"/>
                <w:rtl w:val="0"/>
              </w:rPr>
              <w:delText xml:space="preserve">3</w:delText>
            </w:r>
          </w:del>
        </w:sdtContent>
      </w:sdt>
      <w:r w:rsidDel="00000000" w:rsidR="00000000" w:rsidRPr="00000000">
        <w:rPr>
          <w:i w:val="1"/>
          <w:sz w:val="18"/>
          <w:szCs w:val="18"/>
          <w:rtl w:val="0"/>
        </w:rPr>
        <w:t xml:space="preserve">. Additional Secondary Family Caregiver contact information.</w:t>
      </w:r>
    </w:p>
    <w:p w:rsidR="00000000" w:rsidDel="00000000" w:rsidP="00000000" w:rsidRDefault="00000000" w:rsidRPr="00000000" w14:paraId="000000FA">
      <w:pPr>
        <w:rPr/>
      </w:pPr>
      <w:r w:rsidDel="00000000" w:rsidR="00000000" w:rsidRPr="00000000">
        <w:br w:type="page"/>
      </w:r>
      <w:r w:rsidDel="00000000" w:rsidR="00000000" w:rsidRPr="00000000">
        <w:rPr>
          <w:rtl w:val="0"/>
        </w:rPr>
      </w:r>
    </w:p>
    <w:sdt>
      <w:sdtPr>
        <w:tag w:val="goog_rdk_389"/>
      </w:sdtPr>
      <w:sdtContent>
        <w:p w:rsidR="00000000" w:rsidDel="00000000" w:rsidP="00000000" w:rsidRDefault="00000000" w:rsidRPr="00000000" w14:paraId="000000FB">
          <w:pPr>
            <w:pBdr>
              <w:bottom w:color="000000" w:space="1" w:sz="6" w:val="single"/>
            </w:pBdr>
            <w:spacing w:after="0" w:line="246" w:lineRule="auto"/>
            <w:ind w:left="-5" w:right="103" w:hanging="10"/>
            <w:rPr>
              <w:ins w:author="Heather Justice" w:id="158" w:date="2024-07-11T17:09:39Z"/>
            </w:rPr>
          </w:pPr>
          <w:sdt>
            <w:sdtPr>
              <w:tag w:val="goog_rdk_388"/>
            </w:sdtPr>
            <w:sdtContent>
              <w:ins w:author="Heather Justice" w:id="158" w:date="2024-07-11T17:09:39Z">
                <w:r w:rsidDel="00000000" w:rsidR="00000000" w:rsidRPr="00000000">
                  <w:rPr>
                    <w:rtl w:val="0"/>
                  </w:rPr>
                  <w:t xml:space="preserve">If the Additional Secondary Caregiver’s home address is different from their mailing address, they will be asked to provide the mailing address (</w:t>
                </w:r>
                <w:r w:rsidDel="00000000" w:rsidR="00000000" w:rsidRPr="00000000">
                  <w:fldChar w:fldCharType="begin"/>
                </w:r>
                <w:r w:rsidDel="00000000" w:rsidR="00000000" w:rsidRPr="00000000">
                  <w:instrText xml:space="preserve">HYPERLINK \l "bookmark=kix.o8cnu5ill67r"</w:instrText>
                </w:r>
                <w:r w:rsidDel="00000000" w:rsidR="00000000" w:rsidRPr="00000000">
                  <w:fldChar w:fldCharType="separate"/>
                </w:r>
                <w:r w:rsidDel="00000000" w:rsidR="00000000" w:rsidRPr="00000000">
                  <w:rPr>
                    <w:rtl w:val="0"/>
                  </w:rPr>
                  <w:t xml:space="preserve">Figure 32</w:t>
                </w:r>
                <w:r w:rsidDel="00000000" w:rsidR="00000000" w:rsidRPr="00000000">
                  <w:fldChar w:fldCharType="end"/>
                </w:r>
                <w:r w:rsidDel="00000000" w:rsidR="00000000" w:rsidRPr="00000000">
                  <w:rPr>
                    <w:rtl w:val="0"/>
                  </w:rPr>
                  <w:t xml:space="preserve">).</w:t>
                </w:r>
              </w:ins>
            </w:sdtContent>
          </w:sdt>
        </w:p>
      </w:sdtContent>
    </w:sdt>
    <w:sdt>
      <w:sdtPr>
        <w:tag w:val="goog_rdk_391"/>
      </w:sdtPr>
      <w:sdtContent>
        <w:p w:rsidR="00000000" w:rsidDel="00000000" w:rsidP="00000000" w:rsidRDefault="00000000" w:rsidRPr="00000000" w14:paraId="000000FC">
          <w:pPr>
            <w:spacing w:after="0" w:line="246" w:lineRule="auto"/>
            <w:ind w:left="-5" w:right="103" w:hanging="10"/>
            <w:rPr>
              <w:ins w:author="Heather Justice" w:id="158" w:date="2024-07-11T17:09:39Z"/>
            </w:rPr>
          </w:pPr>
          <w:sdt>
            <w:sdtPr>
              <w:tag w:val="goog_rdk_390"/>
            </w:sdtPr>
            <w:sdtContent>
              <w:ins w:author="Heather Justice" w:id="158" w:date="2024-07-11T17:09:39Z">
                <w:r w:rsidDel="00000000" w:rsidR="00000000" w:rsidRPr="00000000">
                  <w:rPr>
                    <w:rtl w:val="0"/>
                  </w:rPr>
                </w:r>
              </w:ins>
            </w:sdtContent>
          </w:sdt>
        </w:p>
      </w:sdtContent>
    </w:sdt>
    <w:sdt>
      <w:sdtPr>
        <w:tag w:val="goog_rdk_393"/>
      </w:sdtPr>
      <w:sdtContent>
        <w:p w:rsidR="00000000" w:rsidDel="00000000" w:rsidP="00000000" w:rsidRDefault="00000000" w:rsidRPr="00000000" w14:paraId="000000FD">
          <w:pPr>
            <w:spacing w:after="0" w:line="246" w:lineRule="auto"/>
            <w:ind w:left="-5" w:right="103" w:hanging="10"/>
            <w:rPr>
              <w:ins w:author="Heather Justice" w:id="158" w:date="2024-07-11T17:09:39Z"/>
            </w:rPr>
          </w:pPr>
          <w:sdt>
            <w:sdtPr>
              <w:tag w:val="goog_rdk_392"/>
            </w:sdtPr>
            <w:sdtContent>
              <w:ins w:author="Heather Justice" w:id="158" w:date="2024-07-11T17:09:39Z">
                <w:r w:rsidDel="00000000" w:rsidR="00000000" w:rsidRPr="00000000">
                  <w:rPr/>
                  <w:drawing>
                    <wp:inline distB="114300" distT="114300" distL="114300" distR="114300">
                      <wp:extent cx="5534025" cy="7610475"/>
                      <wp:effectExtent b="0" l="0" r="0" t="0"/>
                      <wp:docPr id="117" name="image41.png"/>
                      <a:graphic>
                        <a:graphicData uri="http://schemas.openxmlformats.org/drawingml/2006/picture">
                          <pic:pic>
                            <pic:nvPicPr>
                              <pic:cNvPr id="0" name="image41.png"/>
                              <pic:cNvPicPr preferRelativeResize="0"/>
                            </pic:nvPicPr>
                            <pic:blipFill>
                              <a:blip r:embed="rId85"/>
                              <a:srcRect b="0" l="0" r="0" t="0"/>
                              <a:stretch>
                                <a:fillRect/>
                              </a:stretch>
                            </pic:blipFill>
                            <pic:spPr>
                              <a:xfrm>
                                <a:off x="0" y="0"/>
                                <a:ext cx="5534025" cy="7610475"/>
                              </a:xfrm>
                              <a:prstGeom prst="rect"/>
                              <a:ln/>
                            </pic:spPr>
                          </pic:pic>
                        </a:graphicData>
                      </a:graphic>
                    </wp:inline>
                  </w:drawing>
                </w:r>
                <w:r w:rsidDel="00000000" w:rsidR="00000000" w:rsidRPr="00000000">
                  <w:rPr>
                    <w:rtl w:val="0"/>
                  </w:rPr>
                </w:r>
              </w:ins>
            </w:sdtContent>
          </w:sdt>
        </w:p>
      </w:sdtContent>
    </w:sdt>
    <w:sdt>
      <w:sdtPr>
        <w:tag w:val="goog_rdk_395"/>
      </w:sdtPr>
      <w:sdtContent>
        <w:p w:rsidR="00000000" w:rsidDel="00000000" w:rsidP="00000000" w:rsidRDefault="00000000" w:rsidRPr="00000000" w14:paraId="000000FE">
          <w:pPr>
            <w:pBdr>
              <w:bottom w:color="000000" w:space="1" w:sz="6" w:val="single"/>
            </w:pBdr>
            <w:rPr>
              <w:ins w:author="Heather Justice" w:id="158" w:date="2024-07-11T17:09:39Z"/>
            </w:rPr>
          </w:pPr>
          <w:sdt>
            <w:sdtPr>
              <w:tag w:val="goog_rdk_394"/>
            </w:sdtPr>
            <w:sdtContent>
              <w:ins w:author="Heather Justice" w:id="158" w:date="2024-07-11T17:09:39Z">
                <w:r w:rsidDel="00000000" w:rsidR="00000000" w:rsidRPr="00000000">
                  <w:rPr>
                    <w:rtl w:val="0"/>
                  </w:rPr>
                  <w:t xml:space="preserve">Figure 32. Additional Secondary Family Caregiver mailing address.</w:t>
                </w:r>
                <w:r w:rsidDel="00000000" w:rsidR="00000000" w:rsidRPr="00000000">
                  <w:rPr>
                    <w:rtl w:val="0"/>
                  </w:rPr>
                </w:r>
              </w:ins>
            </w:sdtContent>
          </w:sdt>
        </w:p>
      </w:sdtContent>
    </w:sdt>
    <w:p w:rsidR="00000000" w:rsidDel="00000000" w:rsidP="00000000" w:rsidRDefault="00000000" w:rsidRPr="00000000" w14:paraId="000000FF">
      <w:pPr>
        <w:spacing w:after="0" w:line="246" w:lineRule="auto"/>
        <w:ind w:left="-5" w:right="103" w:hanging="10"/>
        <w:rPr/>
      </w:pPr>
      <w:r w:rsidDel="00000000" w:rsidR="00000000" w:rsidRPr="00000000">
        <w:rPr>
          <w:rtl w:val="0"/>
        </w:rPr>
        <w:t xml:space="preserve">A primary phone number is required so a </w:t>
      </w:r>
      <w:sdt>
        <w:sdtPr>
          <w:tag w:val="goog_rdk_396"/>
        </w:sdtPr>
        <w:sdtContent>
          <w:ins w:author="Heather Justice" w:id="159" w:date="2024-07-11T19:57:47Z">
            <w:r w:rsidDel="00000000" w:rsidR="00000000" w:rsidRPr="00000000">
              <w:rPr>
                <w:rtl w:val="0"/>
              </w:rPr>
              <w:t xml:space="preserve">Facility </w:t>
            </w:r>
          </w:ins>
        </w:sdtContent>
      </w:sdt>
      <w:r w:rsidDel="00000000" w:rsidR="00000000" w:rsidRPr="00000000">
        <w:rPr>
          <w:rtl w:val="0"/>
        </w:rPr>
        <w:t xml:space="preserve">Caregiver Support</w:t>
      </w:r>
      <w:sdt>
        <w:sdtPr>
          <w:tag w:val="goog_rdk_397"/>
        </w:sdtPr>
        <w:sdtContent>
          <w:ins w:author="Heather Justice" w:id="160" w:date="2024-07-11T15:24:10Z">
            <w:r w:rsidDel="00000000" w:rsidR="00000000" w:rsidRPr="00000000">
              <w:rPr>
                <w:rtl w:val="0"/>
              </w:rPr>
              <w:t xml:space="preserve"> </w:t>
            </w:r>
            <w:r w:rsidDel="00000000" w:rsidR="00000000" w:rsidRPr="00000000">
              <w:rPr>
                <w:rtl w:val="0"/>
              </w:rPr>
              <w:t xml:space="preserve">Program Staff member</w:t>
            </w:r>
          </w:ins>
        </w:sdtContent>
      </w:sdt>
      <w:sdt>
        <w:sdtPr>
          <w:tag w:val="goog_rdk_398"/>
        </w:sdtPr>
        <w:sdtContent>
          <w:del w:author="Heather Justice" w:id="160" w:date="2024-07-11T15:24:10Z">
            <w:r w:rsidDel="00000000" w:rsidR="00000000" w:rsidRPr="00000000">
              <w:rPr>
                <w:rtl w:val="0"/>
              </w:rPr>
              <w:delText xml:space="preserve"> Coordinator</w:delText>
            </w:r>
          </w:del>
        </w:sdtContent>
      </w:sdt>
      <w:r w:rsidDel="00000000" w:rsidR="00000000" w:rsidRPr="00000000">
        <w:rPr>
          <w:rtl w:val="0"/>
        </w:rPr>
        <w:t xml:space="preserve"> can contact the </w:t>
      </w:r>
      <w:sdt>
        <w:sdtPr>
          <w:tag w:val="goog_rdk_399"/>
        </w:sdtPr>
        <w:sdtContent>
          <w:ins w:author="Heather Justice" w:id="161" w:date="2024-07-11T20:55:41Z">
            <w:r w:rsidDel="00000000" w:rsidR="00000000" w:rsidRPr="00000000">
              <w:rPr>
                <w:rtl w:val="0"/>
              </w:rPr>
              <w:t xml:space="preserve">Additional </w:t>
            </w:r>
          </w:ins>
        </w:sdtContent>
      </w:sdt>
      <w:r w:rsidDel="00000000" w:rsidR="00000000" w:rsidRPr="00000000">
        <w:rPr>
          <w:rtl w:val="0"/>
        </w:rPr>
        <w:t xml:space="preserve">Secondary Family Caregiver to discuss the application (</w:t>
      </w:r>
      <w:sdt>
        <w:sdtPr>
          <w:tag w:val="goog_rdk_400"/>
        </w:sdtPr>
        <w:sdtContent>
          <w:ins w:author="Heather Justice" w:id="162" w:date="2024-07-11T20:12:45Z">
            <w:r w:rsidDel="00000000" w:rsidR="00000000" w:rsidRPr="00000000">
              <w:fldChar w:fldCharType="begin"/>
            </w:r>
            <w:r w:rsidDel="00000000" w:rsidR="00000000" w:rsidRPr="00000000">
              <w:instrText xml:space="preserve">HYPERLINK \l "bookmark=id.46r0co2"</w:instrText>
            </w:r>
            <w:r w:rsidDel="00000000" w:rsidR="00000000" w:rsidRPr="00000000">
              <w:fldChar w:fldCharType="separate"/>
            </w:r>
            <w:r w:rsidDel="00000000" w:rsidR="00000000" w:rsidRPr="00000000">
              <w:rPr>
                <w:rtl w:val="0"/>
              </w:rPr>
              <w:t xml:space="preserve">Figure 33</w:t>
            </w:r>
            <w:r w:rsidDel="00000000" w:rsidR="00000000" w:rsidRPr="00000000">
              <w:fldChar w:fldCharType="end"/>
            </w:r>
          </w:ins>
        </w:sdtContent>
      </w:sdt>
      <w:sdt>
        <w:sdtPr>
          <w:tag w:val="goog_rdk_401"/>
        </w:sdtPr>
        <w:sdtContent>
          <w:del w:author="Heather Justice" w:id="162" w:date="2024-07-11T20:12:45Z">
            <w:r w:rsidDel="00000000" w:rsidR="00000000" w:rsidRPr="00000000">
              <w:fldChar w:fldCharType="begin"/>
            </w:r>
            <w:r w:rsidDel="00000000" w:rsidR="00000000" w:rsidRPr="00000000">
              <w:delInstrText xml:space="preserve">HYPERLINK \l "bookmark=id.46r0co2"</w:delInstrText>
            </w:r>
            <w:r w:rsidDel="00000000" w:rsidR="00000000" w:rsidRPr="00000000">
              <w:fldChar w:fldCharType="separate"/>
            </w:r>
            <w:r w:rsidDel="00000000" w:rsidR="00000000" w:rsidRPr="00000000">
              <w:rPr>
                <w:color w:val="0000ff"/>
                <w:u w:val="single"/>
                <w:rtl w:val="0"/>
              </w:rPr>
              <w:delText xml:space="preserve">Figure 34</w:delText>
            </w:r>
            <w:r w:rsidDel="00000000" w:rsidR="00000000" w:rsidRPr="00000000">
              <w:fldChar w:fldCharType="end"/>
            </w:r>
          </w:del>
        </w:sdtContent>
      </w:sdt>
      <w:r w:rsidDel="00000000" w:rsidR="00000000" w:rsidRPr="00000000">
        <w:rPr>
          <w:rtl w:val="0"/>
        </w:rPr>
        <w:t xml:space="preserve">). Email is not a required field.</w:t>
      </w:r>
    </w:p>
    <w:sdt>
      <w:sdtPr>
        <w:tag w:val="goog_rdk_405"/>
      </w:sdtPr>
      <w:sdtContent>
        <w:p w:rsidR="00000000" w:rsidDel="00000000" w:rsidP="00000000" w:rsidRDefault="00000000" w:rsidRPr="00000000" w14:paraId="00000100">
          <w:pPr>
            <w:pBdr>
              <w:bottom w:color="000000" w:space="1" w:sz="6" w:val="single"/>
            </w:pBdr>
            <w:rPr>
              <w:ins w:author="Heather Justice" w:id="164" w:date="2024-07-11T17:15:23Z"/>
            </w:rPr>
          </w:pPr>
          <w:sdt>
            <w:sdtPr>
              <w:tag w:val="goog_rdk_403"/>
            </w:sdtPr>
            <w:sdtContent>
              <w:del w:author="Heather Justice" w:id="163" w:date="2024-07-11T17:15:21Z">
                <w:r w:rsidDel="00000000" w:rsidR="00000000" w:rsidRPr="00000000">
                  <w:rPr/>
                  <w:drawing>
                    <wp:inline distB="0" distT="0" distL="0" distR="0">
                      <wp:extent cx="4867474" cy="3373923"/>
                      <wp:effectExtent b="0" l="0" r="0" t="0"/>
                      <wp:docPr id="104" name="image28.png"/>
                      <a:graphic>
                        <a:graphicData uri="http://schemas.openxmlformats.org/drawingml/2006/picture">
                          <pic:pic>
                            <pic:nvPicPr>
                              <pic:cNvPr id="0" name="image28.png"/>
                              <pic:cNvPicPr preferRelativeResize="0"/>
                            </pic:nvPicPr>
                            <pic:blipFill>
                              <a:blip r:embed="rId86"/>
                              <a:srcRect b="0" l="0" r="0" t="0"/>
                              <a:stretch>
                                <a:fillRect/>
                              </a:stretch>
                            </pic:blipFill>
                            <pic:spPr>
                              <a:xfrm>
                                <a:off x="0" y="0"/>
                                <a:ext cx="4867474" cy="3373923"/>
                              </a:xfrm>
                              <a:prstGeom prst="rect"/>
                              <a:ln/>
                            </pic:spPr>
                          </pic:pic>
                        </a:graphicData>
                      </a:graphic>
                    </wp:inline>
                  </w:drawing>
                </w:r>
              </w:del>
            </w:sdtContent>
          </w:sdt>
          <w:sdt>
            <w:sdtPr>
              <w:tag w:val="goog_rdk_404"/>
            </w:sdtPr>
            <w:sdtContent>
              <w:ins w:author="Heather Justice" w:id="164" w:date="2024-07-11T17:15:23Z">
                <w:r w:rsidDel="00000000" w:rsidR="00000000" w:rsidRPr="00000000">
                  <w:rPr>
                    <w:rtl w:val="0"/>
                  </w:rPr>
                </w:r>
              </w:ins>
            </w:sdtContent>
          </w:sdt>
        </w:p>
      </w:sdtContent>
    </w:sdt>
    <w:sdt>
      <w:sdtPr>
        <w:tag w:val="goog_rdk_407"/>
      </w:sdtPr>
      <w:sdtContent>
        <w:p w:rsidR="00000000" w:rsidDel="00000000" w:rsidP="00000000" w:rsidRDefault="00000000" w:rsidRPr="00000000" w14:paraId="00000101">
          <w:pPr>
            <w:pBdr>
              <w:bottom w:color="000000" w:space="1" w:sz="6" w:val="single"/>
            </w:pBdr>
            <w:rPr>
              <w:ins w:author="Heather Justice" w:id="164" w:date="2024-07-11T17:15:23Z"/>
            </w:rPr>
          </w:pPr>
          <w:sdt>
            <w:sdtPr>
              <w:tag w:val="goog_rdk_406"/>
            </w:sdtPr>
            <w:sdtContent>
              <w:ins w:author="Heather Justice" w:id="164" w:date="2024-07-11T17:15:23Z">
                <w:r w:rsidDel="00000000" w:rsidR="00000000" w:rsidRPr="00000000">
                  <w:rPr>
                    <w:rtl w:val="0"/>
                  </w:rPr>
                </w:r>
              </w:ins>
            </w:sdtContent>
          </w:sdt>
        </w:p>
      </w:sdtContent>
    </w:sdt>
    <w:p w:rsidR="00000000" w:rsidDel="00000000" w:rsidP="00000000" w:rsidRDefault="00000000" w:rsidRPr="00000000" w14:paraId="00000102">
      <w:pPr>
        <w:pBdr>
          <w:bottom w:color="000000" w:space="1" w:sz="6" w:val="single"/>
        </w:pBdr>
        <w:rPr/>
      </w:pPr>
      <w:sdt>
        <w:sdtPr>
          <w:tag w:val="goog_rdk_408"/>
        </w:sdtPr>
        <w:sdtContent>
          <w:ins w:author="Heather Justice" w:id="164" w:date="2024-07-11T17:15:23Z">
            <w:r w:rsidDel="00000000" w:rsidR="00000000" w:rsidRPr="00000000">
              <w:rPr/>
              <w:drawing>
                <wp:inline distB="114300" distT="114300" distL="114300" distR="114300">
                  <wp:extent cx="5495925" cy="7019925"/>
                  <wp:effectExtent b="0" l="0" r="0" t="0"/>
                  <wp:docPr id="148" name="image73.png"/>
                  <a:graphic>
                    <a:graphicData uri="http://schemas.openxmlformats.org/drawingml/2006/picture">
                      <pic:pic>
                        <pic:nvPicPr>
                          <pic:cNvPr id="0" name="image73.png"/>
                          <pic:cNvPicPr preferRelativeResize="0"/>
                        </pic:nvPicPr>
                        <pic:blipFill>
                          <a:blip r:embed="rId87"/>
                          <a:srcRect b="0" l="0" r="0" t="0"/>
                          <a:stretch>
                            <a:fillRect/>
                          </a:stretch>
                        </pic:blipFill>
                        <pic:spPr>
                          <a:xfrm>
                            <a:off x="0" y="0"/>
                            <a:ext cx="5495925" cy="7019925"/>
                          </a:xfrm>
                          <a:prstGeom prst="rect"/>
                          <a:ln/>
                        </pic:spPr>
                      </pic:pic>
                    </a:graphicData>
                  </a:graphic>
                </wp:inline>
              </w:drawing>
            </w:r>
          </w:ins>
        </w:sdtContent>
      </w:sdt>
      <w:r w:rsidDel="00000000" w:rsidR="00000000" w:rsidRPr="00000000">
        <w:rPr>
          <w:rtl w:val="0"/>
        </w:rPr>
        <w:br w:type="textWrapping"/>
      </w:r>
      <w:bookmarkStart w:colFirst="0" w:colLast="0" w:name="bookmark=id.46r0co2" w:id="51"/>
      <w:bookmarkEnd w:id="51"/>
      <w:r w:rsidDel="00000000" w:rsidR="00000000" w:rsidRPr="00000000">
        <w:rPr>
          <w:i w:val="1"/>
          <w:sz w:val="18"/>
          <w:szCs w:val="18"/>
          <w:rtl w:val="0"/>
        </w:rPr>
        <w:t xml:space="preserve">Figure 3</w:t>
      </w:r>
      <w:sdt>
        <w:sdtPr>
          <w:tag w:val="goog_rdk_409"/>
        </w:sdtPr>
        <w:sdtContent>
          <w:ins w:author="Heather Justice" w:id="165" w:date="2024-07-11T19:58:07Z">
            <w:r w:rsidDel="00000000" w:rsidR="00000000" w:rsidRPr="00000000">
              <w:rPr>
                <w:i w:val="1"/>
                <w:sz w:val="18"/>
                <w:szCs w:val="18"/>
                <w:rtl w:val="0"/>
              </w:rPr>
              <w:t xml:space="preserve">3</w:t>
            </w:r>
          </w:ins>
        </w:sdtContent>
      </w:sdt>
      <w:sdt>
        <w:sdtPr>
          <w:tag w:val="goog_rdk_410"/>
        </w:sdtPr>
        <w:sdtContent>
          <w:del w:author="Heather Justice" w:id="165" w:date="2024-07-11T19:58:07Z">
            <w:r w:rsidDel="00000000" w:rsidR="00000000" w:rsidRPr="00000000">
              <w:rPr>
                <w:i w:val="1"/>
                <w:sz w:val="18"/>
                <w:szCs w:val="18"/>
                <w:rtl w:val="0"/>
              </w:rPr>
              <w:delText xml:space="preserve">4</w:delText>
            </w:r>
          </w:del>
        </w:sdtContent>
      </w:sdt>
      <w:r w:rsidDel="00000000" w:rsidR="00000000" w:rsidRPr="00000000">
        <w:rPr>
          <w:i w:val="1"/>
          <w:sz w:val="18"/>
          <w:szCs w:val="18"/>
          <w:rtl w:val="0"/>
        </w:rPr>
        <w:t xml:space="preserve">. </w:t>
      </w:r>
      <w:sdt>
        <w:sdtPr>
          <w:tag w:val="goog_rdk_411"/>
        </w:sdtPr>
        <w:sdtContent>
          <w:ins w:author="Heather Justice" w:id="166" w:date="2024-07-11T20:55:51Z">
            <w:r w:rsidDel="00000000" w:rsidR="00000000" w:rsidRPr="00000000">
              <w:rPr>
                <w:i w:val="1"/>
                <w:sz w:val="18"/>
                <w:szCs w:val="18"/>
                <w:rtl w:val="0"/>
              </w:rPr>
              <w:t xml:space="preserve">Additional </w:t>
            </w:r>
          </w:ins>
        </w:sdtContent>
      </w:sdt>
      <w:r w:rsidDel="00000000" w:rsidR="00000000" w:rsidRPr="00000000">
        <w:rPr>
          <w:i w:val="1"/>
          <w:sz w:val="18"/>
          <w:szCs w:val="18"/>
          <w:rtl w:val="0"/>
        </w:rPr>
        <w:t xml:space="preserve">Secondary Family Caregiver primary phone number.</w:t>
      </w:r>
      <w:r w:rsidDel="00000000" w:rsidR="00000000" w:rsidRPr="00000000">
        <w:rPr>
          <w:rtl w:val="0"/>
        </w:rPr>
      </w:r>
    </w:p>
    <w:p w:rsidR="00000000" w:rsidDel="00000000" w:rsidP="00000000" w:rsidRDefault="00000000" w:rsidRPr="00000000" w14:paraId="00000103">
      <w:pPr>
        <w:rPr/>
      </w:pPr>
      <w:r w:rsidDel="00000000" w:rsidR="00000000" w:rsidRPr="00000000">
        <w:rPr>
          <w:rtl w:val="0"/>
        </w:rPr>
      </w:r>
    </w:p>
    <w:sdt>
      <w:sdtPr>
        <w:tag w:val="goog_rdk_415"/>
      </w:sdtPr>
      <w:sdtContent>
        <w:p w:rsidR="00000000" w:rsidDel="00000000" w:rsidP="00000000" w:rsidRDefault="00000000" w:rsidRPr="00000000" w14:paraId="00000104">
          <w:pPr>
            <w:rPr>
              <w:del w:author="Heather Justice" w:id="167" w:date="2024-07-11T17:15:32Z"/>
            </w:rPr>
          </w:pPr>
          <w:sdt>
            <w:sdtPr>
              <w:tag w:val="goog_rdk_413"/>
            </w:sdtPr>
            <w:sdtContent>
              <w:del w:author="Heather Justice" w:id="167" w:date="2024-07-11T17:15:32Z"/>
              <w:sdt>
                <w:sdtPr>
                  <w:tag w:val="goog_rdk_414"/>
                </w:sdtPr>
                <w:sdtContent>
                  <w:commentRangeStart w:id="6"/>
                </w:sdtContent>
              </w:sdt>
              <w:del w:author="Heather Justice" w:id="167" w:date="2024-07-11T17:15:32Z">
                <w:r w:rsidDel="00000000" w:rsidR="00000000" w:rsidRPr="00000000">
                  <w:rPr>
                    <w:rtl w:val="0"/>
                  </w:rPr>
                  <w:delText xml:space="preserve">A drop-down menu prompts the Secondary Family Caregiver to indicate their relationship with the Veteran (</w:delText>
                </w:r>
                <w:r w:rsidDel="00000000" w:rsidR="00000000" w:rsidRPr="00000000">
                  <w:fldChar w:fldCharType="begin"/>
                </w:r>
                <w:r w:rsidDel="00000000" w:rsidR="00000000" w:rsidRPr="00000000">
                  <w:delInstrText xml:space="preserve">HYPERLINK \l "bookmark=id.2lwamvv"</w:delInstrText>
                </w:r>
                <w:r w:rsidDel="00000000" w:rsidR="00000000" w:rsidRPr="00000000">
                  <w:fldChar w:fldCharType="separate"/>
                </w:r>
                <w:r w:rsidDel="00000000" w:rsidR="00000000" w:rsidRPr="00000000">
                  <w:rPr>
                    <w:color w:val="0000ff"/>
                    <w:u w:val="single"/>
                    <w:rtl w:val="0"/>
                  </w:rPr>
                  <w:delText xml:space="preserve">Figure 35</w:delText>
                </w:r>
                <w:r w:rsidDel="00000000" w:rsidR="00000000" w:rsidRPr="00000000">
                  <w:fldChar w:fldCharType="end"/>
                </w:r>
                <w:r w:rsidDel="00000000" w:rsidR="00000000" w:rsidRPr="00000000">
                  <w:rPr>
                    <w:rtl w:val="0"/>
                  </w:rPr>
                  <w:delText xml:space="preserve">). The form will not allow the applicant to continue without providing a response.</w:delText>
                </w:r>
              </w:del>
            </w:sdtContent>
          </w:sdt>
        </w:p>
      </w:sdtContent>
    </w:sdt>
    <w:sdt>
      <w:sdtPr>
        <w:tag w:val="goog_rdk_417"/>
      </w:sdtPr>
      <w:sdtContent>
        <w:p w:rsidR="00000000" w:rsidDel="00000000" w:rsidP="00000000" w:rsidRDefault="00000000" w:rsidRPr="00000000" w14:paraId="00000105">
          <w:pPr>
            <w:pBdr>
              <w:bottom w:color="000000" w:space="1" w:sz="6" w:val="single"/>
            </w:pBdr>
            <w:rPr>
              <w:del w:author="Heather Justice" w:id="167" w:date="2024-07-11T17:15:32Z"/>
            </w:rPr>
          </w:pPr>
          <w:sdt>
            <w:sdtPr>
              <w:tag w:val="goog_rdk_416"/>
            </w:sdtPr>
            <w:sdtContent>
              <w:del w:author="Heather Justice" w:id="167" w:date="2024-07-11T17:15:32Z">
                <w:r w:rsidDel="00000000" w:rsidR="00000000" w:rsidRPr="00000000">
                  <w:rPr/>
                  <w:drawing>
                    <wp:inline distB="0" distT="0" distL="0" distR="0">
                      <wp:extent cx="4763588" cy="1562368"/>
                      <wp:effectExtent b="0" l="0" r="0" t="0"/>
                      <wp:docPr id="106" name="image29.png"/>
                      <a:graphic>
                        <a:graphicData uri="http://schemas.openxmlformats.org/drawingml/2006/picture">
                          <pic:pic>
                            <pic:nvPicPr>
                              <pic:cNvPr id="0" name="image29.png"/>
                              <pic:cNvPicPr preferRelativeResize="0"/>
                            </pic:nvPicPr>
                            <pic:blipFill>
                              <a:blip r:embed="rId88"/>
                              <a:srcRect b="0" l="0" r="0" t="0"/>
                              <a:stretch>
                                <a:fillRect/>
                              </a:stretch>
                            </pic:blipFill>
                            <pic:spPr>
                              <a:xfrm>
                                <a:off x="0" y="0"/>
                                <a:ext cx="4763588" cy="1562368"/>
                              </a:xfrm>
                              <a:prstGeom prst="rect"/>
                              <a:ln/>
                            </pic:spPr>
                          </pic:pic>
                        </a:graphicData>
                      </a:graphic>
                    </wp:inline>
                  </w:drawing>
                </w:r>
                <w:r w:rsidDel="00000000" w:rsidR="00000000" w:rsidRPr="00000000">
                  <w:rPr>
                    <w:rtl w:val="0"/>
                  </w:rPr>
                  <w:br w:type="textWrapping"/>
                </w:r>
                <w:bookmarkStart w:colFirst="0" w:colLast="0" w:name="bookmark=id.2lwamvv" w:id="52"/>
                <w:bookmarkEnd w:id="52"/>
                <w:r w:rsidDel="00000000" w:rsidR="00000000" w:rsidRPr="00000000">
                  <w:rPr>
                    <w:i w:val="1"/>
                    <w:sz w:val="18"/>
                    <w:szCs w:val="18"/>
                    <w:rtl w:val="0"/>
                  </w:rPr>
                  <w:delText xml:space="preserve">Figure 35. Relationship with Veteran.</w:delText>
                </w:r>
                <w:r w:rsidDel="00000000" w:rsidR="00000000" w:rsidRPr="00000000">
                  <w:rPr>
                    <w:rtl w:val="0"/>
                  </w:rPr>
                </w:r>
              </w:del>
            </w:sdtContent>
          </w:sdt>
        </w:p>
      </w:sdtContent>
    </w:sdt>
    <w:p w:rsidR="00000000" w:rsidDel="00000000" w:rsidP="00000000" w:rsidRDefault="00000000" w:rsidRPr="00000000" w14:paraId="00000106">
      <w:pPr>
        <w:rPr>
          <w:b w:val="1"/>
          <w:color w:val="000000"/>
        </w:rPr>
      </w:pPr>
      <w:commentRangeEnd w:id="6"/>
      <w:r w:rsidDel="00000000" w:rsidR="00000000" w:rsidRPr="00000000">
        <w:commentReference w:id="6"/>
      </w:r>
      <w:r w:rsidDel="00000000" w:rsidR="00000000" w:rsidRPr="00000000">
        <w:br w:type="page"/>
      </w:r>
      <w:r w:rsidDel="00000000" w:rsidR="00000000" w:rsidRPr="00000000">
        <w:rPr>
          <w:rtl w:val="0"/>
        </w:rPr>
      </w:r>
    </w:p>
    <w:p w:rsidR="00000000" w:rsidDel="00000000" w:rsidP="00000000" w:rsidRDefault="00000000" w:rsidRPr="00000000" w14:paraId="00000107">
      <w:pPr>
        <w:pStyle w:val="Heading3"/>
        <w:rPr>
          <w:b w:val="1"/>
          <w:color w:val="000000"/>
        </w:rPr>
      </w:pPr>
      <w:bookmarkStart w:colFirst="0" w:colLast="0" w:name="_heading=h.111kx3o" w:id="53"/>
      <w:bookmarkEnd w:id="53"/>
      <w:r w:rsidDel="00000000" w:rsidR="00000000" w:rsidRPr="00000000">
        <w:rPr>
          <w:b w:val="1"/>
          <w:color w:val="000000"/>
          <w:rtl w:val="0"/>
        </w:rPr>
        <w:t xml:space="preserve">Representative Documentation</w:t>
      </w:r>
    </w:p>
    <w:p w:rsidR="00000000" w:rsidDel="00000000" w:rsidP="00000000" w:rsidRDefault="00000000" w:rsidRPr="00000000" w14:paraId="00000108">
      <w:pPr>
        <w:rPr/>
      </w:pPr>
      <w:r w:rsidDel="00000000" w:rsidR="00000000" w:rsidRPr="00000000">
        <w:rPr>
          <w:rtl w:val="0"/>
        </w:rPr>
      </w:r>
    </w:p>
    <w:p w:rsidR="00000000" w:rsidDel="00000000" w:rsidP="00000000" w:rsidRDefault="00000000" w:rsidRPr="00000000" w14:paraId="00000109">
      <w:pPr>
        <w:rPr/>
      </w:pPr>
      <w:r w:rsidDel="00000000" w:rsidR="00000000" w:rsidRPr="00000000">
        <w:rPr>
          <w:rtl w:val="0"/>
        </w:rPr>
        <w:t xml:space="preserve">Next, the applicant is asked whether they will be signing the application or if their legal representative will.  If they indicate that the Veteran will be signing the application, they will advance to the </w:t>
      </w:r>
      <w:hyperlink w:anchor="_heading=h.1rvwp1q">
        <w:r w:rsidDel="00000000" w:rsidR="00000000" w:rsidRPr="00000000">
          <w:rPr>
            <w:color w:val="1155cc"/>
            <w:u w:val="single"/>
            <w:rtl w:val="0"/>
          </w:rPr>
          <w:t xml:space="preserve">review screen</w:t>
        </w:r>
      </w:hyperlink>
      <w:r w:rsidDel="00000000" w:rsidR="00000000" w:rsidRPr="00000000">
        <w:rPr>
          <w:rtl w:val="0"/>
        </w:rPr>
        <w:t xml:space="preserve">.</w:t>
      </w:r>
    </w:p>
    <w:p w:rsidR="00000000" w:rsidDel="00000000" w:rsidP="00000000" w:rsidRDefault="00000000" w:rsidRPr="00000000" w14:paraId="0000010A">
      <w:pPr>
        <w:rPr/>
      </w:pPr>
      <w:r w:rsidDel="00000000" w:rsidR="00000000" w:rsidRPr="00000000">
        <w:rPr>
          <w:rtl w:val="0"/>
        </w:rPr>
        <w:t xml:space="preserve">If they indicate that a legal representative will be signing the application, they will be required to share legal representative documentation </w:t>
      </w:r>
      <w:sdt>
        <w:sdtPr>
          <w:tag w:val="goog_rdk_418"/>
        </w:sdtPr>
        <w:sdtContent>
          <w:ins w:author="Heather Justice" w:id="168" w:date="2024-07-11T20:13:25Z">
            <w:r w:rsidDel="00000000" w:rsidR="00000000" w:rsidRPr="00000000">
              <w:fldChar w:fldCharType="begin"/>
            </w:r>
            <w:r w:rsidDel="00000000" w:rsidR="00000000" w:rsidRPr="00000000">
              <w:instrText xml:space="preserve">HYPERLINK \l "bookmark=id.3l18frh"</w:instrText>
            </w:r>
            <w:r w:rsidDel="00000000" w:rsidR="00000000" w:rsidRPr="00000000">
              <w:fldChar w:fldCharType="separate"/>
            </w:r>
            <w:r w:rsidDel="00000000" w:rsidR="00000000" w:rsidRPr="00000000">
              <w:rPr>
                <w:rtl w:val="0"/>
              </w:rPr>
              <w:t xml:space="preserve">(Figure 34)</w:t>
            </w:r>
            <w:r w:rsidDel="00000000" w:rsidR="00000000" w:rsidRPr="00000000">
              <w:fldChar w:fldCharType="end"/>
            </w:r>
          </w:ins>
        </w:sdtContent>
      </w:sdt>
      <w:sdt>
        <w:sdtPr>
          <w:tag w:val="goog_rdk_419"/>
        </w:sdtPr>
        <w:sdtContent>
          <w:del w:author="Heather Justice" w:id="168" w:date="2024-07-11T20:13:25Z">
            <w:r w:rsidDel="00000000" w:rsidR="00000000" w:rsidRPr="00000000">
              <w:fldChar w:fldCharType="begin"/>
            </w:r>
            <w:r w:rsidDel="00000000" w:rsidR="00000000" w:rsidRPr="00000000">
              <w:delInstrText xml:space="preserve">HYPERLINK \l "bookmark=id.3l18frh"</w:delInstrText>
            </w:r>
            <w:r w:rsidDel="00000000" w:rsidR="00000000" w:rsidRPr="00000000">
              <w:fldChar w:fldCharType="separate"/>
            </w:r>
            <w:r w:rsidDel="00000000" w:rsidR="00000000" w:rsidRPr="00000000">
              <w:rPr>
                <w:color w:val="1155cc"/>
                <w:u w:val="single"/>
                <w:rtl w:val="0"/>
              </w:rPr>
              <w:delText xml:space="preserve">(Figure 36)</w:delText>
            </w:r>
            <w:r w:rsidDel="00000000" w:rsidR="00000000" w:rsidRPr="00000000">
              <w:fldChar w:fldCharType="end"/>
            </w:r>
          </w:del>
        </w:sdtContent>
      </w:sdt>
      <w:r w:rsidDel="00000000" w:rsidR="00000000" w:rsidRPr="00000000">
        <w:rPr>
          <w:rtl w:val="0"/>
        </w:rPr>
        <w:t xml:space="preserve">.  This documentation is required if someone other than the Veteran will be signing the application.</w:t>
      </w:r>
    </w:p>
    <w:sdt>
      <w:sdtPr>
        <w:tag w:val="goog_rdk_423"/>
      </w:sdtPr>
      <w:sdtContent>
        <w:p w:rsidR="00000000" w:rsidDel="00000000" w:rsidP="00000000" w:rsidRDefault="00000000" w:rsidRPr="00000000" w14:paraId="0000010B">
          <w:pPr>
            <w:rPr>
              <w:ins w:author="Heather Justice" w:id="170" w:date="2024-07-11T17:16:33Z"/>
            </w:rPr>
          </w:pPr>
          <w:sdt>
            <w:sdtPr>
              <w:tag w:val="goog_rdk_421"/>
            </w:sdtPr>
            <w:sdtContent>
              <w:del w:author="Heather Justice" w:id="169" w:date="2024-07-11T17:16:31Z">
                <w:r w:rsidDel="00000000" w:rsidR="00000000" w:rsidRPr="00000000">
                  <w:rPr/>
                  <w:drawing>
                    <wp:inline distB="114300" distT="114300" distL="114300" distR="114300">
                      <wp:extent cx="4754880" cy="5149901"/>
                      <wp:effectExtent b="0" l="0" r="0" t="0"/>
                      <wp:docPr id="76" name="image15.png"/>
                      <a:graphic>
                        <a:graphicData uri="http://schemas.openxmlformats.org/drawingml/2006/picture">
                          <pic:pic>
                            <pic:nvPicPr>
                              <pic:cNvPr id="0" name="image15.png"/>
                              <pic:cNvPicPr preferRelativeResize="0"/>
                            </pic:nvPicPr>
                            <pic:blipFill>
                              <a:blip r:embed="rId89"/>
                              <a:srcRect b="0" l="0" r="0" t="0"/>
                              <a:stretch>
                                <a:fillRect/>
                              </a:stretch>
                            </pic:blipFill>
                            <pic:spPr>
                              <a:xfrm>
                                <a:off x="0" y="0"/>
                                <a:ext cx="4754880" cy="5149901"/>
                              </a:xfrm>
                              <a:prstGeom prst="rect"/>
                              <a:ln/>
                            </pic:spPr>
                          </pic:pic>
                        </a:graphicData>
                      </a:graphic>
                    </wp:inline>
                  </w:drawing>
                </w:r>
              </w:del>
            </w:sdtContent>
          </w:sdt>
          <w:sdt>
            <w:sdtPr>
              <w:tag w:val="goog_rdk_422"/>
            </w:sdtPr>
            <w:sdtContent>
              <w:ins w:author="Heather Justice" w:id="170" w:date="2024-07-11T17:16:33Z">
                <w:r w:rsidDel="00000000" w:rsidR="00000000" w:rsidRPr="00000000">
                  <w:rPr>
                    <w:rtl w:val="0"/>
                  </w:rPr>
                </w:r>
              </w:ins>
            </w:sdtContent>
          </w:sdt>
        </w:p>
      </w:sdtContent>
    </w:sdt>
    <w:sdt>
      <w:sdtPr>
        <w:tag w:val="goog_rdk_425"/>
      </w:sdtPr>
      <w:sdtContent>
        <w:p w:rsidR="00000000" w:rsidDel="00000000" w:rsidP="00000000" w:rsidRDefault="00000000" w:rsidRPr="00000000" w14:paraId="0000010C">
          <w:pPr>
            <w:rPr>
              <w:ins w:author="Heather Justice" w:id="170" w:date="2024-07-11T17:16:33Z"/>
            </w:rPr>
          </w:pPr>
          <w:sdt>
            <w:sdtPr>
              <w:tag w:val="goog_rdk_424"/>
            </w:sdtPr>
            <w:sdtContent>
              <w:ins w:author="Heather Justice" w:id="170" w:date="2024-07-11T17:16:33Z">
                <w:r w:rsidDel="00000000" w:rsidR="00000000" w:rsidRPr="00000000">
                  <w:rPr>
                    <w:rtl w:val="0"/>
                  </w:rPr>
                </w:r>
              </w:ins>
            </w:sdtContent>
          </w:sdt>
        </w:p>
      </w:sdtContent>
    </w:sdt>
    <w:p w:rsidR="00000000" w:rsidDel="00000000" w:rsidP="00000000" w:rsidRDefault="00000000" w:rsidRPr="00000000" w14:paraId="0000010D">
      <w:pPr>
        <w:rPr/>
      </w:pPr>
      <w:r w:rsidDel="00000000" w:rsidR="00000000" w:rsidRPr="00000000">
        <w:rPr>
          <w:rtl w:val="0"/>
        </w:rPr>
        <w:br w:type="textWrapping"/>
      </w:r>
      <w:bookmarkStart w:colFirst="0" w:colLast="0" w:name="bookmark=id.3l18frh" w:id="54"/>
      <w:bookmarkEnd w:id="54"/>
      <w:r w:rsidDel="00000000" w:rsidR="00000000" w:rsidRPr="00000000">
        <w:rPr>
          <w:i w:val="1"/>
          <w:sz w:val="18"/>
          <w:szCs w:val="18"/>
          <w:rtl w:val="0"/>
        </w:rPr>
        <w:t xml:space="preserve">Figure 3</w:t>
      </w:r>
      <w:sdt>
        <w:sdtPr>
          <w:tag w:val="goog_rdk_426"/>
        </w:sdtPr>
        <w:sdtContent>
          <w:ins w:author="Heather Justice" w:id="171" w:date="2024-07-11T20:13:14Z">
            <w:r w:rsidDel="00000000" w:rsidR="00000000" w:rsidRPr="00000000">
              <w:rPr>
                <w:i w:val="1"/>
                <w:sz w:val="18"/>
                <w:szCs w:val="18"/>
                <w:rtl w:val="0"/>
              </w:rPr>
              <w:t xml:space="preserve">4</w:t>
            </w:r>
          </w:ins>
        </w:sdtContent>
      </w:sdt>
      <w:sdt>
        <w:sdtPr>
          <w:tag w:val="goog_rdk_427"/>
        </w:sdtPr>
        <w:sdtContent>
          <w:del w:author="Heather Justice" w:id="171" w:date="2024-07-11T20:13:14Z">
            <w:r w:rsidDel="00000000" w:rsidR="00000000" w:rsidRPr="00000000">
              <w:rPr>
                <w:i w:val="1"/>
                <w:sz w:val="18"/>
                <w:szCs w:val="18"/>
                <w:rtl w:val="0"/>
              </w:rPr>
              <w:delText xml:space="preserve">6</w:delText>
            </w:r>
          </w:del>
        </w:sdtContent>
      </w:sdt>
      <w:r w:rsidDel="00000000" w:rsidR="00000000" w:rsidRPr="00000000">
        <w:rPr>
          <w:i w:val="1"/>
          <w:sz w:val="18"/>
          <w:szCs w:val="18"/>
          <w:rtl w:val="0"/>
        </w:rPr>
        <w:t xml:space="preserve">. Question regarding who will sign the application.</w:t>
      </w:r>
      <w:r w:rsidDel="00000000" w:rsidR="00000000" w:rsidRPr="00000000">
        <w:rPr>
          <w:rtl w:val="0"/>
        </w:rPr>
      </w:r>
    </w:p>
    <w:p w:rsidR="00000000" w:rsidDel="00000000" w:rsidP="00000000" w:rsidRDefault="00000000" w:rsidRPr="00000000" w14:paraId="0000010E">
      <w:pPr>
        <w:rPr/>
      </w:pPr>
      <w:r w:rsidDel="00000000" w:rsidR="00000000" w:rsidRPr="00000000">
        <w:br w:type="page"/>
      </w:r>
      <w:r w:rsidDel="00000000" w:rsidR="00000000" w:rsidRPr="00000000">
        <w:rPr>
          <w:rtl w:val="0"/>
        </w:rPr>
      </w:r>
    </w:p>
    <w:p w:rsidR="00000000" w:rsidDel="00000000" w:rsidP="00000000" w:rsidRDefault="00000000" w:rsidRPr="00000000" w14:paraId="0000010F">
      <w:pPr>
        <w:rPr/>
      </w:pPr>
      <w:r w:rsidDel="00000000" w:rsidR="00000000" w:rsidRPr="00000000">
        <w:rPr>
          <w:rtl w:val="0"/>
        </w:rPr>
        <w:t xml:space="preserve">The requirements for legal documentation</w:t>
      </w:r>
      <w:sdt>
        <w:sdtPr>
          <w:tag w:val="goog_rdk_428"/>
        </w:sdtPr>
        <w:sdtContent>
          <w:ins w:author="Heather Justice" w:id="172" w:date="2024-07-11T17:17:22Z">
            <w:r w:rsidDel="00000000" w:rsidR="00000000" w:rsidRPr="00000000">
              <w:rPr>
                <w:rtl w:val="0"/>
              </w:rPr>
              <w:t xml:space="preserve"> (</w:t>
            </w:r>
            <w:r w:rsidDel="00000000" w:rsidR="00000000" w:rsidRPr="00000000">
              <w:fldChar w:fldCharType="begin"/>
            </w:r>
            <w:r w:rsidDel="00000000" w:rsidR="00000000" w:rsidRPr="00000000">
              <w:instrText xml:space="preserve">HYPERLINK \l "bookmark=id.206ipza"</w:instrText>
            </w:r>
            <w:r w:rsidDel="00000000" w:rsidR="00000000" w:rsidRPr="00000000">
              <w:fldChar w:fldCharType="separate"/>
            </w:r>
            <w:r w:rsidDel="00000000" w:rsidR="00000000" w:rsidRPr="00000000">
              <w:rPr>
                <w:rtl w:val="0"/>
              </w:rPr>
              <w:t xml:space="preserve">Figure 35</w:t>
            </w:r>
            <w:r w:rsidDel="00000000" w:rsidR="00000000" w:rsidRPr="00000000">
              <w:fldChar w:fldCharType="end"/>
            </w:r>
            <w:r w:rsidDel="00000000" w:rsidR="00000000" w:rsidRPr="00000000">
              <w:rPr>
                <w:rtl w:val="0"/>
              </w:rPr>
              <w:t xml:space="preserve">)</w:t>
            </w:r>
          </w:ins>
        </w:sdtContent>
      </w:sdt>
      <w:sdt>
        <w:sdtPr>
          <w:tag w:val="goog_rdk_429"/>
        </w:sdtPr>
        <w:sdtContent>
          <w:del w:author="Heather Justice" w:id="172" w:date="2024-07-11T17:17:22Z">
            <w:r w:rsidDel="00000000" w:rsidR="00000000" w:rsidRPr="00000000">
              <w:rPr>
                <w:rtl w:val="0"/>
              </w:rPr>
              <w:delText xml:space="preserve"> (</w:delText>
            </w:r>
            <w:r w:rsidDel="00000000" w:rsidR="00000000" w:rsidRPr="00000000">
              <w:fldChar w:fldCharType="begin"/>
            </w:r>
            <w:r w:rsidDel="00000000" w:rsidR="00000000" w:rsidRPr="00000000">
              <w:delInstrText xml:space="preserve">HYPERLINK \l "bookmark=id.206ipza"</w:delInstrText>
            </w:r>
            <w:r w:rsidDel="00000000" w:rsidR="00000000" w:rsidRPr="00000000">
              <w:fldChar w:fldCharType="separate"/>
            </w:r>
            <w:r w:rsidDel="00000000" w:rsidR="00000000" w:rsidRPr="00000000">
              <w:rPr>
                <w:color w:val="0000ff"/>
                <w:u w:val="single"/>
                <w:rtl w:val="0"/>
              </w:rPr>
              <w:delText xml:space="preserve">Figure 37</w:delText>
            </w:r>
            <w:r w:rsidDel="00000000" w:rsidR="00000000" w:rsidRPr="00000000">
              <w:fldChar w:fldCharType="end"/>
            </w:r>
            <w:r w:rsidDel="00000000" w:rsidR="00000000" w:rsidRPr="00000000">
              <w:rPr>
                <w:rtl w:val="0"/>
              </w:rPr>
              <w:delText xml:space="preserve">)</w:delText>
            </w:r>
          </w:del>
        </w:sdtContent>
      </w:sdt>
      <w:r w:rsidDel="00000000" w:rsidR="00000000" w:rsidRPr="00000000">
        <w:rPr>
          <w:rtl w:val="0"/>
        </w:rPr>
        <w:t xml:space="preserve"> can be accessed through a drop-down link.</w:t>
      </w:r>
      <w:r w:rsidDel="00000000" w:rsidR="00000000" w:rsidRPr="00000000">
        <w:rPr>
          <w:b w:val="1"/>
          <w:rtl w:val="0"/>
        </w:rPr>
        <w:t xml:space="preserve"> </w:t>
      </w:r>
      <w:r w:rsidDel="00000000" w:rsidR="00000000" w:rsidRPr="00000000">
        <w:rPr>
          <w:rtl w:val="0"/>
        </w:rPr>
      </w:r>
    </w:p>
    <w:sdt>
      <w:sdtPr>
        <w:tag w:val="goog_rdk_433"/>
      </w:sdtPr>
      <w:sdtContent>
        <w:p w:rsidR="00000000" w:rsidDel="00000000" w:rsidP="00000000" w:rsidRDefault="00000000" w:rsidRPr="00000000" w14:paraId="00000110">
          <w:pPr>
            <w:rPr>
              <w:ins w:author="Heather Justice" w:id="174" w:date="2024-07-11T17:17:28Z"/>
            </w:rPr>
          </w:pPr>
          <w:sdt>
            <w:sdtPr>
              <w:tag w:val="goog_rdk_431"/>
            </w:sdtPr>
            <w:sdtContent>
              <w:del w:author="Heather Justice" w:id="173" w:date="2024-07-11T17:17:27Z">
                <w:r w:rsidDel="00000000" w:rsidR="00000000" w:rsidRPr="00000000">
                  <w:rPr/>
                  <w:drawing>
                    <wp:inline distB="114300" distT="114300" distL="114300" distR="114300">
                      <wp:extent cx="4754880" cy="6847027"/>
                      <wp:effectExtent b="0" l="0" r="0" t="0"/>
                      <wp:docPr id="77" name="image1.png"/>
                      <a:graphic>
                        <a:graphicData uri="http://schemas.openxmlformats.org/drawingml/2006/picture">
                          <pic:pic>
                            <pic:nvPicPr>
                              <pic:cNvPr id="0" name="image1.png"/>
                              <pic:cNvPicPr preferRelativeResize="0"/>
                            </pic:nvPicPr>
                            <pic:blipFill>
                              <a:blip r:embed="rId90"/>
                              <a:srcRect b="0" l="0" r="0" t="0"/>
                              <a:stretch>
                                <a:fillRect/>
                              </a:stretch>
                            </pic:blipFill>
                            <pic:spPr>
                              <a:xfrm>
                                <a:off x="0" y="0"/>
                                <a:ext cx="4754880" cy="6847027"/>
                              </a:xfrm>
                              <a:prstGeom prst="rect"/>
                              <a:ln/>
                            </pic:spPr>
                          </pic:pic>
                        </a:graphicData>
                      </a:graphic>
                    </wp:inline>
                  </w:drawing>
                </w:r>
              </w:del>
            </w:sdtContent>
          </w:sdt>
          <w:sdt>
            <w:sdtPr>
              <w:tag w:val="goog_rdk_432"/>
            </w:sdtPr>
            <w:sdtContent>
              <w:ins w:author="Heather Justice" w:id="174" w:date="2024-07-11T17:17:28Z">
                <w:r w:rsidDel="00000000" w:rsidR="00000000" w:rsidRPr="00000000">
                  <w:rPr>
                    <w:rtl w:val="0"/>
                  </w:rPr>
                </w:r>
              </w:ins>
            </w:sdtContent>
          </w:sdt>
        </w:p>
      </w:sdtContent>
    </w:sdt>
    <w:sdt>
      <w:sdtPr>
        <w:tag w:val="goog_rdk_435"/>
      </w:sdtPr>
      <w:sdtContent>
        <w:p w:rsidR="00000000" w:rsidDel="00000000" w:rsidP="00000000" w:rsidRDefault="00000000" w:rsidRPr="00000000" w14:paraId="00000111">
          <w:pPr>
            <w:rPr>
              <w:ins w:author="Heather Justice" w:id="174" w:date="2024-07-11T17:17:28Z"/>
            </w:rPr>
          </w:pPr>
          <w:sdt>
            <w:sdtPr>
              <w:tag w:val="goog_rdk_434"/>
            </w:sdtPr>
            <w:sdtContent>
              <w:ins w:author="Heather Justice" w:id="174" w:date="2024-07-11T17:17:28Z">
                <w:r w:rsidDel="00000000" w:rsidR="00000000" w:rsidRPr="00000000">
                  <w:rPr/>
                  <w:drawing>
                    <wp:inline distB="114300" distT="114300" distL="114300" distR="114300">
                      <wp:extent cx="3616295" cy="8453438"/>
                      <wp:effectExtent b="0" l="0" r="0" t="0"/>
                      <wp:docPr id="145" name="image67.png"/>
                      <a:graphic>
                        <a:graphicData uri="http://schemas.openxmlformats.org/drawingml/2006/picture">
                          <pic:pic>
                            <pic:nvPicPr>
                              <pic:cNvPr id="0" name="image67.png"/>
                              <pic:cNvPicPr preferRelativeResize="0"/>
                            </pic:nvPicPr>
                            <pic:blipFill>
                              <a:blip r:embed="rId91"/>
                              <a:srcRect b="0" l="0" r="0" t="0"/>
                              <a:stretch>
                                <a:fillRect/>
                              </a:stretch>
                            </pic:blipFill>
                            <pic:spPr>
                              <a:xfrm>
                                <a:off x="0" y="0"/>
                                <a:ext cx="3616295" cy="8453438"/>
                              </a:xfrm>
                              <a:prstGeom prst="rect"/>
                              <a:ln/>
                            </pic:spPr>
                          </pic:pic>
                        </a:graphicData>
                      </a:graphic>
                    </wp:inline>
                  </w:drawing>
                </w:r>
                <w:r w:rsidDel="00000000" w:rsidR="00000000" w:rsidRPr="00000000">
                  <w:rPr>
                    <w:rtl w:val="0"/>
                  </w:rPr>
                </w:r>
              </w:ins>
            </w:sdtContent>
          </w:sdt>
        </w:p>
      </w:sdtContent>
    </w:sdt>
    <w:p w:rsidR="00000000" w:rsidDel="00000000" w:rsidP="00000000" w:rsidRDefault="00000000" w:rsidRPr="00000000" w14:paraId="00000112">
      <w:pPr>
        <w:rPr/>
      </w:pPr>
      <w:r w:rsidDel="00000000" w:rsidR="00000000" w:rsidRPr="00000000">
        <w:rPr>
          <w:rtl w:val="0"/>
        </w:rPr>
        <w:br w:type="textWrapping"/>
      </w:r>
      <w:bookmarkStart w:colFirst="0" w:colLast="0" w:name="bookmark=id.206ipza" w:id="55"/>
      <w:bookmarkEnd w:id="55"/>
      <w:r w:rsidDel="00000000" w:rsidR="00000000" w:rsidRPr="00000000">
        <w:rPr>
          <w:i w:val="1"/>
          <w:sz w:val="18"/>
          <w:szCs w:val="18"/>
          <w:rtl w:val="0"/>
        </w:rPr>
        <w:t xml:space="preserve">Figure 3</w:t>
      </w:r>
      <w:sdt>
        <w:sdtPr>
          <w:tag w:val="goog_rdk_436"/>
        </w:sdtPr>
        <w:sdtContent>
          <w:ins w:author="Heather Justice" w:id="175" w:date="2024-07-11T20:14:12Z">
            <w:r w:rsidDel="00000000" w:rsidR="00000000" w:rsidRPr="00000000">
              <w:rPr>
                <w:i w:val="1"/>
                <w:sz w:val="18"/>
                <w:szCs w:val="18"/>
                <w:rtl w:val="0"/>
              </w:rPr>
              <w:t xml:space="preserve">5</w:t>
            </w:r>
          </w:ins>
        </w:sdtContent>
      </w:sdt>
      <w:sdt>
        <w:sdtPr>
          <w:tag w:val="goog_rdk_437"/>
        </w:sdtPr>
        <w:sdtContent>
          <w:del w:author="Heather Justice" w:id="175" w:date="2024-07-11T20:14:12Z">
            <w:r w:rsidDel="00000000" w:rsidR="00000000" w:rsidRPr="00000000">
              <w:rPr>
                <w:i w:val="1"/>
                <w:sz w:val="18"/>
                <w:szCs w:val="18"/>
                <w:rtl w:val="0"/>
              </w:rPr>
              <w:delText xml:space="preserve">7</w:delText>
            </w:r>
          </w:del>
        </w:sdtContent>
      </w:sdt>
      <w:r w:rsidDel="00000000" w:rsidR="00000000" w:rsidRPr="00000000">
        <w:rPr>
          <w:i w:val="1"/>
          <w:sz w:val="18"/>
          <w:szCs w:val="18"/>
          <w:rtl w:val="0"/>
        </w:rPr>
        <w:t xml:space="preserve">. Requirements for legal documentation.</w:t>
      </w:r>
      <w:r w:rsidDel="00000000" w:rsidR="00000000" w:rsidRPr="00000000">
        <w:rPr>
          <w:rtl w:val="0"/>
        </w:rPr>
      </w:r>
    </w:p>
    <w:p w:rsidR="00000000" w:rsidDel="00000000" w:rsidP="00000000" w:rsidRDefault="00000000" w:rsidRPr="00000000" w14:paraId="00000113">
      <w:pPr>
        <w:rPr>
          <w:b w:val="1"/>
        </w:rPr>
      </w:pPr>
      <w:r w:rsidDel="00000000" w:rsidR="00000000" w:rsidRPr="00000000">
        <w:br w:type="page"/>
      </w:r>
      <w:r w:rsidDel="00000000" w:rsidR="00000000" w:rsidRPr="00000000">
        <w:rPr>
          <w:rtl w:val="0"/>
        </w:rPr>
      </w:r>
    </w:p>
    <w:p w:rsidR="00000000" w:rsidDel="00000000" w:rsidP="00000000" w:rsidRDefault="00000000" w:rsidRPr="00000000" w14:paraId="00000114">
      <w:pPr>
        <w:rPr>
          <w:b w:val="1"/>
        </w:rPr>
      </w:pPr>
      <w:r w:rsidDel="00000000" w:rsidR="00000000" w:rsidRPr="00000000">
        <w:rPr>
          <w:b w:val="1"/>
          <w:rtl w:val="0"/>
        </w:rPr>
        <w:t xml:space="preserve">Upload your supporting documentation</w:t>
      </w:r>
    </w:p>
    <w:p w:rsidR="00000000" w:rsidDel="00000000" w:rsidP="00000000" w:rsidRDefault="00000000" w:rsidRPr="00000000" w14:paraId="00000115">
      <w:pPr>
        <w:rPr/>
      </w:pPr>
      <w:r w:rsidDel="00000000" w:rsidR="00000000" w:rsidRPr="00000000">
        <w:rPr>
          <w:rtl w:val="0"/>
        </w:rPr>
        <w:t xml:space="preserve">If the applicant indicates the application will be signed by their legal representative, they will be taken to the Upload your supporting document screen (</w:t>
      </w:r>
      <w:sdt>
        <w:sdtPr>
          <w:tag w:val="goog_rdk_438"/>
        </w:sdtPr>
        <w:sdtContent>
          <w:ins w:author="Heather Justice" w:id="176" w:date="2024-07-11T20:14:59Z">
            <w:r w:rsidDel="00000000" w:rsidR="00000000" w:rsidRPr="00000000">
              <w:fldChar w:fldCharType="begin"/>
            </w:r>
            <w:r w:rsidDel="00000000" w:rsidR="00000000" w:rsidRPr="00000000">
              <w:instrText xml:space="preserve">HYPERLINK \l "bookmark=id.4k668n3"</w:instrText>
            </w:r>
            <w:r w:rsidDel="00000000" w:rsidR="00000000" w:rsidRPr="00000000">
              <w:fldChar w:fldCharType="separate"/>
            </w:r>
            <w:r w:rsidDel="00000000" w:rsidR="00000000" w:rsidRPr="00000000">
              <w:rPr>
                <w:rtl w:val="0"/>
              </w:rPr>
              <w:t xml:space="preserve">Figure 36</w:t>
            </w:r>
            <w:r w:rsidDel="00000000" w:rsidR="00000000" w:rsidRPr="00000000">
              <w:fldChar w:fldCharType="end"/>
            </w:r>
          </w:ins>
        </w:sdtContent>
      </w:sdt>
      <w:sdt>
        <w:sdtPr>
          <w:tag w:val="goog_rdk_439"/>
        </w:sdtPr>
        <w:sdtContent>
          <w:del w:author="Heather Justice" w:id="176" w:date="2024-07-11T20:14:59Z">
            <w:r w:rsidDel="00000000" w:rsidR="00000000" w:rsidRPr="00000000">
              <w:fldChar w:fldCharType="begin"/>
            </w:r>
            <w:r w:rsidDel="00000000" w:rsidR="00000000" w:rsidRPr="00000000">
              <w:delInstrText xml:space="preserve">HYPERLINK \l "bookmark=id.4k668n3"</w:delInstrText>
            </w:r>
            <w:r w:rsidDel="00000000" w:rsidR="00000000" w:rsidRPr="00000000">
              <w:fldChar w:fldCharType="separate"/>
            </w:r>
            <w:r w:rsidDel="00000000" w:rsidR="00000000" w:rsidRPr="00000000">
              <w:rPr>
                <w:color w:val="0000ff"/>
                <w:u w:val="single"/>
                <w:rtl w:val="0"/>
              </w:rPr>
              <w:delText xml:space="preserve">Figure 38</w:delText>
            </w:r>
            <w:r w:rsidDel="00000000" w:rsidR="00000000" w:rsidRPr="00000000">
              <w:fldChar w:fldCharType="end"/>
            </w:r>
          </w:del>
        </w:sdtContent>
      </w:sdt>
      <w:r w:rsidDel="00000000" w:rsidR="00000000" w:rsidRPr="00000000">
        <w:rPr>
          <w:rtl w:val="0"/>
        </w:rPr>
        <w:t xml:space="preserve">).  Using the “Upload</w:t>
      </w:r>
      <w:sdt>
        <w:sdtPr>
          <w:tag w:val="goog_rdk_440"/>
        </w:sdtPr>
        <w:sdtContent>
          <w:ins w:author="Heather Justice" w:id="177" w:date="2024-07-11T17:18:35Z">
            <w:r w:rsidDel="00000000" w:rsidR="00000000" w:rsidRPr="00000000">
              <w:rPr>
                <w:rtl w:val="0"/>
              </w:rPr>
              <w:t xml:space="preserve"> file</w:t>
            </w:r>
          </w:ins>
        </w:sdtContent>
      </w:sdt>
      <w:sdt>
        <w:sdtPr>
          <w:tag w:val="goog_rdk_441"/>
        </w:sdtPr>
        <w:sdtContent>
          <w:del w:author="Heather Justice" w:id="177" w:date="2024-07-11T17:18:35Z">
            <w:r w:rsidDel="00000000" w:rsidR="00000000" w:rsidRPr="00000000">
              <w:rPr>
                <w:rtl w:val="0"/>
              </w:rPr>
              <w:delText xml:space="preserve"> document</w:delText>
            </w:r>
          </w:del>
        </w:sdtContent>
      </w:sdt>
      <w:r w:rsidDel="00000000" w:rsidR="00000000" w:rsidRPr="00000000">
        <w:rPr>
          <w:rtl w:val="0"/>
        </w:rPr>
        <w:t xml:space="preserve">” button, applicants can upload a PDF, JPEG, or PNG with a maximum file size of 10 MB.</w:t>
      </w:r>
    </w:p>
    <w:sdt>
      <w:sdtPr>
        <w:tag w:val="goog_rdk_445"/>
      </w:sdtPr>
      <w:sdtContent>
        <w:p w:rsidR="00000000" w:rsidDel="00000000" w:rsidP="00000000" w:rsidRDefault="00000000" w:rsidRPr="00000000" w14:paraId="00000116">
          <w:pPr>
            <w:rPr>
              <w:ins w:author="Heather Justice" w:id="179" w:date="2024-07-11T17:19:01Z"/>
            </w:rPr>
          </w:pPr>
          <w:sdt>
            <w:sdtPr>
              <w:tag w:val="goog_rdk_443"/>
            </w:sdtPr>
            <w:sdtContent>
              <w:del w:author="Heather Justice" w:id="178" w:date="2024-07-11T17:18:59Z">
                <w:r w:rsidDel="00000000" w:rsidR="00000000" w:rsidRPr="00000000">
                  <w:rPr/>
                  <w:drawing>
                    <wp:inline distB="114300" distT="114300" distL="114300" distR="114300">
                      <wp:extent cx="4754880" cy="5530291"/>
                      <wp:effectExtent b="0" l="0" r="0" t="0"/>
                      <wp:docPr id="78" name="image2.png"/>
                      <a:graphic>
                        <a:graphicData uri="http://schemas.openxmlformats.org/drawingml/2006/picture">
                          <pic:pic>
                            <pic:nvPicPr>
                              <pic:cNvPr id="0" name="image2.png"/>
                              <pic:cNvPicPr preferRelativeResize="0"/>
                            </pic:nvPicPr>
                            <pic:blipFill>
                              <a:blip r:embed="rId92"/>
                              <a:srcRect b="0" l="0" r="0" t="0"/>
                              <a:stretch>
                                <a:fillRect/>
                              </a:stretch>
                            </pic:blipFill>
                            <pic:spPr>
                              <a:xfrm>
                                <a:off x="0" y="0"/>
                                <a:ext cx="4754880" cy="5530291"/>
                              </a:xfrm>
                              <a:prstGeom prst="rect"/>
                              <a:ln/>
                            </pic:spPr>
                          </pic:pic>
                        </a:graphicData>
                      </a:graphic>
                    </wp:inline>
                  </w:drawing>
                </w:r>
              </w:del>
            </w:sdtContent>
          </w:sdt>
          <w:sdt>
            <w:sdtPr>
              <w:tag w:val="goog_rdk_444"/>
            </w:sdtPr>
            <w:sdtContent>
              <w:ins w:author="Heather Justice" w:id="179" w:date="2024-07-11T17:19:01Z">
                <w:r w:rsidDel="00000000" w:rsidR="00000000" w:rsidRPr="00000000">
                  <w:rPr>
                    <w:rtl w:val="0"/>
                  </w:rPr>
                </w:r>
              </w:ins>
            </w:sdtContent>
          </w:sdt>
        </w:p>
      </w:sdtContent>
    </w:sdt>
    <w:sdt>
      <w:sdtPr>
        <w:tag w:val="goog_rdk_447"/>
      </w:sdtPr>
      <w:sdtContent>
        <w:p w:rsidR="00000000" w:rsidDel="00000000" w:rsidP="00000000" w:rsidRDefault="00000000" w:rsidRPr="00000000" w14:paraId="00000117">
          <w:pPr>
            <w:rPr>
              <w:ins w:author="Heather Justice" w:id="179" w:date="2024-07-11T17:19:01Z"/>
            </w:rPr>
          </w:pPr>
          <w:sdt>
            <w:sdtPr>
              <w:tag w:val="goog_rdk_446"/>
            </w:sdtPr>
            <w:sdtContent>
              <w:ins w:author="Heather Justice" w:id="179" w:date="2024-07-11T17:19:01Z">
                <w:r w:rsidDel="00000000" w:rsidR="00000000" w:rsidRPr="00000000">
                  <w:rPr/>
                  <w:drawing>
                    <wp:inline distB="114300" distT="114300" distL="114300" distR="114300">
                      <wp:extent cx="3287848" cy="8329613"/>
                      <wp:effectExtent b="0" l="0" r="0" t="0"/>
                      <wp:docPr id="115" name="image36.png"/>
                      <a:graphic>
                        <a:graphicData uri="http://schemas.openxmlformats.org/drawingml/2006/picture">
                          <pic:pic>
                            <pic:nvPicPr>
                              <pic:cNvPr id="0" name="image36.png"/>
                              <pic:cNvPicPr preferRelativeResize="0"/>
                            </pic:nvPicPr>
                            <pic:blipFill>
                              <a:blip r:embed="rId93"/>
                              <a:srcRect b="0" l="0" r="0" t="0"/>
                              <a:stretch>
                                <a:fillRect/>
                              </a:stretch>
                            </pic:blipFill>
                            <pic:spPr>
                              <a:xfrm>
                                <a:off x="0" y="0"/>
                                <a:ext cx="3287848" cy="8329613"/>
                              </a:xfrm>
                              <a:prstGeom prst="rect"/>
                              <a:ln/>
                            </pic:spPr>
                          </pic:pic>
                        </a:graphicData>
                      </a:graphic>
                    </wp:inline>
                  </w:drawing>
                </w:r>
                <w:r w:rsidDel="00000000" w:rsidR="00000000" w:rsidRPr="00000000">
                  <w:rPr>
                    <w:rtl w:val="0"/>
                  </w:rPr>
                </w:r>
              </w:ins>
            </w:sdtContent>
          </w:sdt>
        </w:p>
      </w:sdtContent>
    </w:sdt>
    <w:p w:rsidR="00000000" w:rsidDel="00000000" w:rsidP="00000000" w:rsidRDefault="00000000" w:rsidRPr="00000000" w14:paraId="00000118">
      <w:pPr>
        <w:rPr/>
      </w:pPr>
      <w:r w:rsidDel="00000000" w:rsidR="00000000" w:rsidRPr="00000000">
        <w:rPr>
          <w:rtl w:val="0"/>
        </w:rPr>
        <w:br w:type="textWrapping"/>
      </w:r>
      <w:bookmarkStart w:colFirst="0" w:colLast="0" w:name="bookmark=id.4k668n3" w:id="56"/>
      <w:bookmarkEnd w:id="56"/>
      <w:r w:rsidDel="00000000" w:rsidR="00000000" w:rsidRPr="00000000">
        <w:rPr>
          <w:i w:val="1"/>
          <w:sz w:val="18"/>
          <w:szCs w:val="18"/>
          <w:rtl w:val="0"/>
        </w:rPr>
        <w:t xml:space="preserve">Figure 3</w:t>
      </w:r>
      <w:sdt>
        <w:sdtPr>
          <w:tag w:val="goog_rdk_448"/>
        </w:sdtPr>
        <w:sdtContent>
          <w:ins w:author="Heather Justice" w:id="180" w:date="2024-07-11T20:15:07Z">
            <w:r w:rsidDel="00000000" w:rsidR="00000000" w:rsidRPr="00000000">
              <w:rPr>
                <w:i w:val="1"/>
                <w:sz w:val="18"/>
                <w:szCs w:val="18"/>
                <w:rtl w:val="0"/>
              </w:rPr>
              <w:t xml:space="preserve">6</w:t>
            </w:r>
          </w:ins>
        </w:sdtContent>
      </w:sdt>
      <w:sdt>
        <w:sdtPr>
          <w:tag w:val="goog_rdk_449"/>
        </w:sdtPr>
        <w:sdtContent>
          <w:del w:author="Heather Justice" w:id="180" w:date="2024-07-11T20:15:07Z">
            <w:r w:rsidDel="00000000" w:rsidR="00000000" w:rsidRPr="00000000">
              <w:rPr>
                <w:i w:val="1"/>
                <w:sz w:val="18"/>
                <w:szCs w:val="18"/>
                <w:rtl w:val="0"/>
              </w:rPr>
              <w:delText xml:space="preserve">8</w:delText>
            </w:r>
          </w:del>
        </w:sdtContent>
      </w:sdt>
      <w:r w:rsidDel="00000000" w:rsidR="00000000" w:rsidRPr="00000000">
        <w:rPr>
          <w:i w:val="1"/>
          <w:sz w:val="18"/>
          <w:szCs w:val="18"/>
          <w:rtl w:val="0"/>
        </w:rPr>
        <w:t xml:space="preserve">. Uploading legal representative documentation.</w:t>
      </w:r>
      <w:r w:rsidDel="00000000" w:rsidR="00000000" w:rsidRPr="00000000">
        <w:rPr>
          <w:rtl w:val="0"/>
        </w:rPr>
      </w:r>
    </w:p>
    <w:p w:rsidR="00000000" w:rsidDel="00000000" w:rsidP="00000000" w:rsidRDefault="00000000" w:rsidRPr="00000000" w14:paraId="00000119">
      <w:pPr>
        <w:rPr/>
      </w:pPr>
      <w:r w:rsidDel="00000000" w:rsidR="00000000" w:rsidRPr="00000000">
        <w:br w:type="page"/>
      </w:r>
      <w:r w:rsidDel="00000000" w:rsidR="00000000" w:rsidRPr="00000000">
        <w:rPr>
          <w:rtl w:val="0"/>
        </w:rPr>
      </w:r>
    </w:p>
    <w:p w:rsidR="00000000" w:rsidDel="00000000" w:rsidP="00000000" w:rsidRDefault="00000000" w:rsidRPr="00000000" w14:paraId="0000011A">
      <w:pPr>
        <w:rPr/>
      </w:pPr>
      <w:r w:rsidDel="00000000" w:rsidR="00000000" w:rsidRPr="00000000">
        <w:rPr>
          <w:rtl w:val="0"/>
        </w:rPr>
        <w:t xml:space="preserve">The applicant will see a confirmation if the file has been successfully uploaded, and will be directed to confirm the file name to ensure it is the correct document (</w:t>
      </w:r>
      <w:sdt>
        <w:sdtPr>
          <w:tag w:val="goog_rdk_450"/>
        </w:sdtPr>
        <w:sdtContent>
          <w:ins w:author="Heather Justice" w:id="181" w:date="2024-07-11T20:15:20Z">
            <w:r w:rsidDel="00000000" w:rsidR="00000000" w:rsidRPr="00000000">
              <w:fldChar w:fldCharType="begin"/>
            </w:r>
            <w:r w:rsidDel="00000000" w:rsidR="00000000" w:rsidRPr="00000000">
              <w:instrText xml:space="preserve">HYPERLINK \l "bookmark=id.2zbgiuw"</w:instrText>
            </w:r>
            <w:r w:rsidDel="00000000" w:rsidR="00000000" w:rsidRPr="00000000">
              <w:fldChar w:fldCharType="separate"/>
            </w:r>
            <w:r w:rsidDel="00000000" w:rsidR="00000000" w:rsidRPr="00000000">
              <w:rPr>
                <w:rtl w:val="0"/>
              </w:rPr>
              <w:t xml:space="preserve">Figure 37</w:t>
            </w:r>
            <w:r w:rsidDel="00000000" w:rsidR="00000000" w:rsidRPr="00000000">
              <w:fldChar w:fldCharType="end"/>
            </w:r>
          </w:ins>
        </w:sdtContent>
      </w:sdt>
      <w:sdt>
        <w:sdtPr>
          <w:tag w:val="goog_rdk_451"/>
        </w:sdtPr>
        <w:sdtContent>
          <w:del w:author="Heather Justice" w:id="181" w:date="2024-07-11T20:15:20Z">
            <w:r w:rsidDel="00000000" w:rsidR="00000000" w:rsidRPr="00000000">
              <w:fldChar w:fldCharType="begin"/>
            </w:r>
            <w:r w:rsidDel="00000000" w:rsidR="00000000" w:rsidRPr="00000000">
              <w:delInstrText xml:space="preserve">HYPERLINK \l "bookmark=id.2zbgiuw"</w:delInstrText>
            </w:r>
            <w:r w:rsidDel="00000000" w:rsidR="00000000" w:rsidRPr="00000000">
              <w:fldChar w:fldCharType="separate"/>
            </w:r>
            <w:r w:rsidDel="00000000" w:rsidR="00000000" w:rsidRPr="00000000">
              <w:rPr>
                <w:color w:val="1155cc"/>
                <w:u w:val="single"/>
                <w:rtl w:val="0"/>
              </w:rPr>
              <w:delText xml:space="preserve">Figure 39</w:delText>
            </w:r>
            <w:r w:rsidDel="00000000" w:rsidR="00000000" w:rsidRPr="00000000">
              <w:fldChar w:fldCharType="end"/>
            </w:r>
          </w:del>
        </w:sdtContent>
      </w:sdt>
      <w:r w:rsidDel="00000000" w:rsidR="00000000" w:rsidRPr="00000000">
        <w:rPr>
          <w:rtl w:val="0"/>
        </w:rPr>
        <w:t xml:space="preserve">).  They can delete the file if it is not the correct document.</w:t>
      </w:r>
    </w:p>
    <w:sdt>
      <w:sdtPr>
        <w:tag w:val="goog_rdk_455"/>
      </w:sdtPr>
      <w:sdtContent>
        <w:p w:rsidR="00000000" w:rsidDel="00000000" w:rsidP="00000000" w:rsidRDefault="00000000" w:rsidRPr="00000000" w14:paraId="0000011B">
          <w:pPr>
            <w:rPr>
              <w:ins w:author="Heather Justice" w:id="183" w:date="2024-07-11T17:22:26Z"/>
            </w:rPr>
          </w:pPr>
          <w:sdt>
            <w:sdtPr>
              <w:tag w:val="goog_rdk_453"/>
            </w:sdtPr>
            <w:sdtContent>
              <w:del w:author="Heather Justice" w:id="182" w:date="2024-07-11T17:22:24Z">
                <w:r w:rsidDel="00000000" w:rsidR="00000000" w:rsidRPr="00000000">
                  <w:rPr/>
                  <w:drawing>
                    <wp:inline distB="114300" distT="114300" distL="114300" distR="114300">
                      <wp:extent cx="5124450" cy="4429125"/>
                      <wp:effectExtent b="0" l="0" r="0" t="0"/>
                      <wp:docPr id="79" name="image8.png"/>
                      <a:graphic>
                        <a:graphicData uri="http://schemas.openxmlformats.org/drawingml/2006/picture">
                          <pic:pic>
                            <pic:nvPicPr>
                              <pic:cNvPr id="0" name="image8.png"/>
                              <pic:cNvPicPr preferRelativeResize="0"/>
                            </pic:nvPicPr>
                            <pic:blipFill>
                              <a:blip r:embed="rId94"/>
                              <a:srcRect b="0" l="0" r="0" t="0"/>
                              <a:stretch>
                                <a:fillRect/>
                              </a:stretch>
                            </pic:blipFill>
                            <pic:spPr>
                              <a:xfrm>
                                <a:off x="0" y="0"/>
                                <a:ext cx="5124450" cy="4429125"/>
                              </a:xfrm>
                              <a:prstGeom prst="rect"/>
                              <a:ln/>
                            </pic:spPr>
                          </pic:pic>
                        </a:graphicData>
                      </a:graphic>
                    </wp:inline>
                  </w:drawing>
                </w:r>
              </w:del>
            </w:sdtContent>
          </w:sdt>
          <w:sdt>
            <w:sdtPr>
              <w:tag w:val="goog_rdk_454"/>
            </w:sdtPr>
            <w:sdtContent>
              <w:ins w:author="Heather Justice" w:id="183" w:date="2024-07-11T17:22:26Z">
                <w:r w:rsidDel="00000000" w:rsidR="00000000" w:rsidRPr="00000000">
                  <w:rPr>
                    <w:rtl w:val="0"/>
                  </w:rPr>
                </w:r>
              </w:ins>
            </w:sdtContent>
          </w:sdt>
        </w:p>
      </w:sdtContent>
    </w:sdt>
    <w:sdt>
      <w:sdtPr>
        <w:tag w:val="goog_rdk_457"/>
      </w:sdtPr>
      <w:sdtContent>
        <w:p w:rsidR="00000000" w:rsidDel="00000000" w:rsidP="00000000" w:rsidRDefault="00000000" w:rsidRPr="00000000" w14:paraId="0000011C">
          <w:pPr>
            <w:rPr>
              <w:ins w:author="Heather Justice" w:id="183" w:date="2024-07-11T17:22:26Z"/>
            </w:rPr>
          </w:pPr>
          <w:sdt>
            <w:sdtPr>
              <w:tag w:val="goog_rdk_456"/>
            </w:sdtPr>
            <w:sdtContent>
              <w:ins w:author="Heather Justice" w:id="183" w:date="2024-07-11T17:22:26Z">
                <w:r w:rsidDel="00000000" w:rsidR="00000000" w:rsidRPr="00000000">
                  <w:rPr>
                    <w:rtl w:val="0"/>
                  </w:rPr>
                </w:r>
              </w:ins>
            </w:sdtContent>
          </w:sdt>
        </w:p>
      </w:sdtContent>
    </w:sdt>
    <w:p w:rsidR="00000000" w:rsidDel="00000000" w:rsidP="00000000" w:rsidRDefault="00000000" w:rsidRPr="00000000" w14:paraId="0000011D">
      <w:pPr>
        <w:rPr/>
      </w:pPr>
      <w:sdt>
        <w:sdtPr>
          <w:tag w:val="goog_rdk_458"/>
        </w:sdtPr>
        <w:sdtContent>
          <w:ins w:author="Heather Justice" w:id="183" w:date="2024-07-11T17:22:26Z">
            <w:r w:rsidDel="00000000" w:rsidR="00000000" w:rsidRPr="00000000">
              <w:rPr/>
              <w:drawing>
                <wp:inline distB="114300" distT="114300" distL="114300" distR="114300">
                  <wp:extent cx="4648200" cy="5543550"/>
                  <wp:effectExtent b="0" l="0" r="0" t="0"/>
                  <wp:docPr id="90" name="image9.png"/>
                  <a:graphic>
                    <a:graphicData uri="http://schemas.openxmlformats.org/drawingml/2006/picture">
                      <pic:pic>
                        <pic:nvPicPr>
                          <pic:cNvPr id="0" name="image9.png"/>
                          <pic:cNvPicPr preferRelativeResize="0"/>
                        </pic:nvPicPr>
                        <pic:blipFill>
                          <a:blip r:embed="rId95"/>
                          <a:srcRect b="0" l="0" r="0" t="0"/>
                          <a:stretch>
                            <a:fillRect/>
                          </a:stretch>
                        </pic:blipFill>
                        <pic:spPr>
                          <a:xfrm>
                            <a:off x="0" y="0"/>
                            <a:ext cx="4648200" cy="5543550"/>
                          </a:xfrm>
                          <a:prstGeom prst="rect"/>
                          <a:ln/>
                        </pic:spPr>
                      </pic:pic>
                    </a:graphicData>
                  </a:graphic>
                </wp:inline>
              </w:drawing>
            </w:r>
          </w:ins>
        </w:sdtContent>
      </w:sdt>
      <w:r w:rsidDel="00000000" w:rsidR="00000000" w:rsidRPr="00000000">
        <w:rPr>
          <w:rtl w:val="0"/>
        </w:rPr>
        <w:br w:type="textWrapping"/>
      </w:r>
      <w:bookmarkStart w:colFirst="0" w:colLast="0" w:name="bookmark=id.2zbgiuw" w:id="57"/>
      <w:bookmarkEnd w:id="57"/>
      <w:r w:rsidDel="00000000" w:rsidR="00000000" w:rsidRPr="00000000">
        <w:rPr>
          <w:i w:val="1"/>
          <w:sz w:val="18"/>
          <w:szCs w:val="18"/>
          <w:rtl w:val="0"/>
        </w:rPr>
        <w:t xml:space="preserve">Figure 3</w:t>
      </w:r>
      <w:sdt>
        <w:sdtPr>
          <w:tag w:val="goog_rdk_459"/>
        </w:sdtPr>
        <w:sdtContent>
          <w:ins w:author="Heather Justice" w:id="184" w:date="2024-07-11T20:15:27Z">
            <w:r w:rsidDel="00000000" w:rsidR="00000000" w:rsidRPr="00000000">
              <w:rPr>
                <w:i w:val="1"/>
                <w:sz w:val="18"/>
                <w:szCs w:val="18"/>
                <w:rtl w:val="0"/>
              </w:rPr>
              <w:t xml:space="preserve">7</w:t>
            </w:r>
          </w:ins>
        </w:sdtContent>
      </w:sdt>
      <w:sdt>
        <w:sdtPr>
          <w:tag w:val="goog_rdk_460"/>
        </w:sdtPr>
        <w:sdtContent>
          <w:del w:author="Heather Justice" w:id="184" w:date="2024-07-11T20:15:27Z">
            <w:r w:rsidDel="00000000" w:rsidR="00000000" w:rsidRPr="00000000">
              <w:rPr>
                <w:i w:val="1"/>
                <w:sz w:val="18"/>
                <w:szCs w:val="18"/>
                <w:rtl w:val="0"/>
              </w:rPr>
              <w:delText xml:space="preserve">9</w:delText>
            </w:r>
          </w:del>
        </w:sdtContent>
      </w:sdt>
      <w:r w:rsidDel="00000000" w:rsidR="00000000" w:rsidRPr="00000000">
        <w:rPr>
          <w:i w:val="1"/>
          <w:sz w:val="18"/>
          <w:szCs w:val="18"/>
          <w:rtl w:val="0"/>
        </w:rPr>
        <w:t xml:space="preserve">. File upload confirmation.</w:t>
      </w:r>
      <w:r w:rsidDel="00000000" w:rsidR="00000000" w:rsidRPr="00000000">
        <w:rPr>
          <w:rtl w:val="0"/>
        </w:rPr>
      </w:r>
    </w:p>
    <w:p w:rsidR="00000000" w:rsidDel="00000000" w:rsidP="00000000" w:rsidRDefault="00000000" w:rsidRPr="00000000" w14:paraId="0000011E">
      <w:pPr>
        <w:rPr>
          <w:b w:val="1"/>
        </w:rPr>
      </w:pPr>
      <w:r w:rsidDel="00000000" w:rsidR="00000000" w:rsidRPr="00000000">
        <w:rPr>
          <w:b w:val="1"/>
          <w:rtl w:val="0"/>
        </w:rPr>
        <w:t xml:space="preserve">File Upload Errors</w:t>
      </w:r>
    </w:p>
    <w:p w:rsidR="00000000" w:rsidDel="00000000" w:rsidP="00000000" w:rsidRDefault="00000000" w:rsidRPr="00000000" w14:paraId="0000011F">
      <w:pPr>
        <w:rPr/>
      </w:pPr>
      <w:r w:rsidDel="00000000" w:rsidR="00000000" w:rsidRPr="00000000">
        <w:rPr>
          <w:rtl w:val="0"/>
        </w:rPr>
        <w:t xml:space="preserve">If there is a problem uploading a file, an error message will be displayed.</w:t>
      </w:r>
    </w:p>
    <w:p w:rsidR="00000000" w:rsidDel="00000000" w:rsidP="00000000" w:rsidRDefault="00000000" w:rsidRPr="00000000" w14:paraId="00000120">
      <w:pPr>
        <w:rPr>
          <w:b w:val="1"/>
        </w:rPr>
      </w:pPr>
      <w:r w:rsidDel="00000000" w:rsidR="00000000" w:rsidRPr="00000000">
        <w:rPr>
          <w:b w:val="1"/>
          <w:rtl w:val="0"/>
        </w:rPr>
        <w:t xml:space="preserve">Network Issue</w:t>
      </w:r>
    </w:p>
    <w:p w:rsidR="00000000" w:rsidDel="00000000" w:rsidP="00000000" w:rsidRDefault="00000000" w:rsidRPr="00000000" w14:paraId="00000121">
      <w:pPr>
        <w:rPr/>
      </w:pPr>
      <w:r w:rsidDel="00000000" w:rsidR="00000000" w:rsidRPr="00000000">
        <w:rPr>
          <w:rtl w:val="0"/>
        </w:rPr>
        <w:t xml:space="preserve">If a network issue occurs that prevents the file from being uploaded, they will receive an error (</w:t>
      </w:r>
      <w:sdt>
        <w:sdtPr>
          <w:tag w:val="goog_rdk_461"/>
        </w:sdtPr>
        <w:sdtContent>
          <w:ins w:author="Heather Justice" w:id="185" w:date="2024-07-11T20:15:48Z">
            <w:r w:rsidDel="00000000" w:rsidR="00000000" w:rsidRPr="00000000">
              <w:fldChar w:fldCharType="begin"/>
            </w:r>
            <w:r w:rsidDel="00000000" w:rsidR="00000000" w:rsidRPr="00000000">
              <w:instrText xml:space="preserve">HYPERLINK \l "bookmark=id.1egqt2p"</w:instrText>
            </w:r>
            <w:r w:rsidDel="00000000" w:rsidR="00000000" w:rsidRPr="00000000">
              <w:fldChar w:fldCharType="separate"/>
            </w:r>
            <w:r w:rsidDel="00000000" w:rsidR="00000000" w:rsidRPr="00000000">
              <w:rPr>
                <w:rtl w:val="0"/>
              </w:rPr>
              <w:t xml:space="preserve">Figure 38a</w:t>
            </w:r>
            <w:r w:rsidDel="00000000" w:rsidR="00000000" w:rsidRPr="00000000">
              <w:fldChar w:fldCharType="end"/>
            </w:r>
          </w:ins>
        </w:sdtContent>
      </w:sdt>
      <w:sdt>
        <w:sdtPr>
          <w:tag w:val="goog_rdk_462"/>
        </w:sdtPr>
        <w:sdtContent>
          <w:del w:author="Heather Justice" w:id="185" w:date="2024-07-11T20:15:48Z">
            <w:r w:rsidDel="00000000" w:rsidR="00000000" w:rsidRPr="00000000">
              <w:fldChar w:fldCharType="begin"/>
            </w:r>
            <w:r w:rsidDel="00000000" w:rsidR="00000000" w:rsidRPr="00000000">
              <w:delInstrText xml:space="preserve">HYPERLINK \l "bookmark=id.1egqt2p"</w:delInstrText>
            </w:r>
            <w:r w:rsidDel="00000000" w:rsidR="00000000" w:rsidRPr="00000000">
              <w:fldChar w:fldCharType="separate"/>
            </w:r>
            <w:r w:rsidDel="00000000" w:rsidR="00000000" w:rsidRPr="00000000">
              <w:rPr>
                <w:color w:val="1155cc"/>
                <w:u w:val="single"/>
                <w:rtl w:val="0"/>
              </w:rPr>
              <w:delText xml:space="preserve">Figure 40a</w:delText>
            </w:r>
            <w:r w:rsidDel="00000000" w:rsidR="00000000" w:rsidRPr="00000000">
              <w:fldChar w:fldCharType="end"/>
            </w:r>
          </w:del>
        </w:sdtContent>
      </w:sdt>
      <w:r w:rsidDel="00000000" w:rsidR="00000000" w:rsidRPr="00000000">
        <w:rPr>
          <w:rtl w:val="0"/>
        </w:rPr>
        <w:t xml:space="preserve">) and are instructed to try again. Note that the error may be </w:t>
      </w:r>
      <w:sdt>
        <w:sdtPr>
          <w:tag w:val="goog_rdk_463"/>
        </w:sdtPr>
        <w:sdtContent>
          <w:del w:author="Heather Justice" w:id="186" w:date="2024-07-11T17:26:40Z">
            <w:r w:rsidDel="00000000" w:rsidR="00000000" w:rsidRPr="00000000">
              <w:rPr>
                <w:rtl w:val="0"/>
              </w:rPr>
              <w:delText xml:space="preserve"> </w:delText>
            </w:r>
          </w:del>
        </w:sdtContent>
      </w:sdt>
      <w:r w:rsidDel="00000000" w:rsidR="00000000" w:rsidRPr="00000000">
        <w:rPr>
          <w:rtl w:val="0"/>
        </w:rPr>
        <w:t xml:space="preserve">caused by issues within the VA network or issues on the user’s computer or Internet connection. If so, they may need to try again multiple times or try at a later time.</w:t>
      </w:r>
    </w:p>
    <w:p w:rsidR="00000000" w:rsidDel="00000000" w:rsidP="00000000" w:rsidRDefault="00000000" w:rsidRPr="00000000" w14:paraId="00000122">
      <w:pPr>
        <w:rPr/>
      </w:pPr>
      <w:r w:rsidDel="00000000" w:rsidR="00000000" w:rsidRPr="00000000">
        <w:rPr/>
        <w:drawing>
          <wp:inline distB="0" distT="0" distL="0" distR="0">
            <wp:extent cx="5059782" cy="1627131"/>
            <wp:effectExtent b="0" l="0" r="0" t="0"/>
            <wp:docPr descr="Graphical user interface, application&#10;&#10;Description automatically generated" id="81" name="image3.png"/>
            <a:graphic>
              <a:graphicData uri="http://schemas.openxmlformats.org/drawingml/2006/picture">
                <pic:pic>
                  <pic:nvPicPr>
                    <pic:cNvPr descr="Graphical user interface, application&#10;&#10;Description automatically generated" id="0" name="image3.png"/>
                    <pic:cNvPicPr preferRelativeResize="0"/>
                  </pic:nvPicPr>
                  <pic:blipFill>
                    <a:blip r:embed="rId96"/>
                    <a:srcRect b="0" l="0" r="0" t="0"/>
                    <a:stretch>
                      <a:fillRect/>
                    </a:stretch>
                  </pic:blipFill>
                  <pic:spPr>
                    <a:xfrm>
                      <a:off x="0" y="0"/>
                      <a:ext cx="5059782" cy="1627131"/>
                    </a:xfrm>
                    <a:prstGeom prst="rect"/>
                    <a:ln/>
                  </pic:spPr>
                </pic:pic>
              </a:graphicData>
            </a:graphic>
          </wp:inline>
        </w:drawing>
      </w:r>
      <w:r w:rsidDel="00000000" w:rsidR="00000000" w:rsidRPr="00000000">
        <w:rPr>
          <w:rtl w:val="0"/>
        </w:rPr>
        <w:br w:type="textWrapping"/>
      </w:r>
      <w:bookmarkStart w:colFirst="0" w:colLast="0" w:name="bookmark=id.1egqt2p" w:id="58"/>
      <w:bookmarkEnd w:id="58"/>
      <w:r w:rsidDel="00000000" w:rsidR="00000000" w:rsidRPr="00000000">
        <w:rPr>
          <w:i w:val="1"/>
          <w:sz w:val="18"/>
          <w:szCs w:val="18"/>
          <w:rtl w:val="0"/>
        </w:rPr>
        <w:t xml:space="preserve">Figure </w:t>
      </w:r>
      <w:sdt>
        <w:sdtPr>
          <w:tag w:val="goog_rdk_464"/>
        </w:sdtPr>
        <w:sdtContent>
          <w:ins w:author="Heather Justice" w:id="187" w:date="2024-07-11T20:15:54Z">
            <w:r w:rsidDel="00000000" w:rsidR="00000000" w:rsidRPr="00000000">
              <w:rPr>
                <w:i w:val="1"/>
                <w:sz w:val="18"/>
                <w:szCs w:val="18"/>
                <w:rtl w:val="0"/>
              </w:rPr>
              <w:t xml:space="preserve">38</w:t>
            </w:r>
          </w:ins>
        </w:sdtContent>
      </w:sdt>
      <w:sdt>
        <w:sdtPr>
          <w:tag w:val="goog_rdk_465"/>
        </w:sdtPr>
        <w:sdtContent>
          <w:del w:author="Heather Justice" w:id="187" w:date="2024-07-11T20:15:54Z">
            <w:r w:rsidDel="00000000" w:rsidR="00000000" w:rsidRPr="00000000">
              <w:rPr>
                <w:i w:val="1"/>
                <w:sz w:val="18"/>
                <w:szCs w:val="18"/>
                <w:rtl w:val="0"/>
              </w:rPr>
              <w:delText xml:space="preserve">40</w:delText>
            </w:r>
          </w:del>
        </w:sdtContent>
      </w:sdt>
      <w:r w:rsidDel="00000000" w:rsidR="00000000" w:rsidRPr="00000000">
        <w:rPr>
          <w:i w:val="1"/>
          <w:sz w:val="18"/>
          <w:szCs w:val="18"/>
          <w:rtl w:val="0"/>
        </w:rPr>
        <w:t xml:space="preserve">a. File upload error – Network Issue.</w:t>
      </w:r>
      <w:r w:rsidDel="00000000" w:rsidR="00000000" w:rsidRPr="00000000">
        <w:rPr>
          <w:rtl w:val="0"/>
        </w:rPr>
      </w:r>
    </w:p>
    <w:p w:rsidR="00000000" w:rsidDel="00000000" w:rsidP="00000000" w:rsidRDefault="00000000" w:rsidRPr="00000000" w14:paraId="00000123">
      <w:pPr>
        <w:rPr/>
      </w:pPr>
      <w:bookmarkStart w:colFirst="0" w:colLast="0" w:name="_heading=h.3ygebqi" w:id="59"/>
      <w:bookmarkEnd w:id="59"/>
      <w:r w:rsidDel="00000000" w:rsidR="00000000" w:rsidRPr="00000000">
        <w:rPr>
          <w:rtl w:val="0"/>
        </w:rPr>
      </w:r>
    </w:p>
    <w:p w:rsidR="00000000" w:rsidDel="00000000" w:rsidP="00000000" w:rsidRDefault="00000000" w:rsidRPr="00000000" w14:paraId="00000124">
      <w:pPr>
        <w:rPr>
          <w:b w:val="1"/>
        </w:rPr>
      </w:pPr>
      <w:r w:rsidDel="00000000" w:rsidR="00000000" w:rsidRPr="00000000">
        <w:rPr>
          <w:b w:val="1"/>
          <w:rtl w:val="0"/>
        </w:rPr>
        <w:t xml:space="preserve">File Too Large</w:t>
      </w:r>
    </w:p>
    <w:p w:rsidR="00000000" w:rsidDel="00000000" w:rsidP="00000000" w:rsidRDefault="00000000" w:rsidRPr="00000000" w14:paraId="00000125">
      <w:pPr>
        <w:rPr/>
      </w:pPr>
      <w:r w:rsidDel="00000000" w:rsidR="00000000" w:rsidRPr="00000000">
        <w:rPr>
          <w:rtl w:val="0"/>
        </w:rPr>
        <w:t xml:space="preserve">If the file size is larger than 10 MB, they will receive an error (</w:t>
      </w:r>
      <w:sdt>
        <w:sdtPr>
          <w:tag w:val="goog_rdk_466"/>
        </w:sdtPr>
        <w:sdtContent>
          <w:ins w:author="Heather Justice" w:id="188" w:date="2024-07-11T20:16:08Z">
            <w:r w:rsidDel="00000000" w:rsidR="00000000" w:rsidRPr="00000000">
              <w:fldChar w:fldCharType="begin"/>
            </w:r>
            <w:r w:rsidDel="00000000" w:rsidR="00000000" w:rsidRPr="00000000">
              <w:instrText xml:space="preserve">HYPERLINK \l "bookmark=id.2dlolyb"</w:instrText>
            </w:r>
            <w:r w:rsidDel="00000000" w:rsidR="00000000" w:rsidRPr="00000000">
              <w:fldChar w:fldCharType="separate"/>
            </w:r>
            <w:r w:rsidDel="00000000" w:rsidR="00000000" w:rsidRPr="00000000">
              <w:rPr>
                <w:rtl w:val="0"/>
              </w:rPr>
              <w:t xml:space="preserve">Figure 38b</w:t>
            </w:r>
            <w:r w:rsidDel="00000000" w:rsidR="00000000" w:rsidRPr="00000000">
              <w:fldChar w:fldCharType="end"/>
            </w:r>
          </w:ins>
        </w:sdtContent>
      </w:sdt>
      <w:sdt>
        <w:sdtPr>
          <w:tag w:val="goog_rdk_467"/>
        </w:sdtPr>
        <w:sdtContent>
          <w:del w:author="Heather Justice" w:id="188" w:date="2024-07-11T20:16:08Z">
            <w:r w:rsidDel="00000000" w:rsidR="00000000" w:rsidRPr="00000000">
              <w:fldChar w:fldCharType="begin"/>
            </w:r>
            <w:r w:rsidDel="00000000" w:rsidR="00000000" w:rsidRPr="00000000">
              <w:delInstrText xml:space="preserve">HYPERLINK \l "bookmark=id.2dlolyb"</w:delInstrText>
            </w:r>
            <w:r w:rsidDel="00000000" w:rsidR="00000000" w:rsidRPr="00000000">
              <w:fldChar w:fldCharType="separate"/>
            </w:r>
            <w:r w:rsidDel="00000000" w:rsidR="00000000" w:rsidRPr="00000000">
              <w:rPr>
                <w:color w:val="1155cc"/>
                <w:u w:val="single"/>
                <w:rtl w:val="0"/>
              </w:rPr>
              <w:delText xml:space="preserve">Figure 40b</w:delText>
            </w:r>
            <w:r w:rsidDel="00000000" w:rsidR="00000000" w:rsidRPr="00000000">
              <w:fldChar w:fldCharType="end"/>
            </w:r>
          </w:del>
        </w:sdtContent>
      </w:sdt>
      <w:r w:rsidDel="00000000" w:rsidR="00000000" w:rsidRPr="00000000">
        <w:rPr>
          <w:rtl w:val="0"/>
        </w:rPr>
        <w:t xml:space="preserve">) and are instructed to upload a smaller file.</w:t>
      </w:r>
    </w:p>
    <w:p w:rsidR="00000000" w:rsidDel="00000000" w:rsidP="00000000" w:rsidRDefault="00000000" w:rsidRPr="00000000" w14:paraId="00000126">
      <w:pPr>
        <w:rPr/>
      </w:pPr>
      <w:r w:rsidDel="00000000" w:rsidR="00000000" w:rsidRPr="00000000">
        <w:rPr/>
        <w:drawing>
          <wp:inline distB="0" distT="0" distL="0" distR="0">
            <wp:extent cx="5081267" cy="1846845"/>
            <wp:effectExtent b="0" l="0" r="0" t="0"/>
            <wp:docPr descr="Graphical user interface, text, application&#10;&#10;Description automatically generated" id="82" name="image11.png"/>
            <a:graphic>
              <a:graphicData uri="http://schemas.openxmlformats.org/drawingml/2006/picture">
                <pic:pic>
                  <pic:nvPicPr>
                    <pic:cNvPr descr="Graphical user interface, text, application&#10;&#10;Description automatically generated" id="0" name="image11.png"/>
                    <pic:cNvPicPr preferRelativeResize="0"/>
                  </pic:nvPicPr>
                  <pic:blipFill>
                    <a:blip r:embed="rId97"/>
                    <a:srcRect b="0" l="0" r="0" t="0"/>
                    <a:stretch>
                      <a:fillRect/>
                    </a:stretch>
                  </pic:blipFill>
                  <pic:spPr>
                    <a:xfrm>
                      <a:off x="0" y="0"/>
                      <a:ext cx="5081267" cy="1846845"/>
                    </a:xfrm>
                    <a:prstGeom prst="rect"/>
                    <a:ln/>
                  </pic:spPr>
                </pic:pic>
              </a:graphicData>
            </a:graphic>
          </wp:inline>
        </w:drawing>
      </w:r>
      <w:r w:rsidDel="00000000" w:rsidR="00000000" w:rsidRPr="00000000">
        <w:rPr>
          <w:rtl w:val="0"/>
        </w:rPr>
      </w:r>
    </w:p>
    <w:bookmarkStart w:colFirst="0" w:colLast="0" w:name="bookmark=id.2dlolyb" w:id="60"/>
    <w:bookmarkEnd w:id="60"/>
    <w:p w:rsidR="00000000" w:rsidDel="00000000" w:rsidP="00000000" w:rsidRDefault="00000000" w:rsidRPr="00000000" w14:paraId="00000127">
      <w:pPr>
        <w:rPr/>
      </w:pPr>
      <w:r w:rsidDel="00000000" w:rsidR="00000000" w:rsidRPr="00000000">
        <w:rPr>
          <w:i w:val="1"/>
          <w:sz w:val="18"/>
          <w:szCs w:val="18"/>
          <w:rtl w:val="0"/>
        </w:rPr>
        <w:t xml:space="preserve">Figure </w:t>
      </w:r>
      <w:sdt>
        <w:sdtPr>
          <w:tag w:val="goog_rdk_468"/>
        </w:sdtPr>
        <w:sdtContent>
          <w:ins w:author="Heather Justice" w:id="189" w:date="2024-07-11T20:16:15Z">
            <w:r w:rsidDel="00000000" w:rsidR="00000000" w:rsidRPr="00000000">
              <w:rPr>
                <w:i w:val="1"/>
                <w:sz w:val="18"/>
                <w:szCs w:val="18"/>
                <w:rtl w:val="0"/>
              </w:rPr>
              <w:t xml:space="preserve">38</w:t>
            </w:r>
          </w:ins>
        </w:sdtContent>
      </w:sdt>
      <w:sdt>
        <w:sdtPr>
          <w:tag w:val="goog_rdk_469"/>
        </w:sdtPr>
        <w:sdtContent>
          <w:del w:author="Heather Justice" w:id="189" w:date="2024-07-11T20:16:15Z">
            <w:r w:rsidDel="00000000" w:rsidR="00000000" w:rsidRPr="00000000">
              <w:rPr>
                <w:i w:val="1"/>
                <w:sz w:val="18"/>
                <w:szCs w:val="18"/>
                <w:rtl w:val="0"/>
              </w:rPr>
              <w:delText xml:space="preserve">40</w:delText>
            </w:r>
          </w:del>
        </w:sdtContent>
      </w:sdt>
      <w:r w:rsidDel="00000000" w:rsidR="00000000" w:rsidRPr="00000000">
        <w:rPr>
          <w:i w:val="1"/>
          <w:sz w:val="18"/>
          <w:szCs w:val="18"/>
          <w:rtl w:val="0"/>
        </w:rPr>
        <w:t xml:space="preserve">b. File upload error – File too large.</w:t>
      </w:r>
      <w:r w:rsidDel="00000000" w:rsidR="00000000" w:rsidRPr="00000000">
        <w:rPr>
          <w:rtl w:val="0"/>
        </w:rPr>
      </w:r>
    </w:p>
    <w:p w:rsidR="00000000" w:rsidDel="00000000" w:rsidP="00000000" w:rsidRDefault="00000000" w:rsidRPr="00000000" w14:paraId="00000128">
      <w:pPr>
        <w:rPr>
          <w:b w:val="1"/>
        </w:rPr>
      </w:pPr>
      <w:r w:rsidDel="00000000" w:rsidR="00000000" w:rsidRPr="00000000">
        <w:rPr>
          <w:rtl w:val="0"/>
        </w:rPr>
      </w:r>
    </w:p>
    <w:p w:rsidR="00000000" w:rsidDel="00000000" w:rsidP="00000000" w:rsidRDefault="00000000" w:rsidRPr="00000000" w14:paraId="00000129">
      <w:pPr>
        <w:rPr>
          <w:b w:val="1"/>
        </w:rPr>
      </w:pPr>
      <w:r w:rsidDel="00000000" w:rsidR="00000000" w:rsidRPr="00000000">
        <w:rPr>
          <w:b w:val="1"/>
          <w:rtl w:val="0"/>
        </w:rPr>
        <w:t xml:space="preserve">File Too Small</w:t>
      </w:r>
    </w:p>
    <w:p w:rsidR="00000000" w:rsidDel="00000000" w:rsidP="00000000" w:rsidRDefault="00000000" w:rsidRPr="00000000" w14:paraId="0000012A">
      <w:pPr>
        <w:rPr/>
      </w:pPr>
      <w:r w:rsidDel="00000000" w:rsidR="00000000" w:rsidRPr="00000000">
        <w:rPr>
          <w:rtl w:val="0"/>
        </w:rPr>
        <w:t xml:space="preserve">If the file size is too small, they will receive an error (</w:t>
      </w:r>
      <w:sdt>
        <w:sdtPr>
          <w:tag w:val="goog_rdk_470"/>
        </w:sdtPr>
        <w:sdtContent>
          <w:ins w:author="Heather Justice" w:id="190" w:date="2024-07-11T20:16:26Z">
            <w:r w:rsidDel="00000000" w:rsidR="00000000" w:rsidRPr="00000000">
              <w:fldChar w:fldCharType="begin"/>
            </w:r>
            <w:r w:rsidDel="00000000" w:rsidR="00000000" w:rsidRPr="00000000">
              <w:instrText xml:space="preserve">HYPERLINK \l "bookmark=id.sqyw64"</w:instrText>
            </w:r>
            <w:r w:rsidDel="00000000" w:rsidR="00000000" w:rsidRPr="00000000">
              <w:fldChar w:fldCharType="separate"/>
            </w:r>
            <w:r w:rsidDel="00000000" w:rsidR="00000000" w:rsidRPr="00000000">
              <w:rPr>
                <w:rtl w:val="0"/>
              </w:rPr>
              <w:t xml:space="preserve">Figure 38c</w:t>
            </w:r>
            <w:r w:rsidDel="00000000" w:rsidR="00000000" w:rsidRPr="00000000">
              <w:fldChar w:fldCharType="end"/>
            </w:r>
          </w:ins>
        </w:sdtContent>
      </w:sdt>
      <w:sdt>
        <w:sdtPr>
          <w:tag w:val="goog_rdk_471"/>
        </w:sdtPr>
        <w:sdtContent>
          <w:del w:author="Heather Justice" w:id="190" w:date="2024-07-11T20:16:26Z">
            <w:r w:rsidDel="00000000" w:rsidR="00000000" w:rsidRPr="00000000">
              <w:fldChar w:fldCharType="begin"/>
            </w:r>
            <w:r w:rsidDel="00000000" w:rsidR="00000000" w:rsidRPr="00000000">
              <w:delInstrText xml:space="preserve">HYPERLINK \l "bookmark=id.sqyw64"</w:delInstrText>
            </w:r>
            <w:r w:rsidDel="00000000" w:rsidR="00000000" w:rsidRPr="00000000">
              <w:fldChar w:fldCharType="separate"/>
            </w:r>
            <w:r w:rsidDel="00000000" w:rsidR="00000000" w:rsidRPr="00000000">
              <w:rPr>
                <w:color w:val="1155cc"/>
                <w:u w:val="single"/>
                <w:rtl w:val="0"/>
              </w:rPr>
              <w:delText xml:space="preserve">Figure 40c</w:delText>
            </w:r>
            <w:r w:rsidDel="00000000" w:rsidR="00000000" w:rsidRPr="00000000">
              <w:fldChar w:fldCharType="end"/>
            </w:r>
          </w:del>
        </w:sdtContent>
      </w:sdt>
      <w:r w:rsidDel="00000000" w:rsidR="00000000" w:rsidRPr="00000000">
        <w:rPr>
          <w:rtl w:val="0"/>
        </w:rPr>
        <w:t xml:space="preserve">) and are instructed to upload a larger file. Note that the file they are trying to upload may in fact be corrupt. If this error occurs multiple times with the same file, it may be best to try a different file or different file format.</w:t>
      </w:r>
    </w:p>
    <w:p w:rsidR="00000000" w:rsidDel="00000000" w:rsidP="00000000" w:rsidRDefault="00000000" w:rsidRPr="00000000" w14:paraId="0000012B">
      <w:pPr>
        <w:rPr/>
      </w:pPr>
      <w:r w:rsidDel="00000000" w:rsidR="00000000" w:rsidRPr="00000000">
        <w:rPr/>
        <w:drawing>
          <wp:inline distB="0" distT="0" distL="0" distR="0">
            <wp:extent cx="4500362" cy="1875961"/>
            <wp:effectExtent b="0" l="0" r="0" t="0"/>
            <wp:docPr descr="Graphical user interface, text, application, chat or text message&#10;&#10;Description automatically generated" id="84" name="image7.png"/>
            <a:graphic>
              <a:graphicData uri="http://schemas.openxmlformats.org/drawingml/2006/picture">
                <pic:pic>
                  <pic:nvPicPr>
                    <pic:cNvPr descr="Graphical user interface, text, application, chat or text message&#10;&#10;Description automatically generated" id="0" name="image7.png"/>
                    <pic:cNvPicPr preferRelativeResize="0"/>
                  </pic:nvPicPr>
                  <pic:blipFill>
                    <a:blip r:embed="rId98"/>
                    <a:srcRect b="0" l="0" r="0" t="0"/>
                    <a:stretch>
                      <a:fillRect/>
                    </a:stretch>
                  </pic:blipFill>
                  <pic:spPr>
                    <a:xfrm>
                      <a:off x="0" y="0"/>
                      <a:ext cx="4500362" cy="1875961"/>
                    </a:xfrm>
                    <a:prstGeom prst="rect"/>
                    <a:ln/>
                  </pic:spPr>
                </pic:pic>
              </a:graphicData>
            </a:graphic>
          </wp:inline>
        </w:drawing>
      </w:r>
      <w:r w:rsidDel="00000000" w:rsidR="00000000" w:rsidRPr="00000000">
        <w:rPr>
          <w:rtl w:val="0"/>
        </w:rPr>
      </w:r>
    </w:p>
    <w:bookmarkStart w:colFirst="0" w:colLast="0" w:name="bookmark=id.sqyw64" w:id="61"/>
    <w:bookmarkEnd w:id="61"/>
    <w:p w:rsidR="00000000" w:rsidDel="00000000" w:rsidP="00000000" w:rsidRDefault="00000000" w:rsidRPr="00000000" w14:paraId="0000012C">
      <w:pPr>
        <w:rPr/>
      </w:pPr>
      <w:r w:rsidDel="00000000" w:rsidR="00000000" w:rsidRPr="00000000">
        <w:rPr>
          <w:i w:val="1"/>
          <w:sz w:val="18"/>
          <w:szCs w:val="18"/>
          <w:rtl w:val="0"/>
        </w:rPr>
        <w:t xml:space="preserve">Figure </w:t>
      </w:r>
      <w:sdt>
        <w:sdtPr>
          <w:tag w:val="goog_rdk_472"/>
        </w:sdtPr>
        <w:sdtContent>
          <w:ins w:author="Heather Justice" w:id="191" w:date="2024-07-11T20:16:30Z">
            <w:r w:rsidDel="00000000" w:rsidR="00000000" w:rsidRPr="00000000">
              <w:rPr>
                <w:i w:val="1"/>
                <w:sz w:val="18"/>
                <w:szCs w:val="18"/>
                <w:rtl w:val="0"/>
              </w:rPr>
              <w:t xml:space="preserve">38</w:t>
            </w:r>
          </w:ins>
        </w:sdtContent>
      </w:sdt>
      <w:sdt>
        <w:sdtPr>
          <w:tag w:val="goog_rdk_473"/>
        </w:sdtPr>
        <w:sdtContent>
          <w:del w:author="Heather Justice" w:id="191" w:date="2024-07-11T20:16:30Z">
            <w:r w:rsidDel="00000000" w:rsidR="00000000" w:rsidRPr="00000000">
              <w:rPr>
                <w:i w:val="1"/>
                <w:sz w:val="18"/>
                <w:szCs w:val="18"/>
                <w:rtl w:val="0"/>
              </w:rPr>
              <w:delText xml:space="preserve">40</w:delText>
            </w:r>
          </w:del>
        </w:sdtContent>
      </w:sdt>
      <w:r w:rsidDel="00000000" w:rsidR="00000000" w:rsidRPr="00000000">
        <w:rPr>
          <w:i w:val="1"/>
          <w:sz w:val="18"/>
          <w:szCs w:val="18"/>
          <w:rtl w:val="0"/>
        </w:rPr>
        <w:t xml:space="preserve">c. File upload error – File too small.</w:t>
      </w:r>
      <w:r w:rsidDel="00000000" w:rsidR="00000000" w:rsidRPr="00000000">
        <w:rPr>
          <w:rtl w:val="0"/>
        </w:rPr>
      </w:r>
    </w:p>
    <w:p w:rsidR="00000000" w:rsidDel="00000000" w:rsidP="00000000" w:rsidRDefault="00000000" w:rsidRPr="00000000" w14:paraId="0000012D">
      <w:pPr>
        <w:rPr/>
      </w:pPr>
      <w:r w:rsidDel="00000000" w:rsidR="00000000" w:rsidRPr="00000000">
        <w:rPr>
          <w:rtl w:val="0"/>
        </w:rPr>
      </w:r>
    </w:p>
    <w:p w:rsidR="00000000" w:rsidDel="00000000" w:rsidP="00000000" w:rsidRDefault="00000000" w:rsidRPr="00000000" w14:paraId="0000012E">
      <w:pPr>
        <w:rPr>
          <w:b w:val="1"/>
        </w:rPr>
      </w:pPr>
      <w:r w:rsidDel="00000000" w:rsidR="00000000" w:rsidRPr="00000000">
        <w:rPr>
          <w:b w:val="1"/>
          <w:rtl w:val="0"/>
        </w:rPr>
        <w:t xml:space="preserve">Wrong File Type</w:t>
      </w:r>
    </w:p>
    <w:p w:rsidR="00000000" w:rsidDel="00000000" w:rsidP="00000000" w:rsidRDefault="00000000" w:rsidRPr="00000000" w14:paraId="0000012F">
      <w:pPr>
        <w:rPr/>
      </w:pPr>
      <w:r w:rsidDel="00000000" w:rsidR="00000000" w:rsidRPr="00000000">
        <w:rPr>
          <w:rtl w:val="0"/>
        </w:rPr>
        <w:t xml:space="preserve">If the file is not one of the supported file types (.pdf, .jpeg, .jpg, or .png), they will receive an error (</w:t>
      </w:r>
      <w:sdt>
        <w:sdtPr>
          <w:tag w:val="goog_rdk_474"/>
        </w:sdtPr>
        <w:sdtContent>
          <w:ins w:author="Heather Justice" w:id="192" w:date="2024-07-11T20:16:37Z">
            <w:r w:rsidDel="00000000" w:rsidR="00000000" w:rsidRPr="00000000">
              <w:fldChar w:fldCharType="begin"/>
            </w:r>
            <w:r w:rsidDel="00000000" w:rsidR="00000000" w:rsidRPr="00000000">
              <w:instrText xml:space="preserve">HYPERLINK \l "bookmark=id.3cqmetx"</w:instrText>
            </w:r>
            <w:r w:rsidDel="00000000" w:rsidR="00000000" w:rsidRPr="00000000">
              <w:fldChar w:fldCharType="separate"/>
            </w:r>
            <w:r w:rsidDel="00000000" w:rsidR="00000000" w:rsidRPr="00000000">
              <w:rPr>
                <w:rtl w:val="0"/>
              </w:rPr>
              <w:t xml:space="preserve">Figure 38d</w:t>
            </w:r>
            <w:r w:rsidDel="00000000" w:rsidR="00000000" w:rsidRPr="00000000">
              <w:fldChar w:fldCharType="end"/>
            </w:r>
          </w:ins>
        </w:sdtContent>
      </w:sdt>
      <w:sdt>
        <w:sdtPr>
          <w:tag w:val="goog_rdk_475"/>
        </w:sdtPr>
        <w:sdtContent>
          <w:del w:author="Heather Justice" w:id="192" w:date="2024-07-11T20:16:37Z">
            <w:r w:rsidDel="00000000" w:rsidR="00000000" w:rsidRPr="00000000">
              <w:fldChar w:fldCharType="begin"/>
            </w:r>
            <w:r w:rsidDel="00000000" w:rsidR="00000000" w:rsidRPr="00000000">
              <w:delInstrText xml:space="preserve">HYPERLINK \l "bookmark=id.3cqmetx"</w:delInstrText>
            </w:r>
            <w:r w:rsidDel="00000000" w:rsidR="00000000" w:rsidRPr="00000000">
              <w:fldChar w:fldCharType="separate"/>
            </w:r>
            <w:r w:rsidDel="00000000" w:rsidR="00000000" w:rsidRPr="00000000">
              <w:rPr>
                <w:color w:val="1155cc"/>
                <w:u w:val="single"/>
                <w:rtl w:val="0"/>
              </w:rPr>
              <w:delText xml:space="preserve">Figure 40d</w:delText>
            </w:r>
            <w:r w:rsidDel="00000000" w:rsidR="00000000" w:rsidRPr="00000000">
              <w:fldChar w:fldCharType="end"/>
            </w:r>
          </w:del>
        </w:sdtContent>
      </w:sdt>
      <w:r w:rsidDel="00000000" w:rsidR="00000000" w:rsidRPr="00000000">
        <w:rPr>
          <w:rtl w:val="0"/>
        </w:rPr>
        <w:t xml:space="preserve">) and are instructed to upload a supported file type. Note some browsers will block the applicant from uploading a file that is not supported. If an applicant gets stuck on this error, it would be useful to help them save the file in another format.</w:t>
      </w:r>
    </w:p>
    <w:p w:rsidR="00000000" w:rsidDel="00000000" w:rsidP="00000000" w:rsidRDefault="00000000" w:rsidRPr="00000000" w14:paraId="00000130">
      <w:pPr>
        <w:rPr/>
      </w:pPr>
      <w:r w:rsidDel="00000000" w:rsidR="00000000" w:rsidRPr="00000000">
        <w:rPr>
          <w:rtl w:val="0"/>
        </w:rPr>
      </w:r>
    </w:p>
    <w:p w:rsidR="00000000" w:rsidDel="00000000" w:rsidP="00000000" w:rsidRDefault="00000000" w:rsidRPr="00000000" w14:paraId="00000131">
      <w:pPr>
        <w:rPr/>
      </w:pPr>
      <w:r w:rsidDel="00000000" w:rsidR="00000000" w:rsidRPr="00000000">
        <w:rPr/>
        <w:drawing>
          <wp:inline distB="0" distT="0" distL="0" distR="0">
            <wp:extent cx="4459908" cy="1804973"/>
            <wp:effectExtent b="0" l="0" r="0" t="0"/>
            <wp:docPr descr="Graphical user interface, text, application&#10;&#10;Description automatically generated" id="85" name="image19.png"/>
            <a:graphic>
              <a:graphicData uri="http://schemas.openxmlformats.org/drawingml/2006/picture">
                <pic:pic>
                  <pic:nvPicPr>
                    <pic:cNvPr descr="Graphical user interface, text, application&#10;&#10;Description automatically generated" id="0" name="image19.png"/>
                    <pic:cNvPicPr preferRelativeResize="0"/>
                  </pic:nvPicPr>
                  <pic:blipFill>
                    <a:blip r:embed="rId99"/>
                    <a:srcRect b="0" l="0" r="0" t="0"/>
                    <a:stretch>
                      <a:fillRect/>
                    </a:stretch>
                  </pic:blipFill>
                  <pic:spPr>
                    <a:xfrm>
                      <a:off x="0" y="0"/>
                      <a:ext cx="4459908" cy="1804973"/>
                    </a:xfrm>
                    <a:prstGeom prst="rect"/>
                    <a:ln/>
                  </pic:spPr>
                </pic:pic>
              </a:graphicData>
            </a:graphic>
          </wp:inline>
        </w:drawing>
      </w:r>
      <w:r w:rsidDel="00000000" w:rsidR="00000000" w:rsidRPr="00000000">
        <w:rPr>
          <w:rtl w:val="0"/>
        </w:rPr>
      </w:r>
    </w:p>
    <w:bookmarkStart w:colFirst="0" w:colLast="0" w:name="bookmark=id.3cqmetx" w:id="62"/>
    <w:bookmarkEnd w:id="62"/>
    <w:p w:rsidR="00000000" w:rsidDel="00000000" w:rsidP="00000000" w:rsidRDefault="00000000" w:rsidRPr="00000000" w14:paraId="00000132">
      <w:pPr>
        <w:rPr/>
      </w:pPr>
      <w:r w:rsidDel="00000000" w:rsidR="00000000" w:rsidRPr="00000000">
        <w:rPr>
          <w:i w:val="1"/>
          <w:sz w:val="18"/>
          <w:szCs w:val="18"/>
          <w:rtl w:val="0"/>
        </w:rPr>
        <w:t xml:space="preserve">Figure </w:t>
      </w:r>
      <w:sdt>
        <w:sdtPr>
          <w:tag w:val="goog_rdk_476"/>
        </w:sdtPr>
        <w:sdtContent>
          <w:ins w:author="Heather Justice" w:id="193" w:date="2024-07-11T20:16:44Z">
            <w:r w:rsidDel="00000000" w:rsidR="00000000" w:rsidRPr="00000000">
              <w:rPr>
                <w:i w:val="1"/>
                <w:sz w:val="18"/>
                <w:szCs w:val="18"/>
                <w:rtl w:val="0"/>
              </w:rPr>
              <w:t xml:space="preserve">38</w:t>
            </w:r>
          </w:ins>
        </w:sdtContent>
      </w:sdt>
      <w:sdt>
        <w:sdtPr>
          <w:tag w:val="goog_rdk_477"/>
        </w:sdtPr>
        <w:sdtContent>
          <w:del w:author="Heather Justice" w:id="193" w:date="2024-07-11T20:16:44Z">
            <w:r w:rsidDel="00000000" w:rsidR="00000000" w:rsidRPr="00000000">
              <w:rPr>
                <w:i w:val="1"/>
                <w:sz w:val="18"/>
                <w:szCs w:val="18"/>
                <w:rtl w:val="0"/>
              </w:rPr>
              <w:delText xml:space="preserve">40</w:delText>
            </w:r>
          </w:del>
        </w:sdtContent>
      </w:sdt>
      <w:r w:rsidDel="00000000" w:rsidR="00000000" w:rsidRPr="00000000">
        <w:rPr>
          <w:i w:val="1"/>
          <w:sz w:val="18"/>
          <w:szCs w:val="18"/>
          <w:rtl w:val="0"/>
        </w:rPr>
        <w:t xml:space="preserve">d. File upload error – Wrong file type.</w:t>
      </w:r>
      <w:r w:rsidDel="00000000" w:rsidR="00000000" w:rsidRPr="00000000">
        <w:rPr>
          <w:rtl w:val="0"/>
        </w:rPr>
      </w:r>
    </w:p>
    <w:p w:rsidR="00000000" w:rsidDel="00000000" w:rsidP="00000000" w:rsidRDefault="00000000" w:rsidRPr="00000000" w14:paraId="00000133">
      <w:pPr>
        <w:rPr/>
      </w:pPr>
      <w:r w:rsidDel="00000000" w:rsidR="00000000" w:rsidRPr="00000000">
        <w:rPr>
          <w:rtl w:val="0"/>
        </w:rPr>
      </w:r>
    </w:p>
    <w:p w:rsidR="00000000" w:rsidDel="00000000" w:rsidP="00000000" w:rsidRDefault="00000000" w:rsidRPr="00000000" w14:paraId="00000134">
      <w:pPr>
        <w:rPr>
          <w:b w:val="1"/>
          <w:color w:val="000000"/>
          <w:sz w:val="52"/>
          <w:szCs w:val="52"/>
        </w:rPr>
      </w:pPr>
      <w:r w:rsidDel="00000000" w:rsidR="00000000" w:rsidRPr="00000000">
        <w:br w:type="page"/>
      </w:r>
      <w:r w:rsidDel="00000000" w:rsidR="00000000" w:rsidRPr="00000000">
        <w:rPr>
          <w:rtl w:val="0"/>
        </w:rPr>
      </w:r>
    </w:p>
    <w:p w:rsidR="00000000" w:rsidDel="00000000" w:rsidP="00000000" w:rsidRDefault="00000000" w:rsidRPr="00000000" w14:paraId="00000135">
      <w:pPr>
        <w:pStyle w:val="Heading1"/>
        <w:rPr>
          <w:b w:val="1"/>
        </w:rPr>
      </w:pPr>
      <w:bookmarkStart w:colFirst="0" w:colLast="0" w:name="_heading=h.1rvwp1q" w:id="63"/>
      <w:bookmarkEnd w:id="63"/>
      <w:r w:rsidDel="00000000" w:rsidR="00000000" w:rsidRPr="00000000">
        <w:rPr>
          <w:b w:val="1"/>
          <w:rtl w:val="0"/>
        </w:rPr>
        <w:t xml:space="preserve">Review and Submission</w:t>
      </w:r>
    </w:p>
    <w:p w:rsidR="00000000" w:rsidDel="00000000" w:rsidP="00000000" w:rsidRDefault="00000000" w:rsidRPr="00000000" w14:paraId="00000136">
      <w:pPr>
        <w:pStyle w:val="Heading3"/>
        <w:rPr>
          <w:b w:val="1"/>
          <w:color w:val="000000"/>
        </w:rPr>
      </w:pPr>
      <w:bookmarkStart w:colFirst="0" w:colLast="0" w:name="_heading=h.4bvk7pj" w:id="64"/>
      <w:bookmarkEnd w:id="64"/>
      <w:r w:rsidDel="00000000" w:rsidR="00000000" w:rsidRPr="00000000">
        <w:rPr>
          <w:b w:val="1"/>
          <w:color w:val="000000"/>
          <w:rtl w:val="0"/>
        </w:rPr>
        <w:t xml:space="preserve">Reviewing the Application</w:t>
      </w:r>
    </w:p>
    <w:sdt>
      <w:sdtPr>
        <w:tag w:val="goog_rdk_482"/>
      </w:sdtPr>
      <w:sdtContent>
        <w:p w:rsidR="00000000" w:rsidDel="00000000" w:rsidP="00000000" w:rsidRDefault="00000000" w:rsidRPr="00000000" w14:paraId="00000137">
          <w:pPr>
            <w:pBdr>
              <w:bottom w:color="000000" w:space="1" w:sz="6" w:val="single"/>
            </w:pBdr>
            <w:rPr>
              <w:ins w:author="Heather Justice" w:id="196" w:date="2024-07-11T17:28:21Z"/>
            </w:rPr>
          </w:pPr>
          <w:r w:rsidDel="00000000" w:rsidR="00000000" w:rsidRPr="00000000">
            <w:rPr>
              <w:rtl w:val="0"/>
            </w:rPr>
            <w:t xml:space="preserve">The last step is the review application page (</w:t>
          </w:r>
          <w:sdt>
            <w:sdtPr>
              <w:tag w:val="goog_rdk_478"/>
            </w:sdtPr>
            <w:sdtContent>
              <w:ins w:author="Heather Justice" w:id="194" w:date="2024-07-11T20:17:14Z">
                <w:r w:rsidDel="00000000" w:rsidR="00000000" w:rsidRPr="00000000">
                  <w:fldChar w:fldCharType="begin"/>
                </w:r>
                <w:r w:rsidDel="00000000" w:rsidR="00000000" w:rsidRPr="00000000">
                  <w:instrText xml:space="preserve">HYPERLINK \l "bookmark=id.2r0uhxc"</w:instrText>
                </w:r>
                <w:r w:rsidDel="00000000" w:rsidR="00000000" w:rsidRPr="00000000">
                  <w:fldChar w:fldCharType="separate"/>
                </w:r>
                <w:r w:rsidDel="00000000" w:rsidR="00000000" w:rsidRPr="00000000">
                  <w:rPr>
                    <w:rtl w:val="0"/>
                  </w:rPr>
                  <w:t xml:space="preserve">Figure 39</w:t>
                </w:r>
                <w:r w:rsidDel="00000000" w:rsidR="00000000" w:rsidRPr="00000000">
                  <w:fldChar w:fldCharType="end"/>
                </w:r>
              </w:ins>
            </w:sdtContent>
          </w:sdt>
          <w:sdt>
            <w:sdtPr>
              <w:tag w:val="goog_rdk_479"/>
            </w:sdtPr>
            <w:sdtContent>
              <w:del w:author="Heather Justice" w:id="194" w:date="2024-07-11T20:17:14Z">
                <w:r w:rsidDel="00000000" w:rsidR="00000000" w:rsidRPr="00000000">
                  <w:fldChar w:fldCharType="begin"/>
                </w:r>
                <w:r w:rsidDel="00000000" w:rsidR="00000000" w:rsidRPr="00000000">
                  <w:delInstrText xml:space="preserve">HYPERLINK \l "bookmark=id.2r0uhxc"</w:delInstrText>
                </w:r>
                <w:r w:rsidDel="00000000" w:rsidR="00000000" w:rsidRPr="00000000">
                  <w:fldChar w:fldCharType="separate"/>
                </w:r>
                <w:r w:rsidDel="00000000" w:rsidR="00000000" w:rsidRPr="00000000">
                  <w:rPr>
                    <w:color w:val="1155cc"/>
                    <w:u w:val="single"/>
                    <w:rtl w:val="0"/>
                  </w:rPr>
                  <w:delText xml:space="preserve">Figure 41</w:delText>
                </w:r>
                <w:r w:rsidDel="00000000" w:rsidR="00000000" w:rsidRPr="00000000">
                  <w:fldChar w:fldCharType="end"/>
                </w:r>
              </w:del>
            </w:sdtContent>
          </w:sdt>
          <w:r w:rsidDel="00000000" w:rsidR="00000000" w:rsidRPr="00000000">
            <w:rPr>
              <w:rtl w:val="0"/>
            </w:rPr>
            <w:t xml:space="preserve">). Here, the Veteran and each Family Caregiver can review the information that they’ve entered by clicking on each plus sign next to a section:</w:t>
            <w:br w:type="textWrapping"/>
            <w:br w:type="textWrapping"/>
          </w:r>
          <w:sdt>
            <w:sdtPr>
              <w:tag w:val="goog_rdk_480"/>
            </w:sdtPr>
            <w:sdtContent>
              <w:del w:author="Heather Justice" w:id="195" w:date="2024-07-11T17:28:20Z">
                <w:r w:rsidDel="00000000" w:rsidR="00000000" w:rsidRPr="00000000">
                  <w:rPr/>
                  <w:drawing>
                    <wp:inline distB="0" distT="0" distL="0" distR="0">
                      <wp:extent cx="5248275" cy="5070875"/>
                      <wp:effectExtent b="0" l="0" r="0" t="0"/>
                      <wp:docPr id="88" name="image6.png"/>
                      <a:graphic>
                        <a:graphicData uri="http://schemas.openxmlformats.org/drawingml/2006/picture">
                          <pic:pic>
                            <pic:nvPicPr>
                              <pic:cNvPr id="0" name="image6.png"/>
                              <pic:cNvPicPr preferRelativeResize="0"/>
                            </pic:nvPicPr>
                            <pic:blipFill>
                              <a:blip r:embed="rId100"/>
                              <a:srcRect b="3028" l="0" r="0" t="3079"/>
                              <a:stretch>
                                <a:fillRect/>
                              </a:stretch>
                            </pic:blipFill>
                            <pic:spPr>
                              <a:xfrm>
                                <a:off x="0" y="0"/>
                                <a:ext cx="5248275" cy="5070875"/>
                              </a:xfrm>
                              <a:prstGeom prst="rect"/>
                              <a:ln/>
                            </pic:spPr>
                          </pic:pic>
                        </a:graphicData>
                      </a:graphic>
                    </wp:inline>
                  </w:drawing>
                </w:r>
              </w:del>
            </w:sdtContent>
          </w:sdt>
          <w:sdt>
            <w:sdtPr>
              <w:tag w:val="goog_rdk_481"/>
            </w:sdtPr>
            <w:sdtContent>
              <w:ins w:author="Heather Justice" w:id="196" w:date="2024-07-11T17:28:21Z">
                <w:r w:rsidDel="00000000" w:rsidR="00000000" w:rsidRPr="00000000">
                  <w:rPr>
                    <w:rtl w:val="0"/>
                  </w:rPr>
                </w:r>
              </w:ins>
            </w:sdtContent>
          </w:sdt>
        </w:p>
      </w:sdtContent>
    </w:sdt>
    <w:sdt>
      <w:sdtPr>
        <w:tag w:val="goog_rdk_484"/>
      </w:sdtPr>
      <w:sdtContent>
        <w:p w:rsidR="00000000" w:rsidDel="00000000" w:rsidP="00000000" w:rsidRDefault="00000000" w:rsidRPr="00000000" w14:paraId="00000138">
          <w:pPr>
            <w:pBdr>
              <w:bottom w:color="000000" w:space="1" w:sz="6" w:val="single"/>
            </w:pBdr>
            <w:rPr>
              <w:ins w:author="Heather Justice" w:id="196" w:date="2024-07-11T17:28:21Z"/>
            </w:rPr>
          </w:pPr>
          <w:sdt>
            <w:sdtPr>
              <w:tag w:val="goog_rdk_483"/>
            </w:sdtPr>
            <w:sdtContent>
              <w:ins w:author="Heather Justice" w:id="196" w:date="2024-07-11T17:28:21Z">
                <w:r w:rsidDel="00000000" w:rsidR="00000000" w:rsidRPr="00000000">
                  <w:rPr>
                    <w:rtl w:val="0"/>
                  </w:rPr>
                </w:r>
              </w:ins>
            </w:sdtContent>
          </w:sdt>
        </w:p>
      </w:sdtContent>
    </w:sdt>
    <w:p w:rsidR="00000000" w:rsidDel="00000000" w:rsidP="00000000" w:rsidRDefault="00000000" w:rsidRPr="00000000" w14:paraId="00000139">
      <w:pPr>
        <w:pBdr>
          <w:bottom w:color="000000" w:space="1" w:sz="6" w:val="single"/>
        </w:pBdr>
        <w:rPr/>
      </w:pPr>
      <w:sdt>
        <w:sdtPr>
          <w:tag w:val="goog_rdk_485"/>
        </w:sdtPr>
        <w:sdtContent>
          <w:ins w:author="Heather Justice" w:id="196" w:date="2024-07-11T17:28:21Z">
            <w:r w:rsidDel="00000000" w:rsidR="00000000" w:rsidRPr="00000000">
              <w:rPr/>
              <w:drawing>
                <wp:inline distB="114300" distT="114300" distL="114300" distR="114300">
                  <wp:extent cx="5495925" cy="3752850"/>
                  <wp:effectExtent b="0" l="0" r="0" t="0"/>
                  <wp:docPr id="103" name="image33.png"/>
                  <a:graphic>
                    <a:graphicData uri="http://schemas.openxmlformats.org/drawingml/2006/picture">
                      <pic:pic>
                        <pic:nvPicPr>
                          <pic:cNvPr id="0" name="image33.png"/>
                          <pic:cNvPicPr preferRelativeResize="0"/>
                        </pic:nvPicPr>
                        <pic:blipFill>
                          <a:blip r:embed="rId101"/>
                          <a:srcRect b="0" l="0" r="0" t="0"/>
                          <a:stretch>
                            <a:fillRect/>
                          </a:stretch>
                        </pic:blipFill>
                        <pic:spPr>
                          <a:xfrm>
                            <a:off x="0" y="0"/>
                            <a:ext cx="5495925" cy="3752850"/>
                          </a:xfrm>
                          <a:prstGeom prst="rect"/>
                          <a:ln/>
                        </pic:spPr>
                      </pic:pic>
                    </a:graphicData>
                  </a:graphic>
                </wp:inline>
              </w:drawing>
            </w:r>
          </w:ins>
        </w:sdtContent>
      </w:sdt>
      <w:r w:rsidDel="00000000" w:rsidR="00000000" w:rsidRPr="00000000">
        <w:rPr>
          <w:rtl w:val="0"/>
        </w:rPr>
        <w:br w:type="textWrapping"/>
      </w:r>
      <w:bookmarkStart w:colFirst="0" w:colLast="0" w:name="bookmark=id.2r0uhxc" w:id="65"/>
      <w:bookmarkEnd w:id="65"/>
      <w:r w:rsidDel="00000000" w:rsidR="00000000" w:rsidRPr="00000000">
        <w:rPr>
          <w:i w:val="1"/>
          <w:sz w:val="18"/>
          <w:szCs w:val="18"/>
          <w:rtl w:val="0"/>
        </w:rPr>
        <w:t xml:space="preserve">Figure </w:t>
      </w:r>
      <w:sdt>
        <w:sdtPr>
          <w:tag w:val="goog_rdk_486"/>
        </w:sdtPr>
        <w:sdtContent>
          <w:ins w:author="Heather Justice" w:id="197" w:date="2024-07-11T20:17:22Z">
            <w:r w:rsidDel="00000000" w:rsidR="00000000" w:rsidRPr="00000000">
              <w:rPr>
                <w:i w:val="1"/>
                <w:sz w:val="18"/>
                <w:szCs w:val="18"/>
                <w:rtl w:val="0"/>
              </w:rPr>
              <w:t xml:space="preserve">39</w:t>
            </w:r>
          </w:ins>
        </w:sdtContent>
      </w:sdt>
      <w:sdt>
        <w:sdtPr>
          <w:tag w:val="goog_rdk_487"/>
        </w:sdtPr>
        <w:sdtContent>
          <w:del w:author="Heather Justice" w:id="197" w:date="2024-07-11T20:17:22Z">
            <w:r w:rsidDel="00000000" w:rsidR="00000000" w:rsidRPr="00000000">
              <w:rPr>
                <w:i w:val="1"/>
                <w:sz w:val="18"/>
                <w:szCs w:val="18"/>
                <w:rtl w:val="0"/>
              </w:rPr>
              <w:delText xml:space="preserve">41</w:delText>
            </w:r>
          </w:del>
        </w:sdtContent>
      </w:sdt>
      <w:r w:rsidDel="00000000" w:rsidR="00000000" w:rsidRPr="00000000">
        <w:rPr>
          <w:i w:val="1"/>
          <w:sz w:val="18"/>
          <w:szCs w:val="18"/>
          <w:rtl w:val="0"/>
        </w:rPr>
        <w:t xml:space="preserve">. The review application page.</w:t>
      </w:r>
      <w:r w:rsidDel="00000000" w:rsidR="00000000" w:rsidRPr="00000000">
        <w:rPr>
          <w:rtl w:val="0"/>
        </w:rPr>
      </w:r>
    </w:p>
    <w:p w:rsidR="00000000" w:rsidDel="00000000" w:rsidP="00000000" w:rsidRDefault="00000000" w:rsidRPr="00000000" w14:paraId="0000013A">
      <w:pPr>
        <w:rPr/>
      </w:pPr>
      <w:r w:rsidDel="00000000" w:rsidR="00000000" w:rsidRPr="00000000">
        <w:br w:type="page"/>
      </w:r>
      <w:r w:rsidDel="00000000" w:rsidR="00000000" w:rsidRPr="00000000">
        <w:rPr>
          <w:rtl w:val="0"/>
        </w:rPr>
      </w:r>
    </w:p>
    <w:p w:rsidR="00000000" w:rsidDel="00000000" w:rsidP="00000000" w:rsidRDefault="00000000" w:rsidRPr="00000000" w14:paraId="0000013B">
      <w:pPr>
        <w:rPr/>
      </w:pPr>
      <w:r w:rsidDel="00000000" w:rsidR="00000000" w:rsidRPr="00000000">
        <w:rPr>
          <w:rtl w:val="0"/>
        </w:rPr>
        <w:t xml:space="preserve">If the Veteran and each caregiver applicant clicks on the plus sign, the section will open and show what the user entered (</w:t>
      </w:r>
      <w:sdt>
        <w:sdtPr>
          <w:tag w:val="goog_rdk_488"/>
        </w:sdtPr>
        <w:sdtContent>
          <w:ins w:author="Heather Justice" w:id="198" w:date="2024-07-11T20:17:32Z">
            <w:r w:rsidDel="00000000" w:rsidR="00000000" w:rsidRPr="00000000">
              <w:fldChar w:fldCharType="begin"/>
            </w:r>
            <w:r w:rsidDel="00000000" w:rsidR="00000000" w:rsidRPr="00000000">
              <w:instrText xml:space="preserve">HYPERLINK \l "bookmark=id.1664s55"</w:instrText>
            </w:r>
            <w:r w:rsidDel="00000000" w:rsidR="00000000" w:rsidRPr="00000000">
              <w:fldChar w:fldCharType="separate"/>
            </w:r>
            <w:r w:rsidDel="00000000" w:rsidR="00000000" w:rsidRPr="00000000">
              <w:rPr>
                <w:rtl w:val="0"/>
              </w:rPr>
              <w:t xml:space="preserve">Figure 40</w:t>
            </w:r>
            <w:r w:rsidDel="00000000" w:rsidR="00000000" w:rsidRPr="00000000">
              <w:fldChar w:fldCharType="end"/>
            </w:r>
          </w:ins>
        </w:sdtContent>
      </w:sdt>
      <w:sdt>
        <w:sdtPr>
          <w:tag w:val="goog_rdk_489"/>
        </w:sdtPr>
        <w:sdtContent>
          <w:del w:author="Heather Justice" w:id="198" w:date="2024-07-11T20:17:32Z">
            <w:r w:rsidDel="00000000" w:rsidR="00000000" w:rsidRPr="00000000">
              <w:fldChar w:fldCharType="begin"/>
            </w:r>
            <w:r w:rsidDel="00000000" w:rsidR="00000000" w:rsidRPr="00000000">
              <w:delInstrText xml:space="preserve">HYPERLINK \l "bookmark=id.1664s55"</w:delInstrText>
            </w:r>
            <w:r w:rsidDel="00000000" w:rsidR="00000000" w:rsidRPr="00000000">
              <w:fldChar w:fldCharType="separate"/>
            </w:r>
            <w:r w:rsidDel="00000000" w:rsidR="00000000" w:rsidRPr="00000000">
              <w:rPr>
                <w:color w:val="1155cc"/>
                <w:u w:val="single"/>
                <w:rtl w:val="0"/>
              </w:rPr>
              <w:delText xml:space="preserve">Figure 42</w:delText>
            </w:r>
            <w:r w:rsidDel="00000000" w:rsidR="00000000" w:rsidRPr="00000000">
              <w:fldChar w:fldCharType="end"/>
            </w:r>
          </w:del>
        </w:sdtContent>
      </w:sdt>
      <w:r w:rsidDel="00000000" w:rsidR="00000000" w:rsidRPr="00000000">
        <w:rPr>
          <w:rtl w:val="0"/>
        </w:rPr>
        <w:t xml:space="preserve">). If something looks wrong, the applicant can select the “edit” button, and will be able to change the information. To save changes after editing, select the “update page” button.</w:t>
      </w:r>
    </w:p>
    <w:sdt>
      <w:sdtPr>
        <w:tag w:val="goog_rdk_493"/>
      </w:sdtPr>
      <w:sdtContent>
        <w:p w:rsidR="00000000" w:rsidDel="00000000" w:rsidP="00000000" w:rsidRDefault="00000000" w:rsidRPr="00000000" w14:paraId="0000013C">
          <w:pPr>
            <w:pBdr>
              <w:bottom w:color="000000" w:space="1" w:sz="6" w:val="single"/>
            </w:pBdr>
            <w:rPr>
              <w:ins w:author="Heather Justice" w:id="200" w:date="2024-07-11T17:28:54Z"/>
            </w:rPr>
          </w:pPr>
          <w:sdt>
            <w:sdtPr>
              <w:tag w:val="goog_rdk_491"/>
            </w:sdtPr>
            <w:sdtContent>
              <w:del w:author="Heather Justice" w:id="199" w:date="2024-07-11T17:28:53Z">
                <w:r w:rsidDel="00000000" w:rsidR="00000000" w:rsidRPr="00000000">
                  <w:rPr/>
                  <w:drawing>
                    <wp:inline distB="0" distT="0" distL="0" distR="0">
                      <wp:extent cx="5229437" cy="5157963"/>
                      <wp:effectExtent b="0" l="0" r="0" t="0"/>
                      <wp:docPr descr="A screenshot of a cell phone&#10;&#10;Description automatically generated" id="89" name="image13.png"/>
                      <a:graphic>
                        <a:graphicData uri="http://schemas.openxmlformats.org/drawingml/2006/picture">
                          <pic:pic>
                            <pic:nvPicPr>
                              <pic:cNvPr descr="A screenshot of a cell phone&#10;&#10;Description automatically generated" id="0" name="image13.png"/>
                              <pic:cNvPicPr preferRelativeResize="0"/>
                            </pic:nvPicPr>
                            <pic:blipFill>
                              <a:blip r:embed="rId102"/>
                              <a:srcRect b="0" l="0" r="0" t="0"/>
                              <a:stretch>
                                <a:fillRect/>
                              </a:stretch>
                            </pic:blipFill>
                            <pic:spPr>
                              <a:xfrm>
                                <a:off x="0" y="0"/>
                                <a:ext cx="5229437" cy="5157963"/>
                              </a:xfrm>
                              <a:prstGeom prst="rect"/>
                              <a:ln/>
                            </pic:spPr>
                          </pic:pic>
                        </a:graphicData>
                      </a:graphic>
                    </wp:inline>
                  </w:drawing>
                </w:r>
              </w:del>
            </w:sdtContent>
          </w:sdt>
          <w:sdt>
            <w:sdtPr>
              <w:tag w:val="goog_rdk_492"/>
            </w:sdtPr>
            <w:sdtContent>
              <w:ins w:author="Heather Justice" w:id="200" w:date="2024-07-11T17:28:54Z">
                <w:r w:rsidDel="00000000" w:rsidR="00000000" w:rsidRPr="00000000">
                  <w:rPr>
                    <w:rtl w:val="0"/>
                  </w:rPr>
                </w:r>
              </w:ins>
            </w:sdtContent>
          </w:sdt>
        </w:p>
      </w:sdtContent>
    </w:sdt>
    <w:p w:rsidR="00000000" w:rsidDel="00000000" w:rsidP="00000000" w:rsidRDefault="00000000" w:rsidRPr="00000000" w14:paraId="0000013D">
      <w:pPr>
        <w:pBdr>
          <w:bottom w:color="000000" w:space="1" w:sz="6" w:val="single"/>
        </w:pBdr>
        <w:rPr/>
      </w:pPr>
      <w:sdt>
        <w:sdtPr>
          <w:tag w:val="goog_rdk_494"/>
        </w:sdtPr>
        <w:sdtContent>
          <w:ins w:author="Heather Justice" w:id="200" w:date="2024-07-11T17:28:54Z">
            <w:r w:rsidDel="00000000" w:rsidR="00000000" w:rsidRPr="00000000">
              <w:rPr/>
              <w:drawing>
                <wp:inline distB="114300" distT="114300" distL="114300" distR="114300">
                  <wp:extent cx="5181600" cy="4219575"/>
                  <wp:effectExtent b="0" l="0" r="0" t="0"/>
                  <wp:docPr id="144" name="image69.png"/>
                  <a:graphic>
                    <a:graphicData uri="http://schemas.openxmlformats.org/drawingml/2006/picture">
                      <pic:pic>
                        <pic:nvPicPr>
                          <pic:cNvPr id="0" name="image69.png"/>
                          <pic:cNvPicPr preferRelativeResize="0"/>
                        </pic:nvPicPr>
                        <pic:blipFill>
                          <a:blip r:embed="rId103"/>
                          <a:srcRect b="0" l="0" r="0" t="0"/>
                          <a:stretch>
                            <a:fillRect/>
                          </a:stretch>
                        </pic:blipFill>
                        <pic:spPr>
                          <a:xfrm>
                            <a:off x="0" y="0"/>
                            <a:ext cx="5181600" cy="4219575"/>
                          </a:xfrm>
                          <a:prstGeom prst="rect"/>
                          <a:ln/>
                        </pic:spPr>
                      </pic:pic>
                    </a:graphicData>
                  </a:graphic>
                </wp:inline>
              </w:drawing>
            </w:r>
          </w:ins>
        </w:sdtContent>
      </w:sdt>
      <w:r w:rsidDel="00000000" w:rsidR="00000000" w:rsidRPr="00000000">
        <w:rPr>
          <w:rtl w:val="0"/>
        </w:rPr>
      </w:r>
    </w:p>
    <w:p w:rsidR="00000000" w:rsidDel="00000000" w:rsidP="00000000" w:rsidRDefault="00000000" w:rsidRPr="00000000" w14:paraId="0000013E">
      <w:pPr>
        <w:rPr/>
      </w:pPr>
      <w:r w:rsidDel="00000000" w:rsidR="00000000" w:rsidRPr="00000000">
        <w:br w:type="page"/>
      </w:r>
      <w:r w:rsidDel="00000000" w:rsidR="00000000" w:rsidRPr="00000000">
        <w:rPr>
          <w:rtl w:val="0"/>
        </w:rPr>
      </w:r>
    </w:p>
    <w:sdt>
      <w:sdtPr>
        <w:tag w:val="goog_rdk_497"/>
      </w:sdtPr>
      <w:sdtContent>
        <w:p w:rsidR="00000000" w:rsidDel="00000000" w:rsidP="00000000" w:rsidRDefault="00000000" w:rsidRPr="00000000" w14:paraId="0000013F">
          <w:pPr>
            <w:pBdr>
              <w:bottom w:color="000000" w:space="1" w:sz="6" w:val="single"/>
            </w:pBdr>
            <w:rPr>
              <w:ins w:author="Heather Justice" w:id="202" w:date="2024-07-11T17:30:28Z"/>
            </w:rPr>
          </w:pPr>
          <w:r w:rsidDel="00000000" w:rsidR="00000000" w:rsidRPr="00000000">
            <w:rPr>
              <w:rtl w:val="0"/>
            </w:rPr>
            <w:br w:type="textWrapping"/>
          </w:r>
          <w:sdt>
            <w:sdtPr>
              <w:tag w:val="goog_rdk_495"/>
            </w:sdtPr>
            <w:sdtContent>
              <w:del w:author="Heather Justice" w:id="201" w:date="2024-07-11T17:30:26Z">
                <w:r w:rsidDel="00000000" w:rsidR="00000000" w:rsidRPr="00000000">
                  <w:rPr/>
                  <w:drawing>
                    <wp:inline distB="0" distT="0" distL="0" distR="0">
                      <wp:extent cx="4800913" cy="7430603"/>
                      <wp:effectExtent b="0" l="0" r="0" t="0"/>
                      <wp:docPr descr="A screenshot of a cell phone&#10;&#10;Description automatically generated" id="127" name="image50.png"/>
                      <a:graphic>
                        <a:graphicData uri="http://schemas.openxmlformats.org/drawingml/2006/picture">
                          <pic:pic>
                            <pic:nvPicPr>
                              <pic:cNvPr descr="A screenshot of a cell phone&#10;&#10;Description automatically generated" id="0" name="image50.png"/>
                              <pic:cNvPicPr preferRelativeResize="0"/>
                            </pic:nvPicPr>
                            <pic:blipFill>
                              <a:blip r:embed="rId104"/>
                              <a:srcRect b="0" l="0" r="0" t="0"/>
                              <a:stretch>
                                <a:fillRect/>
                              </a:stretch>
                            </pic:blipFill>
                            <pic:spPr>
                              <a:xfrm>
                                <a:off x="0" y="0"/>
                                <a:ext cx="4800913" cy="7430603"/>
                              </a:xfrm>
                              <a:prstGeom prst="rect"/>
                              <a:ln/>
                            </pic:spPr>
                          </pic:pic>
                        </a:graphicData>
                      </a:graphic>
                    </wp:inline>
                  </w:drawing>
                </w:r>
              </w:del>
            </w:sdtContent>
          </w:sdt>
          <w:sdt>
            <w:sdtPr>
              <w:tag w:val="goog_rdk_496"/>
            </w:sdtPr>
            <w:sdtContent>
              <w:ins w:author="Heather Justice" w:id="202" w:date="2024-07-11T17:30:28Z">
                <w:r w:rsidDel="00000000" w:rsidR="00000000" w:rsidRPr="00000000">
                  <w:rPr>
                    <w:rtl w:val="0"/>
                  </w:rPr>
                </w:r>
              </w:ins>
            </w:sdtContent>
          </w:sdt>
        </w:p>
      </w:sdtContent>
    </w:sdt>
    <w:sdt>
      <w:sdtPr>
        <w:tag w:val="goog_rdk_499"/>
      </w:sdtPr>
      <w:sdtContent>
        <w:p w:rsidR="00000000" w:rsidDel="00000000" w:rsidP="00000000" w:rsidRDefault="00000000" w:rsidRPr="00000000" w14:paraId="00000140">
          <w:pPr>
            <w:pBdr>
              <w:bottom w:color="000000" w:space="1" w:sz="6" w:val="single"/>
            </w:pBdr>
            <w:rPr>
              <w:ins w:author="Heather Justice" w:id="202" w:date="2024-07-11T17:30:28Z"/>
            </w:rPr>
          </w:pPr>
          <w:sdt>
            <w:sdtPr>
              <w:tag w:val="goog_rdk_498"/>
            </w:sdtPr>
            <w:sdtContent>
              <w:ins w:author="Heather Justice" w:id="202" w:date="2024-07-11T17:30:28Z">
                <w:r w:rsidDel="00000000" w:rsidR="00000000" w:rsidRPr="00000000">
                  <w:rPr>
                    <w:rtl w:val="0"/>
                  </w:rPr>
                </w:r>
              </w:ins>
            </w:sdtContent>
          </w:sdt>
        </w:p>
      </w:sdtContent>
    </w:sdt>
    <w:p w:rsidR="00000000" w:rsidDel="00000000" w:rsidP="00000000" w:rsidRDefault="00000000" w:rsidRPr="00000000" w14:paraId="00000141">
      <w:pPr>
        <w:pBdr>
          <w:bottom w:color="000000" w:space="1" w:sz="6" w:val="single"/>
        </w:pBdr>
        <w:rPr/>
      </w:pPr>
      <w:sdt>
        <w:sdtPr>
          <w:tag w:val="goog_rdk_500"/>
        </w:sdtPr>
        <w:sdtContent>
          <w:ins w:author="Heather Justice" w:id="202" w:date="2024-07-11T17:30:28Z">
            <w:r w:rsidDel="00000000" w:rsidR="00000000" w:rsidRPr="00000000">
              <w:rPr/>
              <w:drawing>
                <wp:inline distB="114300" distT="114300" distL="114300" distR="114300">
                  <wp:extent cx="5068341" cy="8405813"/>
                  <wp:effectExtent b="0" l="0" r="0" t="0"/>
                  <wp:docPr id="92" name="image4.png"/>
                  <a:graphic>
                    <a:graphicData uri="http://schemas.openxmlformats.org/drawingml/2006/picture">
                      <pic:pic>
                        <pic:nvPicPr>
                          <pic:cNvPr id="0" name="image4.png"/>
                          <pic:cNvPicPr preferRelativeResize="0"/>
                        </pic:nvPicPr>
                        <pic:blipFill>
                          <a:blip r:embed="rId105"/>
                          <a:srcRect b="0" l="0" r="0" t="0"/>
                          <a:stretch>
                            <a:fillRect/>
                          </a:stretch>
                        </pic:blipFill>
                        <pic:spPr>
                          <a:xfrm>
                            <a:off x="0" y="0"/>
                            <a:ext cx="5068341" cy="8405813"/>
                          </a:xfrm>
                          <a:prstGeom prst="rect"/>
                          <a:ln/>
                        </pic:spPr>
                      </pic:pic>
                    </a:graphicData>
                  </a:graphic>
                </wp:inline>
              </w:drawing>
            </w:r>
          </w:ins>
        </w:sdtContent>
      </w:sdt>
      <w:r w:rsidDel="00000000" w:rsidR="00000000" w:rsidRPr="00000000">
        <w:rPr>
          <w:rtl w:val="0"/>
        </w:rPr>
      </w:r>
    </w:p>
    <w:bookmarkStart w:colFirst="0" w:colLast="0" w:name="bookmark=id.1664s55" w:id="66"/>
    <w:bookmarkEnd w:id="66"/>
    <w:p w:rsidR="00000000" w:rsidDel="00000000" w:rsidP="00000000" w:rsidRDefault="00000000" w:rsidRPr="00000000" w14:paraId="00000142">
      <w:pPr>
        <w:pBdr>
          <w:bottom w:color="000000" w:space="1" w:sz="6" w:val="single"/>
        </w:pBdr>
        <w:rPr>
          <w:i w:val="1"/>
          <w:sz w:val="18"/>
          <w:szCs w:val="18"/>
        </w:rPr>
      </w:pPr>
      <w:r w:rsidDel="00000000" w:rsidR="00000000" w:rsidRPr="00000000">
        <w:rPr>
          <w:i w:val="1"/>
          <w:sz w:val="18"/>
          <w:szCs w:val="18"/>
          <w:rtl w:val="0"/>
        </w:rPr>
        <w:t xml:space="preserve">Figure 4</w:t>
      </w:r>
      <w:sdt>
        <w:sdtPr>
          <w:tag w:val="goog_rdk_501"/>
        </w:sdtPr>
        <w:sdtContent>
          <w:ins w:author="Heather Justice" w:id="203" w:date="2024-07-11T20:17:51Z">
            <w:r w:rsidDel="00000000" w:rsidR="00000000" w:rsidRPr="00000000">
              <w:rPr>
                <w:i w:val="1"/>
                <w:sz w:val="18"/>
                <w:szCs w:val="18"/>
                <w:rtl w:val="0"/>
              </w:rPr>
              <w:t xml:space="preserve">0</w:t>
            </w:r>
          </w:ins>
        </w:sdtContent>
      </w:sdt>
      <w:sdt>
        <w:sdtPr>
          <w:tag w:val="goog_rdk_502"/>
        </w:sdtPr>
        <w:sdtContent>
          <w:del w:author="Heather Justice" w:id="203" w:date="2024-07-11T20:17:51Z">
            <w:r w:rsidDel="00000000" w:rsidR="00000000" w:rsidRPr="00000000">
              <w:rPr>
                <w:i w:val="1"/>
                <w:sz w:val="18"/>
                <w:szCs w:val="18"/>
                <w:rtl w:val="0"/>
              </w:rPr>
              <w:delText xml:space="preserve">2</w:delText>
            </w:r>
          </w:del>
        </w:sdtContent>
      </w:sdt>
      <w:r w:rsidDel="00000000" w:rsidR="00000000" w:rsidRPr="00000000">
        <w:rPr>
          <w:i w:val="1"/>
          <w:sz w:val="18"/>
          <w:szCs w:val="18"/>
          <w:rtl w:val="0"/>
        </w:rPr>
        <w:t xml:space="preserve">. Expanding Veteran and caregiver information sections.</w:t>
      </w:r>
    </w:p>
    <w:p w:rsidR="00000000" w:rsidDel="00000000" w:rsidP="00000000" w:rsidRDefault="00000000" w:rsidRPr="00000000" w14:paraId="00000143">
      <w:pPr>
        <w:rPr>
          <w:i w:val="1"/>
          <w:sz w:val="18"/>
          <w:szCs w:val="18"/>
        </w:rPr>
      </w:pPr>
      <w:r w:rsidDel="00000000" w:rsidR="00000000" w:rsidRPr="00000000">
        <w:br w:type="page"/>
      </w:r>
      <w:r w:rsidDel="00000000" w:rsidR="00000000" w:rsidRPr="00000000">
        <w:rPr>
          <w:rtl w:val="0"/>
        </w:rPr>
      </w:r>
    </w:p>
    <w:p w:rsidR="00000000" w:rsidDel="00000000" w:rsidP="00000000" w:rsidRDefault="00000000" w:rsidRPr="00000000" w14:paraId="00000144">
      <w:pPr>
        <w:pStyle w:val="Heading3"/>
        <w:rPr>
          <w:b w:val="1"/>
          <w:color w:val="000000"/>
        </w:rPr>
      </w:pPr>
      <w:bookmarkStart w:colFirst="0" w:colLast="0" w:name="_heading=h.3q5sasy" w:id="67"/>
      <w:bookmarkEnd w:id="67"/>
      <w:r w:rsidDel="00000000" w:rsidR="00000000" w:rsidRPr="00000000">
        <w:rPr>
          <w:b w:val="1"/>
          <w:color w:val="000000"/>
          <w:rtl w:val="0"/>
        </w:rPr>
        <w:t xml:space="preserve">Signature Section</w:t>
      </w:r>
    </w:p>
    <w:p w:rsidR="00000000" w:rsidDel="00000000" w:rsidP="00000000" w:rsidRDefault="00000000" w:rsidRPr="00000000" w14:paraId="00000145">
      <w:pPr>
        <w:rPr/>
      </w:pPr>
      <w:r w:rsidDel="00000000" w:rsidR="00000000" w:rsidRPr="00000000">
        <w:rPr>
          <w:rtl w:val="0"/>
        </w:rPr>
        <w:t xml:space="preserve">Once the Veteran and each caregiver applicant has reviewed the information and made any changes, they can proceed to the signature section. The Veteran’s statement of truth (</w:t>
      </w:r>
      <w:sdt>
        <w:sdtPr>
          <w:tag w:val="goog_rdk_503"/>
        </w:sdtPr>
        <w:sdtContent>
          <w:ins w:author="Heather Justice" w:id="204" w:date="2024-07-11T20:18:11Z">
            <w:r w:rsidDel="00000000" w:rsidR="00000000" w:rsidRPr="00000000">
              <w:fldChar w:fldCharType="begin"/>
            </w:r>
            <w:r w:rsidDel="00000000" w:rsidR="00000000" w:rsidRPr="00000000">
              <w:instrText xml:space="preserve">HYPERLINK \l "bookmark=id.25b2l0r"</w:instrText>
            </w:r>
            <w:r w:rsidDel="00000000" w:rsidR="00000000" w:rsidRPr="00000000">
              <w:fldChar w:fldCharType="separate"/>
            </w:r>
            <w:r w:rsidDel="00000000" w:rsidR="00000000" w:rsidRPr="00000000">
              <w:rPr>
                <w:rtl w:val="0"/>
              </w:rPr>
              <w:t xml:space="preserve">Figure 41</w:t>
            </w:r>
            <w:r w:rsidDel="00000000" w:rsidR="00000000" w:rsidRPr="00000000">
              <w:fldChar w:fldCharType="end"/>
            </w:r>
          </w:ins>
        </w:sdtContent>
      </w:sdt>
      <w:sdt>
        <w:sdtPr>
          <w:tag w:val="goog_rdk_504"/>
        </w:sdtPr>
        <w:sdtContent>
          <w:del w:author="Heather Justice" w:id="204" w:date="2024-07-11T20:18:11Z">
            <w:r w:rsidDel="00000000" w:rsidR="00000000" w:rsidRPr="00000000">
              <w:fldChar w:fldCharType="begin"/>
            </w:r>
            <w:r w:rsidDel="00000000" w:rsidR="00000000" w:rsidRPr="00000000">
              <w:delInstrText xml:space="preserve">HYPERLINK \l "bookmark=id.25b2l0r"</w:delInstrText>
            </w:r>
            <w:r w:rsidDel="00000000" w:rsidR="00000000" w:rsidRPr="00000000">
              <w:fldChar w:fldCharType="separate"/>
            </w:r>
            <w:r w:rsidDel="00000000" w:rsidR="00000000" w:rsidRPr="00000000">
              <w:rPr>
                <w:color w:val="1155cc"/>
                <w:u w:val="single"/>
                <w:rtl w:val="0"/>
              </w:rPr>
              <w:delText xml:space="preserve">Figure 43</w:delText>
            </w:r>
            <w:r w:rsidDel="00000000" w:rsidR="00000000" w:rsidRPr="00000000">
              <w:fldChar w:fldCharType="end"/>
            </w:r>
          </w:del>
        </w:sdtContent>
      </w:sdt>
      <w:r w:rsidDel="00000000" w:rsidR="00000000" w:rsidRPr="00000000">
        <w:rPr>
          <w:rtl w:val="0"/>
        </w:rPr>
        <w:t xml:space="preserve">) will populate depending on what the applicant chose on the </w:t>
      </w:r>
      <w:hyperlink w:anchor="_heading=h.111kx3o">
        <w:r w:rsidDel="00000000" w:rsidR="00000000" w:rsidRPr="00000000">
          <w:rPr>
            <w:color w:val="1155cc"/>
            <w:u w:val="single"/>
            <w:rtl w:val="0"/>
          </w:rPr>
          <w:t xml:space="preserve">Representative documentation </w:t>
        </w:r>
      </w:hyperlink>
      <w:r w:rsidDel="00000000" w:rsidR="00000000" w:rsidRPr="00000000">
        <w:rPr>
          <w:rtl w:val="0"/>
        </w:rPr>
        <w:t xml:space="preserve">screen. If the applicant indicated that the Veteran will be signing the application, they will be shown this screen. The Veteran can type their full name as they input it into the form and select the “I certify the information is correct and true to the best of my knowledge and belief” checkbox.</w:t>
      </w:r>
    </w:p>
    <w:sdt>
      <w:sdtPr>
        <w:tag w:val="goog_rdk_508"/>
      </w:sdtPr>
      <w:sdtContent>
        <w:p w:rsidR="00000000" w:rsidDel="00000000" w:rsidP="00000000" w:rsidRDefault="00000000" w:rsidRPr="00000000" w14:paraId="00000146">
          <w:pPr>
            <w:rPr>
              <w:ins w:author="Heather Justice" w:id="206" w:date="2024-07-11T17:35:39Z"/>
            </w:rPr>
          </w:pPr>
          <w:sdt>
            <w:sdtPr>
              <w:tag w:val="goog_rdk_506"/>
            </w:sdtPr>
            <w:sdtContent>
              <w:del w:author="Heather Justice" w:id="205" w:date="2024-07-11T17:35:38Z">
                <w:r w:rsidDel="00000000" w:rsidR="00000000" w:rsidRPr="00000000">
                  <w:rPr/>
                  <w:drawing>
                    <wp:inline distB="114300" distT="114300" distL="114300" distR="114300">
                      <wp:extent cx="3624263" cy="2613918"/>
                      <wp:effectExtent b="0" l="0" r="0" t="0"/>
                      <wp:docPr id="128" name="image51.png"/>
                      <a:graphic>
                        <a:graphicData uri="http://schemas.openxmlformats.org/drawingml/2006/picture">
                          <pic:pic>
                            <pic:nvPicPr>
                              <pic:cNvPr id="0" name="image51.png"/>
                              <pic:cNvPicPr preferRelativeResize="0"/>
                            </pic:nvPicPr>
                            <pic:blipFill>
                              <a:blip r:embed="rId106"/>
                              <a:srcRect b="0" l="0" r="0" t="0"/>
                              <a:stretch>
                                <a:fillRect/>
                              </a:stretch>
                            </pic:blipFill>
                            <pic:spPr>
                              <a:xfrm>
                                <a:off x="0" y="0"/>
                                <a:ext cx="3624263" cy="2613918"/>
                              </a:xfrm>
                              <a:prstGeom prst="rect"/>
                              <a:ln/>
                            </pic:spPr>
                          </pic:pic>
                        </a:graphicData>
                      </a:graphic>
                    </wp:inline>
                  </w:drawing>
                </w:r>
              </w:del>
            </w:sdtContent>
          </w:sdt>
          <w:sdt>
            <w:sdtPr>
              <w:tag w:val="goog_rdk_507"/>
            </w:sdtPr>
            <w:sdtContent>
              <w:ins w:author="Heather Justice" w:id="206" w:date="2024-07-11T17:35:39Z">
                <w:r w:rsidDel="00000000" w:rsidR="00000000" w:rsidRPr="00000000">
                  <w:rPr>
                    <w:rtl w:val="0"/>
                  </w:rPr>
                </w:r>
              </w:ins>
            </w:sdtContent>
          </w:sdt>
        </w:p>
      </w:sdtContent>
    </w:sdt>
    <w:p w:rsidR="00000000" w:rsidDel="00000000" w:rsidP="00000000" w:rsidRDefault="00000000" w:rsidRPr="00000000" w14:paraId="00000147">
      <w:pPr>
        <w:rPr/>
      </w:pPr>
      <w:sdt>
        <w:sdtPr>
          <w:tag w:val="goog_rdk_509"/>
        </w:sdtPr>
        <w:sdtContent>
          <w:ins w:author="Heather Justice" w:id="206" w:date="2024-07-11T17:35:39Z">
            <w:r w:rsidDel="00000000" w:rsidR="00000000" w:rsidRPr="00000000">
              <w:rPr/>
              <w:drawing>
                <wp:inline distB="114300" distT="114300" distL="114300" distR="114300">
                  <wp:extent cx="5248275" cy="3590925"/>
                  <wp:effectExtent b="0" l="0" r="0" t="0"/>
                  <wp:docPr id="124" name="image49.png"/>
                  <a:graphic>
                    <a:graphicData uri="http://schemas.openxmlformats.org/drawingml/2006/picture">
                      <pic:pic>
                        <pic:nvPicPr>
                          <pic:cNvPr id="0" name="image49.png"/>
                          <pic:cNvPicPr preferRelativeResize="0"/>
                        </pic:nvPicPr>
                        <pic:blipFill>
                          <a:blip r:embed="rId107"/>
                          <a:srcRect b="0" l="0" r="0" t="0"/>
                          <a:stretch>
                            <a:fillRect/>
                          </a:stretch>
                        </pic:blipFill>
                        <pic:spPr>
                          <a:xfrm>
                            <a:off x="0" y="0"/>
                            <a:ext cx="5248275" cy="3590925"/>
                          </a:xfrm>
                          <a:prstGeom prst="rect"/>
                          <a:ln/>
                        </pic:spPr>
                      </pic:pic>
                    </a:graphicData>
                  </a:graphic>
                </wp:inline>
              </w:drawing>
            </w:r>
          </w:ins>
        </w:sdtContent>
      </w:sdt>
      <w:r w:rsidDel="00000000" w:rsidR="00000000" w:rsidRPr="00000000">
        <w:rPr>
          <w:rtl w:val="0"/>
        </w:rPr>
        <w:br w:type="textWrapping"/>
      </w:r>
      <w:bookmarkStart w:colFirst="0" w:colLast="0" w:name="bookmark=id.25b2l0r" w:id="68"/>
      <w:bookmarkEnd w:id="68"/>
      <w:r w:rsidDel="00000000" w:rsidR="00000000" w:rsidRPr="00000000">
        <w:rPr>
          <w:i w:val="1"/>
          <w:sz w:val="18"/>
          <w:szCs w:val="18"/>
          <w:rtl w:val="0"/>
        </w:rPr>
        <w:t xml:space="preserve">Figure 4</w:t>
      </w:r>
      <w:sdt>
        <w:sdtPr>
          <w:tag w:val="goog_rdk_510"/>
        </w:sdtPr>
        <w:sdtContent>
          <w:ins w:author="Heather Justice" w:id="207" w:date="2024-07-11T20:18:16Z">
            <w:r w:rsidDel="00000000" w:rsidR="00000000" w:rsidRPr="00000000">
              <w:rPr>
                <w:i w:val="1"/>
                <w:sz w:val="18"/>
                <w:szCs w:val="18"/>
                <w:rtl w:val="0"/>
              </w:rPr>
              <w:t xml:space="preserve">1</w:t>
            </w:r>
          </w:ins>
        </w:sdtContent>
      </w:sdt>
      <w:sdt>
        <w:sdtPr>
          <w:tag w:val="goog_rdk_511"/>
        </w:sdtPr>
        <w:sdtContent>
          <w:del w:author="Heather Justice" w:id="207" w:date="2024-07-11T20:18:16Z">
            <w:r w:rsidDel="00000000" w:rsidR="00000000" w:rsidRPr="00000000">
              <w:rPr>
                <w:i w:val="1"/>
                <w:sz w:val="18"/>
                <w:szCs w:val="18"/>
                <w:rtl w:val="0"/>
              </w:rPr>
              <w:delText xml:space="preserve">3</w:delText>
            </w:r>
          </w:del>
        </w:sdtContent>
      </w:sdt>
      <w:r w:rsidDel="00000000" w:rsidR="00000000" w:rsidRPr="00000000">
        <w:rPr>
          <w:i w:val="1"/>
          <w:sz w:val="18"/>
          <w:szCs w:val="18"/>
          <w:rtl w:val="0"/>
        </w:rPr>
        <w:t xml:space="preserve">. Veteran’s statement of truth.</w:t>
      </w:r>
      <w:r w:rsidDel="00000000" w:rsidR="00000000" w:rsidRPr="00000000">
        <w:rPr>
          <w:rtl w:val="0"/>
        </w:rPr>
      </w:r>
    </w:p>
    <w:p w:rsidR="00000000" w:rsidDel="00000000" w:rsidP="00000000" w:rsidRDefault="00000000" w:rsidRPr="00000000" w14:paraId="00000148">
      <w:pPr>
        <w:rPr/>
      </w:pPr>
      <w:r w:rsidDel="00000000" w:rsidR="00000000" w:rsidRPr="00000000">
        <w:rPr>
          <w:rtl w:val="0"/>
        </w:rPr>
        <w:t xml:space="preserve">If the name does not match the name input into the form, they will receive this error (</w:t>
      </w:r>
      <w:sdt>
        <w:sdtPr>
          <w:tag w:val="goog_rdk_512"/>
        </w:sdtPr>
        <w:sdtContent>
          <w:ins w:author="Heather Justice" w:id="208" w:date="2024-07-11T20:18:26Z">
            <w:r w:rsidDel="00000000" w:rsidR="00000000" w:rsidRPr="00000000">
              <w:fldChar w:fldCharType="begin"/>
            </w:r>
            <w:r w:rsidDel="00000000" w:rsidR="00000000" w:rsidRPr="00000000">
              <w:instrText xml:space="preserve">HYPERLINK \l "bookmark=id.kgcv8k"</w:instrText>
            </w:r>
            <w:r w:rsidDel="00000000" w:rsidR="00000000" w:rsidRPr="00000000">
              <w:fldChar w:fldCharType="separate"/>
            </w:r>
            <w:r w:rsidDel="00000000" w:rsidR="00000000" w:rsidRPr="00000000">
              <w:rPr>
                <w:rtl w:val="0"/>
              </w:rPr>
              <w:t xml:space="preserve">Figure 42</w:t>
            </w:r>
            <w:r w:rsidDel="00000000" w:rsidR="00000000" w:rsidRPr="00000000">
              <w:fldChar w:fldCharType="end"/>
            </w:r>
          </w:ins>
        </w:sdtContent>
      </w:sdt>
      <w:sdt>
        <w:sdtPr>
          <w:tag w:val="goog_rdk_513"/>
        </w:sdtPr>
        <w:sdtContent>
          <w:del w:author="Heather Justice" w:id="208" w:date="2024-07-11T20:18:26Z">
            <w:r w:rsidDel="00000000" w:rsidR="00000000" w:rsidRPr="00000000">
              <w:fldChar w:fldCharType="begin"/>
            </w:r>
            <w:r w:rsidDel="00000000" w:rsidR="00000000" w:rsidRPr="00000000">
              <w:delInstrText xml:space="preserve">HYPERLINK \l "bookmark=id.kgcv8k"</w:delInstrText>
            </w:r>
            <w:r w:rsidDel="00000000" w:rsidR="00000000" w:rsidRPr="00000000">
              <w:fldChar w:fldCharType="separate"/>
            </w:r>
            <w:r w:rsidDel="00000000" w:rsidR="00000000" w:rsidRPr="00000000">
              <w:rPr>
                <w:color w:val="1155cc"/>
                <w:u w:val="single"/>
                <w:rtl w:val="0"/>
              </w:rPr>
              <w:delText xml:space="preserve">Figure 44</w:delText>
            </w:r>
            <w:r w:rsidDel="00000000" w:rsidR="00000000" w:rsidRPr="00000000">
              <w:fldChar w:fldCharType="end"/>
            </w:r>
          </w:del>
        </w:sdtContent>
      </w:sdt>
      <w:r w:rsidDel="00000000" w:rsidR="00000000" w:rsidRPr="00000000">
        <w:rPr>
          <w:rtl w:val="0"/>
        </w:rPr>
        <w:t xml:space="preserve">). Within the error, they can see the name input in the form. They can edit the</w:t>
      </w:r>
      <w:sdt>
        <w:sdtPr>
          <w:tag w:val="goog_rdk_514"/>
        </w:sdtPr>
        <w:sdtContent>
          <w:ins w:author="Heather Justice" w:id="209" w:date="2024-07-11T17:36:22Z">
            <w:r w:rsidDel="00000000" w:rsidR="00000000" w:rsidRPr="00000000">
              <w:rPr>
                <w:rtl w:val="0"/>
              </w:rPr>
              <w:t xml:space="preserve"> typed signature</w:t>
            </w:r>
          </w:ins>
        </w:sdtContent>
      </w:sdt>
      <w:r w:rsidDel="00000000" w:rsidR="00000000" w:rsidRPr="00000000">
        <w:rPr>
          <w:rtl w:val="0"/>
        </w:rPr>
        <w:t xml:space="preserve"> name and select the “I certify the information is correct and true to the best of my knowledge and belief” checkbox again.</w:t>
      </w:r>
    </w:p>
    <w:sdt>
      <w:sdtPr>
        <w:tag w:val="goog_rdk_518"/>
      </w:sdtPr>
      <w:sdtContent>
        <w:p w:rsidR="00000000" w:rsidDel="00000000" w:rsidP="00000000" w:rsidRDefault="00000000" w:rsidRPr="00000000" w14:paraId="00000149">
          <w:pPr>
            <w:rPr>
              <w:ins w:author="Heather Justice" w:id="211" w:date="2024-07-11T17:36:04Z"/>
            </w:rPr>
          </w:pPr>
          <w:sdt>
            <w:sdtPr>
              <w:tag w:val="goog_rdk_516"/>
            </w:sdtPr>
            <w:sdtContent>
              <w:del w:author="Heather Justice" w:id="210" w:date="2024-07-11T17:36:03Z">
                <w:r w:rsidDel="00000000" w:rsidR="00000000" w:rsidRPr="00000000">
                  <w:rPr/>
                  <w:drawing>
                    <wp:inline distB="114300" distT="114300" distL="114300" distR="114300">
                      <wp:extent cx="3843338" cy="2387994"/>
                      <wp:effectExtent b="0" l="0" r="0" t="0"/>
                      <wp:docPr id="129" name="image53.png"/>
                      <a:graphic>
                        <a:graphicData uri="http://schemas.openxmlformats.org/drawingml/2006/picture">
                          <pic:pic>
                            <pic:nvPicPr>
                              <pic:cNvPr id="0" name="image53.png"/>
                              <pic:cNvPicPr preferRelativeResize="0"/>
                            </pic:nvPicPr>
                            <pic:blipFill>
                              <a:blip r:embed="rId108"/>
                              <a:srcRect b="1020" l="0" r="0" t="1021"/>
                              <a:stretch>
                                <a:fillRect/>
                              </a:stretch>
                            </pic:blipFill>
                            <pic:spPr>
                              <a:xfrm>
                                <a:off x="0" y="0"/>
                                <a:ext cx="3843338" cy="2387994"/>
                              </a:xfrm>
                              <a:prstGeom prst="rect"/>
                              <a:ln/>
                            </pic:spPr>
                          </pic:pic>
                        </a:graphicData>
                      </a:graphic>
                    </wp:inline>
                  </w:drawing>
                </w:r>
              </w:del>
            </w:sdtContent>
          </w:sdt>
          <w:sdt>
            <w:sdtPr>
              <w:tag w:val="goog_rdk_517"/>
            </w:sdtPr>
            <w:sdtContent>
              <w:ins w:author="Heather Justice" w:id="211" w:date="2024-07-11T17:36:04Z">
                <w:r w:rsidDel="00000000" w:rsidR="00000000" w:rsidRPr="00000000">
                  <w:rPr>
                    <w:rtl w:val="0"/>
                  </w:rPr>
                </w:r>
              </w:ins>
            </w:sdtContent>
          </w:sdt>
        </w:p>
      </w:sdtContent>
    </w:sdt>
    <w:sdt>
      <w:sdtPr>
        <w:tag w:val="goog_rdk_520"/>
      </w:sdtPr>
      <w:sdtContent>
        <w:p w:rsidR="00000000" w:rsidDel="00000000" w:rsidP="00000000" w:rsidRDefault="00000000" w:rsidRPr="00000000" w14:paraId="0000014A">
          <w:pPr>
            <w:rPr>
              <w:ins w:author="Heather Justice" w:id="211" w:date="2024-07-11T17:36:04Z"/>
            </w:rPr>
          </w:pPr>
          <w:sdt>
            <w:sdtPr>
              <w:tag w:val="goog_rdk_519"/>
            </w:sdtPr>
            <w:sdtContent>
              <w:ins w:author="Heather Justice" w:id="211" w:date="2024-07-11T17:36:04Z">
                <w:r w:rsidDel="00000000" w:rsidR="00000000" w:rsidRPr="00000000">
                  <w:rPr>
                    <w:rtl w:val="0"/>
                  </w:rPr>
                </w:r>
              </w:ins>
            </w:sdtContent>
          </w:sdt>
        </w:p>
      </w:sdtContent>
    </w:sdt>
    <w:p w:rsidR="00000000" w:rsidDel="00000000" w:rsidP="00000000" w:rsidRDefault="00000000" w:rsidRPr="00000000" w14:paraId="0000014B">
      <w:pPr>
        <w:rPr/>
      </w:pPr>
      <w:sdt>
        <w:sdtPr>
          <w:tag w:val="goog_rdk_521"/>
        </w:sdtPr>
        <w:sdtContent>
          <w:ins w:author="Heather Justice" w:id="211" w:date="2024-07-11T17:36:04Z">
            <w:r w:rsidDel="00000000" w:rsidR="00000000" w:rsidRPr="00000000">
              <w:rPr/>
              <w:drawing>
                <wp:inline distB="114300" distT="114300" distL="114300" distR="114300">
                  <wp:extent cx="5238750" cy="3876675"/>
                  <wp:effectExtent b="0" l="0" r="0" t="0"/>
                  <wp:docPr id="83" name="image17.png"/>
                  <a:graphic>
                    <a:graphicData uri="http://schemas.openxmlformats.org/drawingml/2006/picture">
                      <pic:pic>
                        <pic:nvPicPr>
                          <pic:cNvPr id="0" name="image17.png"/>
                          <pic:cNvPicPr preferRelativeResize="0"/>
                        </pic:nvPicPr>
                        <pic:blipFill>
                          <a:blip r:embed="rId109"/>
                          <a:srcRect b="0" l="0" r="0" t="0"/>
                          <a:stretch>
                            <a:fillRect/>
                          </a:stretch>
                        </pic:blipFill>
                        <pic:spPr>
                          <a:xfrm>
                            <a:off x="0" y="0"/>
                            <a:ext cx="5238750" cy="3876675"/>
                          </a:xfrm>
                          <a:prstGeom prst="rect"/>
                          <a:ln/>
                        </pic:spPr>
                      </pic:pic>
                    </a:graphicData>
                  </a:graphic>
                </wp:inline>
              </w:drawing>
            </w:r>
          </w:ins>
        </w:sdtContent>
      </w:sdt>
      <w:r w:rsidDel="00000000" w:rsidR="00000000" w:rsidRPr="00000000">
        <w:rPr>
          <w:rtl w:val="0"/>
        </w:rPr>
        <w:br w:type="textWrapping"/>
      </w:r>
      <w:bookmarkStart w:colFirst="0" w:colLast="0" w:name="bookmark=id.kgcv8k" w:id="69"/>
      <w:bookmarkEnd w:id="69"/>
      <w:r w:rsidDel="00000000" w:rsidR="00000000" w:rsidRPr="00000000">
        <w:rPr>
          <w:i w:val="1"/>
          <w:sz w:val="18"/>
          <w:szCs w:val="18"/>
          <w:rtl w:val="0"/>
        </w:rPr>
        <w:t xml:space="preserve">Figure 4</w:t>
      </w:r>
      <w:sdt>
        <w:sdtPr>
          <w:tag w:val="goog_rdk_522"/>
        </w:sdtPr>
        <w:sdtContent>
          <w:ins w:author="Heather Justice" w:id="212" w:date="2024-07-11T20:18:31Z">
            <w:r w:rsidDel="00000000" w:rsidR="00000000" w:rsidRPr="00000000">
              <w:rPr>
                <w:i w:val="1"/>
                <w:sz w:val="18"/>
                <w:szCs w:val="18"/>
                <w:rtl w:val="0"/>
              </w:rPr>
              <w:t xml:space="preserve">2</w:t>
            </w:r>
          </w:ins>
        </w:sdtContent>
      </w:sdt>
      <w:sdt>
        <w:sdtPr>
          <w:tag w:val="goog_rdk_523"/>
        </w:sdtPr>
        <w:sdtContent>
          <w:del w:author="Heather Justice" w:id="212" w:date="2024-07-11T20:18:31Z">
            <w:r w:rsidDel="00000000" w:rsidR="00000000" w:rsidRPr="00000000">
              <w:rPr>
                <w:i w:val="1"/>
                <w:sz w:val="18"/>
                <w:szCs w:val="18"/>
                <w:rtl w:val="0"/>
              </w:rPr>
              <w:delText xml:space="preserve">4</w:delText>
            </w:r>
          </w:del>
        </w:sdtContent>
      </w:sdt>
      <w:r w:rsidDel="00000000" w:rsidR="00000000" w:rsidRPr="00000000">
        <w:rPr>
          <w:i w:val="1"/>
          <w:sz w:val="18"/>
          <w:szCs w:val="18"/>
          <w:rtl w:val="0"/>
        </w:rPr>
        <w:t xml:space="preserve">. Signature error.</w:t>
      </w:r>
      <w:r w:rsidDel="00000000" w:rsidR="00000000" w:rsidRPr="00000000">
        <w:rPr>
          <w:rtl w:val="0"/>
        </w:rPr>
      </w:r>
    </w:p>
    <w:sdt>
      <w:sdtPr>
        <w:tag w:val="goog_rdk_532"/>
      </w:sdtPr>
      <w:sdtContent>
        <w:p w:rsidR="00000000" w:rsidDel="00000000" w:rsidP="00000000" w:rsidRDefault="00000000" w:rsidRPr="00000000" w14:paraId="0000014C">
          <w:pPr>
            <w:rPr>
              <w:ins w:author="Heather Justice" w:id="217" w:date="2024-07-11T17:32:16Z"/>
            </w:rPr>
          </w:pPr>
          <w:r w:rsidDel="00000000" w:rsidR="00000000" w:rsidRPr="00000000">
            <w:rPr>
              <w:rtl w:val="0"/>
            </w:rPr>
            <w:t xml:space="preserve">If the applicant chose “</w:t>
          </w:r>
          <w:sdt>
            <w:sdtPr>
              <w:tag w:val="goog_rdk_524"/>
            </w:sdtPr>
            <w:sdtContent>
              <w:ins w:author="Heather Justice" w:id="213" w:date="2024-07-11T17:33:06Z">
                <w:r w:rsidDel="00000000" w:rsidR="00000000" w:rsidRPr="00000000">
                  <w:rPr>
                    <w:rtl w:val="0"/>
                  </w:rPr>
                  <w:t xml:space="preserve">I’m a representative with legal authority signing on behalf of the Veteran”</w:t>
                </w:r>
              </w:ins>
            </w:sdtContent>
          </w:sdt>
          <w:sdt>
            <w:sdtPr>
              <w:tag w:val="goog_rdk_525"/>
            </w:sdtPr>
            <w:sdtContent>
              <w:del w:author="Heather Justice" w:id="213" w:date="2024-07-11T17:33:06Z">
                <w:r w:rsidDel="00000000" w:rsidR="00000000" w:rsidRPr="00000000">
                  <w:rPr>
                    <w:rtl w:val="0"/>
                  </w:rPr>
                  <w:delText xml:space="preserve">Yes. I want to upload my document now” or “Yes. But I’ll provide my document later”</w:delText>
                </w:r>
              </w:del>
            </w:sdtContent>
          </w:sdt>
          <w:r w:rsidDel="00000000" w:rsidR="00000000" w:rsidRPr="00000000">
            <w:rPr>
              <w:rtl w:val="0"/>
            </w:rPr>
            <w:t xml:space="preserve"> on the </w:t>
          </w:r>
          <w:sdt>
            <w:sdtPr>
              <w:tag w:val="goog_rdk_526"/>
            </w:sdtPr>
            <w:sdtContent>
              <w:del w:author="Heather Justice" w:id="214" w:date="2024-07-11T17:34:28Z">
                <w:r w:rsidDel="00000000" w:rsidR="00000000" w:rsidRPr="00000000">
                  <w:fldChar w:fldCharType="begin"/>
                </w:r>
                <w:r w:rsidDel="00000000" w:rsidR="00000000" w:rsidRPr="00000000">
                  <w:delInstrText xml:space="preserve">HYPERLINK \l "bookmark=id.48pi1tg"</w:delInstrText>
                </w:r>
                <w:r w:rsidDel="00000000" w:rsidR="00000000" w:rsidRPr="00000000">
                  <w:fldChar w:fldCharType="separate"/>
                </w:r>
                <w:r w:rsidDel="00000000" w:rsidR="00000000" w:rsidRPr="00000000">
                  <w:rPr>
                    <w:color w:val="1155cc"/>
                    <w:u w:val="single"/>
                    <w:rtl w:val="0"/>
                  </w:rPr>
                  <w:delText xml:space="preserve">Representative documentation </w:delText>
                </w:r>
                <w:r w:rsidDel="00000000" w:rsidR="00000000" w:rsidRPr="00000000">
                  <w:fldChar w:fldCharType="end"/>
                </w:r>
              </w:del>
            </w:sdtContent>
          </w:sdt>
          <w:sdt>
            <w:sdtPr>
              <w:tag w:val="goog_rdk_527"/>
            </w:sdtPr>
            <w:sdtContent>
              <w:ins w:author="Heather Justice" w:id="214" w:date="2024-07-11T17:34:28Z">
                <w:r w:rsidDel="00000000" w:rsidR="00000000" w:rsidRPr="00000000">
                  <w:rPr>
                    <w:rtl w:val="0"/>
                  </w:rPr>
                  <w:t xml:space="preserve">Representative documentation </w:t>
                </w:r>
              </w:ins>
            </w:sdtContent>
          </w:sdt>
          <w:r w:rsidDel="00000000" w:rsidR="00000000" w:rsidRPr="00000000">
            <w:rPr>
              <w:rtl w:val="0"/>
            </w:rPr>
            <w:t xml:space="preserve">screen, they will see this screen (</w:t>
          </w:r>
          <w:sdt>
            <w:sdtPr>
              <w:tag w:val="goog_rdk_528"/>
            </w:sdtPr>
            <w:sdtContent>
              <w:ins w:author="Heather Justice" w:id="215" w:date="2024-07-11T20:18:51Z">
                <w:r w:rsidDel="00000000" w:rsidR="00000000" w:rsidRPr="00000000">
                  <w:fldChar w:fldCharType="begin"/>
                </w:r>
                <w:r w:rsidDel="00000000" w:rsidR="00000000" w:rsidRPr="00000000">
                  <w:instrText xml:space="preserve">HYPERLINK \l "bookmark=id.34g0dwd"</w:instrText>
                </w:r>
                <w:r w:rsidDel="00000000" w:rsidR="00000000" w:rsidRPr="00000000">
                  <w:fldChar w:fldCharType="separate"/>
                </w:r>
                <w:r w:rsidDel="00000000" w:rsidR="00000000" w:rsidRPr="00000000">
                  <w:rPr>
                    <w:rtl w:val="0"/>
                  </w:rPr>
                  <w:t xml:space="preserve">Figure 43</w:t>
                </w:r>
                <w:r w:rsidDel="00000000" w:rsidR="00000000" w:rsidRPr="00000000">
                  <w:fldChar w:fldCharType="end"/>
                </w:r>
              </w:ins>
            </w:sdtContent>
          </w:sdt>
          <w:sdt>
            <w:sdtPr>
              <w:tag w:val="goog_rdk_529"/>
            </w:sdtPr>
            <w:sdtContent>
              <w:del w:author="Heather Justice" w:id="215" w:date="2024-07-11T20:18:51Z">
                <w:r w:rsidDel="00000000" w:rsidR="00000000" w:rsidRPr="00000000">
                  <w:fldChar w:fldCharType="begin"/>
                </w:r>
                <w:r w:rsidDel="00000000" w:rsidR="00000000" w:rsidRPr="00000000">
                  <w:delInstrText xml:space="preserve">HYPERLINK \l "bookmark=id.34g0dwd"</w:delInstrText>
                </w:r>
                <w:r w:rsidDel="00000000" w:rsidR="00000000" w:rsidRPr="00000000">
                  <w:fldChar w:fldCharType="separate"/>
                </w:r>
                <w:r w:rsidDel="00000000" w:rsidR="00000000" w:rsidRPr="00000000">
                  <w:rPr>
                    <w:color w:val="1155cc"/>
                    <w:u w:val="single"/>
                    <w:rtl w:val="0"/>
                  </w:rPr>
                  <w:delText xml:space="preserve">Figure 45</w:delText>
                </w:r>
                <w:r w:rsidDel="00000000" w:rsidR="00000000" w:rsidRPr="00000000">
                  <w:fldChar w:fldCharType="end"/>
                </w:r>
              </w:del>
            </w:sdtContent>
          </w:sdt>
          <w:r w:rsidDel="00000000" w:rsidR="00000000" w:rsidRPr="00000000">
            <w:rPr>
              <w:rtl w:val="0"/>
            </w:rPr>
            <w:t xml:space="preserve">). The representative can input their full name and select the “I certify the information is correct and true to the best of my knowledge and belief” checkbox.</w:t>
            <w:br w:type="textWrapping"/>
          </w:r>
          <w:sdt>
            <w:sdtPr>
              <w:tag w:val="goog_rdk_530"/>
            </w:sdtPr>
            <w:sdtContent>
              <w:del w:author="Heather Justice" w:id="216" w:date="2024-07-11T17:32:14Z">
                <w:r w:rsidDel="00000000" w:rsidR="00000000" w:rsidRPr="00000000">
                  <w:rPr/>
                  <w:drawing>
                    <wp:inline distB="114300" distT="114300" distL="114300" distR="114300">
                      <wp:extent cx="5819775" cy="5362575"/>
                      <wp:effectExtent b="0" l="0" r="0" t="0"/>
                      <wp:docPr id="130" name="image54.png"/>
                      <a:graphic>
                        <a:graphicData uri="http://schemas.openxmlformats.org/drawingml/2006/picture">
                          <pic:pic>
                            <pic:nvPicPr>
                              <pic:cNvPr id="0" name="image54.png"/>
                              <pic:cNvPicPr preferRelativeResize="0"/>
                            </pic:nvPicPr>
                            <pic:blipFill>
                              <a:blip r:embed="rId110"/>
                              <a:srcRect b="0" l="0" r="0" t="0"/>
                              <a:stretch>
                                <a:fillRect/>
                              </a:stretch>
                            </pic:blipFill>
                            <pic:spPr>
                              <a:xfrm>
                                <a:off x="0" y="0"/>
                                <a:ext cx="5819775" cy="5362575"/>
                              </a:xfrm>
                              <a:prstGeom prst="rect"/>
                              <a:ln/>
                            </pic:spPr>
                          </pic:pic>
                        </a:graphicData>
                      </a:graphic>
                    </wp:inline>
                  </w:drawing>
                </w:r>
              </w:del>
            </w:sdtContent>
          </w:sdt>
          <w:sdt>
            <w:sdtPr>
              <w:tag w:val="goog_rdk_531"/>
            </w:sdtPr>
            <w:sdtContent>
              <w:ins w:author="Heather Justice" w:id="217" w:date="2024-07-11T17:32:16Z">
                <w:r w:rsidDel="00000000" w:rsidR="00000000" w:rsidRPr="00000000">
                  <w:rPr>
                    <w:rtl w:val="0"/>
                  </w:rPr>
                </w:r>
              </w:ins>
            </w:sdtContent>
          </w:sdt>
        </w:p>
      </w:sdtContent>
    </w:sdt>
    <w:sdt>
      <w:sdtPr>
        <w:tag w:val="goog_rdk_534"/>
      </w:sdtPr>
      <w:sdtContent>
        <w:p w:rsidR="00000000" w:rsidDel="00000000" w:rsidP="00000000" w:rsidRDefault="00000000" w:rsidRPr="00000000" w14:paraId="0000014D">
          <w:pPr>
            <w:rPr>
              <w:ins w:author="Heather Justice" w:id="217" w:date="2024-07-11T17:32:16Z"/>
            </w:rPr>
          </w:pPr>
          <w:sdt>
            <w:sdtPr>
              <w:tag w:val="goog_rdk_533"/>
            </w:sdtPr>
            <w:sdtContent>
              <w:ins w:author="Heather Justice" w:id="217" w:date="2024-07-11T17:32:16Z">
                <w:r w:rsidDel="00000000" w:rsidR="00000000" w:rsidRPr="00000000">
                  <w:rPr>
                    <w:rtl w:val="0"/>
                  </w:rPr>
                </w:r>
              </w:ins>
            </w:sdtContent>
          </w:sdt>
        </w:p>
      </w:sdtContent>
    </w:sdt>
    <w:p w:rsidR="00000000" w:rsidDel="00000000" w:rsidP="00000000" w:rsidRDefault="00000000" w:rsidRPr="00000000" w14:paraId="0000014E">
      <w:pPr>
        <w:rPr/>
      </w:pPr>
      <w:sdt>
        <w:sdtPr>
          <w:tag w:val="goog_rdk_535"/>
        </w:sdtPr>
        <w:sdtContent>
          <w:ins w:author="Heather Justice" w:id="217" w:date="2024-07-11T17:32:16Z">
            <w:r w:rsidDel="00000000" w:rsidR="00000000" w:rsidRPr="00000000">
              <w:rPr/>
              <w:drawing>
                <wp:inline distB="114300" distT="114300" distL="114300" distR="114300">
                  <wp:extent cx="5257800" cy="4705350"/>
                  <wp:effectExtent b="0" l="0" r="0" t="0"/>
                  <wp:docPr id="105" name="image34.png"/>
                  <a:graphic>
                    <a:graphicData uri="http://schemas.openxmlformats.org/drawingml/2006/picture">
                      <pic:pic>
                        <pic:nvPicPr>
                          <pic:cNvPr id="0" name="image34.png"/>
                          <pic:cNvPicPr preferRelativeResize="0"/>
                        </pic:nvPicPr>
                        <pic:blipFill>
                          <a:blip r:embed="rId111"/>
                          <a:srcRect b="0" l="0" r="0" t="0"/>
                          <a:stretch>
                            <a:fillRect/>
                          </a:stretch>
                        </pic:blipFill>
                        <pic:spPr>
                          <a:xfrm>
                            <a:off x="0" y="0"/>
                            <a:ext cx="5257800" cy="4705350"/>
                          </a:xfrm>
                          <a:prstGeom prst="rect"/>
                          <a:ln/>
                        </pic:spPr>
                      </pic:pic>
                    </a:graphicData>
                  </a:graphic>
                </wp:inline>
              </w:drawing>
            </w:r>
          </w:ins>
        </w:sdtContent>
      </w:sdt>
      <w:r w:rsidDel="00000000" w:rsidR="00000000" w:rsidRPr="00000000">
        <w:rPr>
          <w:rtl w:val="0"/>
        </w:rPr>
        <w:br w:type="textWrapping"/>
      </w:r>
      <w:bookmarkStart w:colFirst="0" w:colLast="0" w:name="bookmark=id.34g0dwd" w:id="70"/>
      <w:bookmarkEnd w:id="70"/>
      <w:r w:rsidDel="00000000" w:rsidR="00000000" w:rsidRPr="00000000">
        <w:rPr>
          <w:i w:val="1"/>
          <w:sz w:val="18"/>
          <w:szCs w:val="18"/>
          <w:rtl w:val="0"/>
        </w:rPr>
        <w:t xml:space="preserve">Figure 4</w:t>
      </w:r>
      <w:sdt>
        <w:sdtPr>
          <w:tag w:val="goog_rdk_536"/>
        </w:sdtPr>
        <w:sdtContent>
          <w:ins w:author="Heather Justice" w:id="218" w:date="2024-07-11T20:19:02Z">
            <w:r w:rsidDel="00000000" w:rsidR="00000000" w:rsidRPr="00000000">
              <w:rPr>
                <w:i w:val="1"/>
                <w:sz w:val="18"/>
                <w:szCs w:val="18"/>
                <w:rtl w:val="0"/>
              </w:rPr>
              <w:t xml:space="preserve">3</w:t>
            </w:r>
          </w:ins>
        </w:sdtContent>
      </w:sdt>
      <w:sdt>
        <w:sdtPr>
          <w:tag w:val="goog_rdk_537"/>
        </w:sdtPr>
        <w:sdtContent>
          <w:del w:author="Heather Justice" w:id="218" w:date="2024-07-11T20:19:02Z">
            <w:r w:rsidDel="00000000" w:rsidR="00000000" w:rsidRPr="00000000">
              <w:rPr>
                <w:i w:val="1"/>
                <w:sz w:val="18"/>
                <w:szCs w:val="18"/>
                <w:rtl w:val="0"/>
              </w:rPr>
              <w:delText xml:space="preserve">5</w:delText>
            </w:r>
          </w:del>
        </w:sdtContent>
      </w:sdt>
      <w:r w:rsidDel="00000000" w:rsidR="00000000" w:rsidRPr="00000000">
        <w:rPr>
          <w:i w:val="1"/>
          <w:sz w:val="18"/>
          <w:szCs w:val="18"/>
          <w:rtl w:val="0"/>
        </w:rPr>
        <w:t xml:space="preserve">. Signing </w:t>
      </w:r>
      <w:sdt>
        <w:sdtPr>
          <w:tag w:val="goog_rdk_538"/>
        </w:sdtPr>
        <w:sdtContent>
          <w:ins w:author="Heather Justice" w:id="219" w:date="2024-07-11T20:19:16Z">
            <w:r w:rsidDel="00000000" w:rsidR="00000000" w:rsidRPr="00000000">
              <w:rPr>
                <w:i w:val="1"/>
                <w:sz w:val="18"/>
                <w:szCs w:val="18"/>
                <w:rtl w:val="0"/>
              </w:rPr>
              <w:t xml:space="preserve">on behalf of the </w:t>
            </w:r>
          </w:ins>
        </w:sdtContent>
      </w:sdt>
      <w:sdt>
        <w:sdtPr>
          <w:tag w:val="goog_rdk_539"/>
        </w:sdtPr>
        <w:sdtContent>
          <w:del w:author="Heather Justice" w:id="219" w:date="2024-07-11T20:19:16Z">
            <w:r w:rsidDel="00000000" w:rsidR="00000000" w:rsidRPr="00000000">
              <w:rPr>
                <w:i w:val="1"/>
                <w:sz w:val="18"/>
                <w:szCs w:val="18"/>
                <w:rtl w:val="0"/>
              </w:rPr>
              <w:delText xml:space="preserve">for </w:delText>
            </w:r>
          </w:del>
        </w:sdtContent>
      </w:sdt>
      <w:sdt>
        <w:sdtPr>
          <w:tag w:val="goog_rdk_540"/>
        </w:sdtPr>
        <w:sdtContent>
          <w:ins w:author="Heather Justice" w:id="219" w:date="2024-07-11T20:19:16Z">
            <w:r w:rsidDel="00000000" w:rsidR="00000000" w:rsidRPr="00000000">
              <w:rPr>
                <w:i w:val="1"/>
                <w:sz w:val="18"/>
                <w:szCs w:val="18"/>
                <w:rtl w:val="0"/>
              </w:rPr>
              <w:t xml:space="preserve">Veteran</w:t>
            </w:r>
          </w:ins>
        </w:sdtContent>
      </w:sdt>
      <w:sdt>
        <w:sdtPr>
          <w:tag w:val="goog_rdk_541"/>
        </w:sdtPr>
        <w:sdtContent>
          <w:del w:author="Heather Justice" w:id="219" w:date="2024-07-11T20:19:16Z">
            <w:r w:rsidDel="00000000" w:rsidR="00000000" w:rsidRPr="00000000">
              <w:rPr>
                <w:i w:val="1"/>
                <w:sz w:val="18"/>
                <w:szCs w:val="18"/>
                <w:rtl w:val="0"/>
              </w:rPr>
              <w:delText xml:space="preserve">document</w:delText>
            </w:r>
          </w:del>
        </w:sdtContent>
      </w:sdt>
      <w:r w:rsidDel="00000000" w:rsidR="00000000" w:rsidRPr="00000000">
        <w:rPr>
          <w:i w:val="1"/>
          <w:sz w:val="18"/>
          <w:szCs w:val="18"/>
          <w:rtl w:val="0"/>
        </w:rPr>
        <w:t xml:space="preserve">.</w:t>
      </w:r>
      <w:r w:rsidDel="00000000" w:rsidR="00000000" w:rsidRPr="00000000">
        <w:rPr>
          <w:rtl w:val="0"/>
        </w:rPr>
      </w:r>
    </w:p>
    <w:p w:rsidR="00000000" w:rsidDel="00000000" w:rsidP="00000000" w:rsidRDefault="00000000" w:rsidRPr="00000000" w14:paraId="0000014F">
      <w:pPr>
        <w:rPr/>
      </w:pPr>
      <w:r w:rsidDel="00000000" w:rsidR="00000000" w:rsidRPr="00000000">
        <w:br w:type="page"/>
      </w:r>
      <w:r w:rsidDel="00000000" w:rsidR="00000000" w:rsidRPr="00000000">
        <w:rPr>
          <w:rtl w:val="0"/>
        </w:rPr>
      </w:r>
    </w:p>
    <w:p w:rsidR="00000000" w:rsidDel="00000000" w:rsidP="00000000" w:rsidRDefault="00000000" w:rsidRPr="00000000" w14:paraId="00000150">
      <w:pPr>
        <w:pBdr>
          <w:bottom w:color="000000" w:space="1" w:sz="6" w:val="single"/>
        </w:pBdr>
        <w:rPr/>
      </w:pPr>
      <w:r w:rsidDel="00000000" w:rsidR="00000000" w:rsidRPr="00000000">
        <w:rPr>
          <w:rtl w:val="0"/>
        </w:rPr>
        <w:t xml:space="preserve">Next, each caregiver applicant can type their full name as they input it into the form and select the “I certify the information is correct and true to the best of my knowledge and belief” checkbox (</w:t>
      </w:r>
      <w:hyperlink w:anchor="bookmark=id.1jlao46">
        <w:r w:rsidDel="00000000" w:rsidR="00000000" w:rsidRPr="00000000">
          <w:rPr>
            <w:color w:val="1155cc"/>
            <w:u w:val="single"/>
            <w:rtl w:val="0"/>
          </w:rPr>
          <w:t xml:space="preserve">Figure 46</w:t>
        </w:r>
      </w:hyperlink>
      <w:r w:rsidDel="00000000" w:rsidR="00000000" w:rsidRPr="00000000">
        <w:rPr>
          <w:rtl w:val="0"/>
        </w:rPr>
        <w:t xml:space="preserve">).</w:t>
      </w:r>
    </w:p>
    <w:sdt>
      <w:sdtPr>
        <w:tag w:val="goog_rdk_545"/>
      </w:sdtPr>
      <w:sdtContent>
        <w:p w:rsidR="00000000" w:rsidDel="00000000" w:rsidP="00000000" w:rsidRDefault="00000000" w:rsidRPr="00000000" w14:paraId="00000151">
          <w:pPr>
            <w:pBdr>
              <w:bottom w:color="000000" w:space="1" w:sz="6" w:val="single"/>
            </w:pBdr>
            <w:rPr>
              <w:ins w:author="Heather Justice" w:id="221" w:date="2024-07-11T17:37:39Z"/>
            </w:rPr>
          </w:pPr>
          <w:sdt>
            <w:sdtPr>
              <w:tag w:val="goog_rdk_543"/>
            </w:sdtPr>
            <w:sdtContent>
              <w:del w:author="Heather Justice" w:id="220" w:date="2024-07-11T17:37:38Z">
                <w:r w:rsidDel="00000000" w:rsidR="00000000" w:rsidRPr="00000000">
                  <w:rPr/>
                  <w:drawing>
                    <wp:inline distB="114300" distT="114300" distL="114300" distR="114300">
                      <wp:extent cx="3745227" cy="4460875"/>
                      <wp:effectExtent b="0" l="0" r="0" t="0"/>
                      <wp:docPr id="131" name="image58.png"/>
                      <a:graphic>
                        <a:graphicData uri="http://schemas.openxmlformats.org/drawingml/2006/picture">
                          <pic:pic>
                            <pic:nvPicPr>
                              <pic:cNvPr id="0" name="image58.png"/>
                              <pic:cNvPicPr preferRelativeResize="0"/>
                            </pic:nvPicPr>
                            <pic:blipFill>
                              <a:blip r:embed="rId112"/>
                              <a:srcRect b="7273" l="5472" r="7292" t="4144"/>
                              <a:stretch>
                                <a:fillRect/>
                              </a:stretch>
                            </pic:blipFill>
                            <pic:spPr>
                              <a:xfrm>
                                <a:off x="0" y="0"/>
                                <a:ext cx="3745227" cy="4460875"/>
                              </a:xfrm>
                              <a:prstGeom prst="rect"/>
                              <a:ln/>
                            </pic:spPr>
                          </pic:pic>
                        </a:graphicData>
                      </a:graphic>
                    </wp:inline>
                  </w:drawing>
                </w:r>
              </w:del>
            </w:sdtContent>
          </w:sdt>
          <w:sdt>
            <w:sdtPr>
              <w:tag w:val="goog_rdk_544"/>
            </w:sdtPr>
            <w:sdtContent>
              <w:ins w:author="Heather Justice" w:id="221" w:date="2024-07-11T17:37:39Z">
                <w:r w:rsidDel="00000000" w:rsidR="00000000" w:rsidRPr="00000000">
                  <w:rPr>
                    <w:rtl w:val="0"/>
                  </w:rPr>
                </w:r>
              </w:ins>
            </w:sdtContent>
          </w:sdt>
        </w:p>
      </w:sdtContent>
    </w:sdt>
    <w:sdt>
      <w:sdtPr>
        <w:tag w:val="goog_rdk_547"/>
      </w:sdtPr>
      <w:sdtContent>
        <w:p w:rsidR="00000000" w:rsidDel="00000000" w:rsidP="00000000" w:rsidRDefault="00000000" w:rsidRPr="00000000" w14:paraId="00000152">
          <w:pPr>
            <w:pBdr>
              <w:bottom w:color="000000" w:space="1" w:sz="6" w:val="single"/>
            </w:pBdr>
            <w:rPr>
              <w:ins w:author="Heather Justice" w:id="221" w:date="2024-07-11T17:37:39Z"/>
            </w:rPr>
          </w:pPr>
          <w:sdt>
            <w:sdtPr>
              <w:tag w:val="goog_rdk_546"/>
            </w:sdtPr>
            <w:sdtContent>
              <w:ins w:author="Heather Justice" w:id="221" w:date="2024-07-11T17:37:39Z">
                <w:r w:rsidDel="00000000" w:rsidR="00000000" w:rsidRPr="00000000">
                  <w:rPr>
                    <w:rtl w:val="0"/>
                  </w:rPr>
                </w:r>
              </w:ins>
            </w:sdtContent>
          </w:sdt>
        </w:p>
      </w:sdtContent>
    </w:sdt>
    <w:p w:rsidR="00000000" w:rsidDel="00000000" w:rsidP="00000000" w:rsidRDefault="00000000" w:rsidRPr="00000000" w14:paraId="00000153">
      <w:pPr>
        <w:pBdr>
          <w:bottom w:color="000000" w:space="1" w:sz="6" w:val="single"/>
        </w:pBdr>
        <w:rPr/>
      </w:pPr>
      <w:sdt>
        <w:sdtPr>
          <w:tag w:val="goog_rdk_548"/>
        </w:sdtPr>
        <w:sdtContent>
          <w:ins w:author="Heather Justice" w:id="221" w:date="2024-07-11T17:37:39Z">
            <w:r w:rsidDel="00000000" w:rsidR="00000000" w:rsidRPr="00000000">
              <w:rPr/>
              <w:drawing>
                <wp:inline distB="114300" distT="114300" distL="114300" distR="114300">
                  <wp:extent cx="5248275" cy="7839075"/>
                  <wp:effectExtent b="0" l="0" r="0" t="0"/>
                  <wp:docPr id="86" name="image20.png"/>
                  <a:graphic>
                    <a:graphicData uri="http://schemas.openxmlformats.org/drawingml/2006/picture">
                      <pic:pic>
                        <pic:nvPicPr>
                          <pic:cNvPr id="0" name="image20.png"/>
                          <pic:cNvPicPr preferRelativeResize="0"/>
                        </pic:nvPicPr>
                        <pic:blipFill>
                          <a:blip r:embed="rId113"/>
                          <a:srcRect b="0" l="0" r="0" t="0"/>
                          <a:stretch>
                            <a:fillRect/>
                          </a:stretch>
                        </pic:blipFill>
                        <pic:spPr>
                          <a:xfrm>
                            <a:off x="0" y="0"/>
                            <a:ext cx="5248275" cy="7839075"/>
                          </a:xfrm>
                          <a:prstGeom prst="rect"/>
                          <a:ln/>
                        </pic:spPr>
                      </pic:pic>
                    </a:graphicData>
                  </a:graphic>
                </wp:inline>
              </w:drawing>
            </w:r>
          </w:ins>
        </w:sdtContent>
      </w:sdt>
      <w:r w:rsidDel="00000000" w:rsidR="00000000" w:rsidRPr="00000000">
        <w:rPr>
          <w:rtl w:val="0"/>
        </w:rPr>
        <w:br w:type="textWrapping"/>
      </w:r>
      <w:bookmarkStart w:colFirst="0" w:colLast="0" w:name="bookmark=id.1jlao46" w:id="71"/>
      <w:bookmarkEnd w:id="71"/>
      <w:r w:rsidDel="00000000" w:rsidR="00000000" w:rsidRPr="00000000">
        <w:rPr>
          <w:i w:val="1"/>
          <w:sz w:val="18"/>
          <w:szCs w:val="18"/>
          <w:rtl w:val="0"/>
        </w:rPr>
        <w:t xml:space="preserve">Figure 4</w:t>
      </w:r>
      <w:sdt>
        <w:sdtPr>
          <w:tag w:val="goog_rdk_549"/>
        </w:sdtPr>
        <w:sdtContent>
          <w:ins w:author="Heather Justice" w:id="222" w:date="2024-07-11T20:20:09Z">
            <w:r w:rsidDel="00000000" w:rsidR="00000000" w:rsidRPr="00000000">
              <w:rPr>
                <w:i w:val="1"/>
                <w:sz w:val="18"/>
                <w:szCs w:val="18"/>
                <w:rtl w:val="0"/>
              </w:rPr>
              <w:t xml:space="preserve">4</w:t>
            </w:r>
          </w:ins>
        </w:sdtContent>
      </w:sdt>
      <w:sdt>
        <w:sdtPr>
          <w:tag w:val="goog_rdk_550"/>
        </w:sdtPr>
        <w:sdtContent>
          <w:del w:author="Heather Justice" w:id="222" w:date="2024-07-11T20:20:09Z">
            <w:r w:rsidDel="00000000" w:rsidR="00000000" w:rsidRPr="00000000">
              <w:rPr>
                <w:i w:val="1"/>
                <w:sz w:val="18"/>
                <w:szCs w:val="18"/>
                <w:rtl w:val="0"/>
              </w:rPr>
              <w:delText xml:space="preserve">6</w:delText>
            </w:r>
          </w:del>
        </w:sdtContent>
      </w:sdt>
      <w:r w:rsidDel="00000000" w:rsidR="00000000" w:rsidRPr="00000000">
        <w:rPr>
          <w:i w:val="1"/>
          <w:sz w:val="18"/>
          <w:szCs w:val="18"/>
          <w:rtl w:val="0"/>
        </w:rPr>
        <w:t xml:space="preserve">. Primary caregiver’s statement of truth.</w:t>
      </w:r>
      <w:r w:rsidDel="00000000" w:rsidR="00000000" w:rsidRPr="00000000">
        <w:br w:type="page"/>
      </w:r>
      <w:r w:rsidDel="00000000" w:rsidR="00000000" w:rsidRPr="00000000">
        <w:rPr>
          <w:rtl w:val="0"/>
        </w:rPr>
      </w:r>
    </w:p>
    <w:p w:rsidR="00000000" w:rsidDel="00000000" w:rsidP="00000000" w:rsidRDefault="00000000" w:rsidRPr="00000000" w14:paraId="00000154">
      <w:pPr>
        <w:rPr/>
      </w:pPr>
      <w:r w:rsidDel="00000000" w:rsidR="00000000" w:rsidRPr="00000000">
        <w:rPr>
          <w:rtl w:val="0"/>
        </w:rPr>
        <w:t xml:space="preserve">If the name does not match the name input into the form, they will receive this error (</w:t>
      </w:r>
      <w:sdt>
        <w:sdtPr>
          <w:tag w:val="goog_rdk_551"/>
        </w:sdtPr>
        <w:sdtContent>
          <w:ins w:author="Heather Justice" w:id="223" w:date="2024-07-11T20:20:20Z">
            <w:r w:rsidDel="00000000" w:rsidR="00000000" w:rsidRPr="00000000">
              <w:fldChar w:fldCharType="begin"/>
            </w:r>
            <w:r w:rsidDel="00000000" w:rsidR="00000000" w:rsidRPr="00000000">
              <w:instrText xml:space="preserve">HYPERLINK \l "bookmark=id.43ky6rz"</w:instrText>
            </w:r>
            <w:r w:rsidDel="00000000" w:rsidR="00000000" w:rsidRPr="00000000">
              <w:fldChar w:fldCharType="separate"/>
            </w:r>
            <w:r w:rsidDel="00000000" w:rsidR="00000000" w:rsidRPr="00000000">
              <w:rPr>
                <w:rtl w:val="0"/>
              </w:rPr>
              <w:t xml:space="preserve">Figure 45</w:t>
            </w:r>
            <w:r w:rsidDel="00000000" w:rsidR="00000000" w:rsidRPr="00000000">
              <w:fldChar w:fldCharType="end"/>
            </w:r>
          </w:ins>
        </w:sdtContent>
      </w:sdt>
      <w:sdt>
        <w:sdtPr>
          <w:tag w:val="goog_rdk_552"/>
        </w:sdtPr>
        <w:sdtContent>
          <w:del w:author="Heather Justice" w:id="223" w:date="2024-07-11T20:20:20Z">
            <w:r w:rsidDel="00000000" w:rsidR="00000000" w:rsidRPr="00000000">
              <w:fldChar w:fldCharType="begin"/>
            </w:r>
            <w:r w:rsidDel="00000000" w:rsidR="00000000" w:rsidRPr="00000000">
              <w:delInstrText xml:space="preserve">HYPERLINK \l "bookmark=id.43ky6rz"</w:delInstrText>
            </w:r>
            <w:r w:rsidDel="00000000" w:rsidR="00000000" w:rsidRPr="00000000">
              <w:fldChar w:fldCharType="separate"/>
            </w:r>
            <w:r w:rsidDel="00000000" w:rsidR="00000000" w:rsidRPr="00000000">
              <w:rPr>
                <w:color w:val="1155cc"/>
                <w:u w:val="single"/>
                <w:rtl w:val="0"/>
              </w:rPr>
              <w:delText xml:space="preserve">Figure 47</w:delText>
            </w:r>
            <w:r w:rsidDel="00000000" w:rsidR="00000000" w:rsidRPr="00000000">
              <w:fldChar w:fldCharType="end"/>
            </w:r>
          </w:del>
        </w:sdtContent>
      </w:sdt>
      <w:r w:rsidDel="00000000" w:rsidR="00000000" w:rsidRPr="00000000">
        <w:rPr>
          <w:rtl w:val="0"/>
        </w:rPr>
        <w:t xml:space="preserve">). Within the error, they can see the name that was input earlier in the form. They can edit the name and select the “I certify the information is correct and true to the best of my knowledge and belief” checkbox again.</w:t>
      </w:r>
    </w:p>
    <w:sdt>
      <w:sdtPr>
        <w:tag w:val="goog_rdk_556"/>
      </w:sdtPr>
      <w:sdtContent>
        <w:p w:rsidR="00000000" w:rsidDel="00000000" w:rsidP="00000000" w:rsidRDefault="00000000" w:rsidRPr="00000000" w14:paraId="00000155">
          <w:pPr>
            <w:rPr>
              <w:ins w:author="Heather Justice" w:id="225" w:date="2024-07-11T17:38:38Z"/>
            </w:rPr>
          </w:pPr>
          <w:sdt>
            <w:sdtPr>
              <w:tag w:val="goog_rdk_554"/>
            </w:sdtPr>
            <w:sdtContent>
              <w:del w:author="Heather Justice" w:id="224" w:date="2024-07-11T17:38:37Z">
                <w:r w:rsidDel="00000000" w:rsidR="00000000" w:rsidRPr="00000000">
                  <w:rPr/>
                  <w:drawing>
                    <wp:inline distB="114300" distT="114300" distL="114300" distR="114300">
                      <wp:extent cx="4191953" cy="3006350"/>
                      <wp:effectExtent b="0" l="0" r="0" t="0"/>
                      <wp:docPr id="132" name="image63.png"/>
                      <a:graphic>
                        <a:graphicData uri="http://schemas.openxmlformats.org/drawingml/2006/picture">
                          <pic:pic>
                            <pic:nvPicPr>
                              <pic:cNvPr id="0" name="image63.png"/>
                              <pic:cNvPicPr preferRelativeResize="0"/>
                            </pic:nvPicPr>
                            <pic:blipFill>
                              <a:blip r:embed="rId114"/>
                              <a:srcRect b="7326" l="3902" r="19550" t="51676"/>
                              <a:stretch>
                                <a:fillRect/>
                              </a:stretch>
                            </pic:blipFill>
                            <pic:spPr>
                              <a:xfrm>
                                <a:off x="0" y="0"/>
                                <a:ext cx="4191953" cy="3006350"/>
                              </a:xfrm>
                              <a:prstGeom prst="rect"/>
                              <a:ln/>
                            </pic:spPr>
                          </pic:pic>
                        </a:graphicData>
                      </a:graphic>
                    </wp:inline>
                  </w:drawing>
                </w:r>
              </w:del>
            </w:sdtContent>
          </w:sdt>
          <w:sdt>
            <w:sdtPr>
              <w:tag w:val="goog_rdk_555"/>
            </w:sdtPr>
            <w:sdtContent>
              <w:ins w:author="Heather Justice" w:id="225" w:date="2024-07-11T17:38:38Z">
                <w:r w:rsidDel="00000000" w:rsidR="00000000" w:rsidRPr="00000000">
                  <w:rPr>
                    <w:rtl w:val="0"/>
                  </w:rPr>
                </w:r>
              </w:ins>
            </w:sdtContent>
          </w:sdt>
        </w:p>
      </w:sdtContent>
    </w:sdt>
    <w:p w:rsidR="00000000" w:rsidDel="00000000" w:rsidP="00000000" w:rsidRDefault="00000000" w:rsidRPr="00000000" w14:paraId="00000156">
      <w:pPr>
        <w:rPr/>
      </w:pPr>
      <w:sdt>
        <w:sdtPr>
          <w:tag w:val="goog_rdk_557"/>
        </w:sdtPr>
        <w:sdtContent>
          <w:ins w:author="Heather Justice" w:id="225" w:date="2024-07-11T17:38:38Z">
            <w:r w:rsidDel="00000000" w:rsidR="00000000" w:rsidRPr="00000000">
              <w:rPr/>
              <w:drawing>
                <wp:inline distB="114300" distT="114300" distL="114300" distR="114300">
                  <wp:extent cx="5238750" cy="1876425"/>
                  <wp:effectExtent b="0" l="0" r="0" t="0"/>
                  <wp:docPr id="140" name="image70.png"/>
                  <a:graphic>
                    <a:graphicData uri="http://schemas.openxmlformats.org/drawingml/2006/picture">
                      <pic:pic>
                        <pic:nvPicPr>
                          <pic:cNvPr id="0" name="image70.png"/>
                          <pic:cNvPicPr preferRelativeResize="0"/>
                        </pic:nvPicPr>
                        <pic:blipFill>
                          <a:blip r:embed="rId115"/>
                          <a:srcRect b="0" l="0" r="0" t="0"/>
                          <a:stretch>
                            <a:fillRect/>
                          </a:stretch>
                        </pic:blipFill>
                        <pic:spPr>
                          <a:xfrm>
                            <a:off x="0" y="0"/>
                            <a:ext cx="5238750" cy="1876425"/>
                          </a:xfrm>
                          <a:prstGeom prst="rect"/>
                          <a:ln/>
                        </pic:spPr>
                      </pic:pic>
                    </a:graphicData>
                  </a:graphic>
                </wp:inline>
              </w:drawing>
            </w:r>
          </w:ins>
        </w:sdtContent>
      </w:sdt>
      <w:r w:rsidDel="00000000" w:rsidR="00000000" w:rsidRPr="00000000">
        <w:rPr>
          <w:rtl w:val="0"/>
        </w:rPr>
        <w:br w:type="textWrapping"/>
      </w:r>
      <w:bookmarkStart w:colFirst="0" w:colLast="0" w:name="bookmark=id.43ky6rz" w:id="72"/>
      <w:bookmarkEnd w:id="72"/>
      <w:r w:rsidDel="00000000" w:rsidR="00000000" w:rsidRPr="00000000">
        <w:rPr>
          <w:i w:val="1"/>
          <w:sz w:val="18"/>
          <w:szCs w:val="18"/>
          <w:rtl w:val="0"/>
        </w:rPr>
        <w:t xml:space="preserve">Figure 4</w:t>
      </w:r>
      <w:sdt>
        <w:sdtPr>
          <w:tag w:val="goog_rdk_558"/>
        </w:sdtPr>
        <w:sdtContent>
          <w:ins w:author="Heather Justice" w:id="226" w:date="2024-07-11T20:20:26Z">
            <w:r w:rsidDel="00000000" w:rsidR="00000000" w:rsidRPr="00000000">
              <w:rPr>
                <w:i w:val="1"/>
                <w:sz w:val="18"/>
                <w:szCs w:val="18"/>
                <w:rtl w:val="0"/>
              </w:rPr>
              <w:t xml:space="preserve">5</w:t>
            </w:r>
          </w:ins>
        </w:sdtContent>
      </w:sdt>
      <w:sdt>
        <w:sdtPr>
          <w:tag w:val="goog_rdk_559"/>
        </w:sdtPr>
        <w:sdtContent>
          <w:del w:author="Heather Justice" w:id="226" w:date="2024-07-11T20:20:26Z">
            <w:r w:rsidDel="00000000" w:rsidR="00000000" w:rsidRPr="00000000">
              <w:rPr>
                <w:i w:val="1"/>
                <w:sz w:val="18"/>
                <w:szCs w:val="18"/>
                <w:rtl w:val="0"/>
              </w:rPr>
              <w:delText xml:space="preserve">7</w:delText>
            </w:r>
          </w:del>
        </w:sdtContent>
      </w:sdt>
      <w:r w:rsidDel="00000000" w:rsidR="00000000" w:rsidRPr="00000000">
        <w:rPr>
          <w:i w:val="1"/>
          <w:sz w:val="18"/>
          <w:szCs w:val="18"/>
          <w:rtl w:val="0"/>
        </w:rPr>
        <w:t xml:space="preserve">. Primary Family Caregiver signature error.</w:t>
      </w:r>
      <w:r w:rsidDel="00000000" w:rsidR="00000000" w:rsidRPr="00000000">
        <w:rPr>
          <w:rtl w:val="0"/>
        </w:rPr>
      </w:r>
    </w:p>
    <w:p w:rsidR="00000000" w:rsidDel="00000000" w:rsidP="00000000" w:rsidRDefault="00000000" w:rsidRPr="00000000" w14:paraId="00000157">
      <w:pPr>
        <w:pStyle w:val="Heading3"/>
        <w:rPr>
          <w:b w:val="1"/>
          <w:color w:val="000000"/>
        </w:rPr>
      </w:pPr>
      <w:bookmarkStart w:colFirst="0" w:colLast="0" w:name="_heading=h.2iq8gzs" w:id="73"/>
      <w:bookmarkEnd w:id="73"/>
      <w:r w:rsidDel="00000000" w:rsidR="00000000" w:rsidRPr="00000000">
        <w:rPr>
          <w:b w:val="1"/>
          <w:color w:val="000000"/>
          <w:rtl w:val="0"/>
        </w:rPr>
        <w:t xml:space="preserve">Submitting the Application</w:t>
      </w:r>
    </w:p>
    <w:p w:rsidR="00000000" w:rsidDel="00000000" w:rsidP="00000000" w:rsidRDefault="00000000" w:rsidRPr="00000000" w14:paraId="00000158">
      <w:pPr>
        <w:rPr/>
      </w:pPr>
      <w:r w:rsidDel="00000000" w:rsidR="00000000" w:rsidRPr="00000000">
        <w:rPr>
          <w:rtl w:val="0"/>
        </w:rPr>
        <w:t xml:space="preserve">Once the Veteran and each caregiver applicant has input their names, they can select to submit their application (</w:t>
      </w:r>
      <w:sdt>
        <w:sdtPr>
          <w:tag w:val="goog_rdk_560"/>
        </w:sdtPr>
        <w:sdtContent>
          <w:ins w:author="Heather Justice" w:id="227" w:date="2024-07-11T20:20:41Z">
            <w:r w:rsidDel="00000000" w:rsidR="00000000" w:rsidRPr="00000000">
              <w:fldChar w:fldCharType="begin"/>
            </w:r>
            <w:r w:rsidDel="00000000" w:rsidR="00000000" w:rsidRPr="00000000">
              <w:instrText xml:space="preserve">HYPERLINK \l "bookmark=id.xvir7l"</w:instrText>
            </w:r>
            <w:r w:rsidDel="00000000" w:rsidR="00000000" w:rsidRPr="00000000">
              <w:fldChar w:fldCharType="separate"/>
            </w:r>
            <w:r w:rsidDel="00000000" w:rsidR="00000000" w:rsidRPr="00000000">
              <w:rPr>
                <w:rtl w:val="0"/>
              </w:rPr>
              <w:t xml:space="preserve">Figure 46</w:t>
            </w:r>
            <w:r w:rsidDel="00000000" w:rsidR="00000000" w:rsidRPr="00000000">
              <w:fldChar w:fldCharType="end"/>
            </w:r>
          </w:ins>
        </w:sdtContent>
      </w:sdt>
      <w:sdt>
        <w:sdtPr>
          <w:tag w:val="goog_rdk_561"/>
        </w:sdtPr>
        <w:sdtContent>
          <w:del w:author="Heather Justice" w:id="227" w:date="2024-07-11T20:20:41Z">
            <w:r w:rsidDel="00000000" w:rsidR="00000000" w:rsidRPr="00000000">
              <w:fldChar w:fldCharType="begin"/>
            </w:r>
            <w:r w:rsidDel="00000000" w:rsidR="00000000" w:rsidRPr="00000000">
              <w:delInstrText xml:space="preserve">HYPERLINK \l "bookmark=id.xvir7l"</w:delInstrText>
            </w:r>
            <w:r w:rsidDel="00000000" w:rsidR="00000000" w:rsidRPr="00000000">
              <w:fldChar w:fldCharType="separate"/>
            </w:r>
            <w:r w:rsidDel="00000000" w:rsidR="00000000" w:rsidRPr="00000000">
              <w:rPr>
                <w:color w:val="1155cc"/>
                <w:u w:val="single"/>
                <w:rtl w:val="0"/>
              </w:rPr>
              <w:delText xml:space="preserve">Figure 48</w:delText>
            </w:r>
            <w:r w:rsidDel="00000000" w:rsidR="00000000" w:rsidRPr="00000000">
              <w:fldChar w:fldCharType="end"/>
            </w:r>
          </w:del>
        </w:sdtContent>
      </w:sdt>
      <w:r w:rsidDel="00000000" w:rsidR="00000000" w:rsidRPr="00000000">
        <w:rPr>
          <w:rtl w:val="0"/>
        </w:rPr>
        <w:t xml:space="preserve">). </w:t>
      </w:r>
    </w:p>
    <w:sdt>
      <w:sdtPr>
        <w:tag w:val="goog_rdk_565"/>
      </w:sdtPr>
      <w:sdtContent>
        <w:p w:rsidR="00000000" w:rsidDel="00000000" w:rsidP="00000000" w:rsidRDefault="00000000" w:rsidRPr="00000000" w14:paraId="00000159">
          <w:pPr>
            <w:rPr>
              <w:ins w:author="Heather Justice" w:id="229" w:date="2024-07-11T17:39:47Z"/>
            </w:rPr>
          </w:pPr>
          <w:sdt>
            <w:sdtPr>
              <w:tag w:val="goog_rdk_563"/>
            </w:sdtPr>
            <w:sdtContent>
              <w:del w:author="Heather Justice" w:id="228" w:date="2024-07-11T17:39:46Z">
                <w:r w:rsidDel="00000000" w:rsidR="00000000" w:rsidRPr="00000000">
                  <w:rPr/>
                  <w:drawing>
                    <wp:inline distB="0" distT="0" distL="0" distR="0">
                      <wp:extent cx="3742858" cy="1450207"/>
                      <wp:effectExtent b="0" l="0" r="0" t="0"/>
                      <wp:docPr id="133" name="image55.png"/>
                      <a:graphic>
                        <a:graphicData uri="http://schemas.openxmlformats.org/drawingml/2006/picture">
                          <pic:pic>
                            <pic:nvPicPr>
                              <pic:cNvPr id="0" name="image55.png"/>
                              <pic:cNvPicPr preferRelativeResize="0"/>
                            </pic:nvPicPr>
                            <pic:blipFill>
                              <a:blip r:embed="rId116"/>
                              <a:srcRect b="23078" l="3321" r="9481" t="2917"/>
                              <a:stretch>
                                <a:fillRect/>
                              </a:stretch>
                            </pic:blipFill>
                            <pic:spPr>
                              <a:xfrm>
                                <a:off x="0" y="0"/>
                                <a:ext cx="3742858" cy="1450207"/>
                              </a:xfrm>
                              <a:prstGeom prst="rect"/>
                              <a:ln/>
                            </pic:spPr>
                          </pic:pic>
                        </a:graphicData>
                      </a:graphic>
                    </wp:inline>
                  </w:drawing>
                </w:r>
              </w:del>
            </w:sdtContent>
          </w:sdt>
          <w:sdt>
            <w:sdtPr>
              <w:tag w:val="goog_rdk_564"/>
            </w:sdtPr>
            <w:sdtContent>
              <w:ins w:author="Heather Justice" w:id="229" w:date="2024-07-11T17:39:47Z">
                <w:r w:rsidDel="00000000" w:rsidR="00000000" w:rsidRPr="00000000">
                  <w:rPr>
                    <w:rtl w:val="0"/>
                  </w:rPr>
                </w:r>
              </w:ins>
            </w:sdtContent>
          </w:sdt>
        </w:p>
      </w:sdtContent>
    </w:sdt>
    <w:p w:rsidR="00000000" w:rsidDel="00000000" w:rsidP="00000000" w:rsidRDefault="00000000" w:rsidRPr="00000000" w14:paraId="0000015A">
      <w:pPr>
        <w:rPr/>
      </w:pPr>
      <w:sdt>
        <w:sdtPr>
          <w:tag w:val="goog_rdk_566"/>
        </w:sdtPr>
        <w:sdtContent>
          <w:ins w:author="Heather Justice" w:id="229" w:date="2024-07-11T17:39:47Z">
            <w:r w:rsidDel="00000000" w:rsidR="00000000" w:rsidRPr="00000000">
              <w:rPr/>
              <w:drawing>
                <wp:inline distB="114300" distT="114300" distL="114300" distR="114300">
                  <wp:extent cx="5114925" cy="1914525"/>
                  <wp:effectExtent b="0" l="0" r="0" t="0"/>
                  <wp:docPr id="138" name="image59.png"/>
                  <a:graphic>
                    <a:graphicData uri="http://schemas.openxmlformats.org/drawingml/2006/picture">
                      <pic:pic>
                        <pic:nvPicPr>
                          <pic:cNvPr id="0" name="image59.png"/>
                          <pic:cNvPicPr preferRelativeResize="0"/>
                        </pic:nvPicPr>
                        <pic:blipFill>
                          <a:blip r:embed="rId117"/>
                          <a:srcRect b="0" l="0" r="0" t="0"/>
                          <a:stretch>
                            <a:fillRect/>
                          </a:stretch>
                        </pic:blipFill>
                        <pic:spPr>
                          <a:xfrm>
                            <a:off x="0" y="0"/>
                            <a:ext cx="5114925" cy="1914525"/>
                          </a:xfrm>
                          <a:prstGeom prst="rect"/>
                          <a:ln/>
                        </pic:spPr>
                      </pic:pic>
                    </a:graphicData>
                  </a:graphic>
                </wp:inline>
              </w:drawing>
            </w:r>
          </w:ins>
        </w:sdtContent>
      </w:sdt>
      <w:r w:rsidDel="00000000" w:rsidR="00000000" w:rsidRPr="00000000">
        <w:rPr>
          <w:rtl w:val="0"/>
        </w:rPr>
        <w:br w:type="textWrapping"/>
      </w:r>
      <w:bookmarkStart w:colFirst="0" w:colLast="0" w:name="bookmark=id.xvir7l" w:id="74"/>
      <w:bookmarkEnd w:id="74"/>
      <w:r w:rsidDel="00000000" w:rsidR="00000000" w:rsidRPr="00000000">
        <w:rPr>
          <w:i w:val="1"/>
          <w:sz w:val="18"/>
          <w:szCs w:val="18"/>
          <w:rtl w:val="0"/>
        </w:rPr>
        <w:t xml:space="preserve">Figure 4</w:t>
      </w:r>
      <w:sdt>
        <w:sdtPr>
          <w:tag w:val="goog_rdk_567"/>
        </w:sdtPr>
        <w:sdtContent>
          <w:ins w:author="Heather Justice" w:id="230" w:date="2024-07-11T20:20:47Z">
            <w:r w:rsidDel="00000000" w:rsidR="00000000" w:rsidRPr="00000000">
              <w:rPr>
                <w:i w:val="1"/>
                <w:sz w:val="18"/>
                <w:szCs w:val="18"/>
                <w:rtl w:val="0"/>
              </w:rPr>
              <w:t xml:space="preserve">6</w:t>
            </w:r>
          </w:ins>
        </w:sdtContent>
      </w:sdt>
      <w:sdt>
        <w:sdtPr>
          <w:tag w:val="goog_rdk_568"/>
        </w:sdtPr>
        <w:sdtContent>
          <w:del w:author="Heather Justice" w:id="230" w:date="2024-07-11T20:20:47Z">
            <w:r w:rsidDel="00000000" w:rsidR="00000000" w:rsidRPr="00000000">
              <w:rPr>
                <w:i w:val="1"/>
                <w:sz w:val="18"/>
                <w:szCs w:val="18"/>
                <w:rtl w:val="0"/>
              </w:rPr>
              <w:delText xml:space="preserve">8</w:delText>
            </w:r>
          </w:del>
        </w:sdtContent>
      </w:sdt>
      <w:r w:rsidDel="00000000" w:rsidR="00000000" w:rsidRPr="00000000">
        <w:rPr>
          <w:i w:val="1"/>
          <w:sz w:val="18"/>
          <w:szCs w:val="18"/>
          <w:rtl w:val="0"/>
        </w:rPr>
        <w:t xml:space="preserve">. Submit the application.</w:t>
      </w:r>
      <w:r w:rsidDel="00000000" w:rsidR="00000000" w:rsidRPr="00000000">
        <w:rPr>
          <w:rtl w:val="0"/>
        </w:rPr>
      </w:r>
    </w:p>
    <w:p w:rsidR="00000000" w:rsidDel="00000000" w:rsidP="00000000" w:rsidRDefault="00000000" w:rsidRPr="00000000" w14:paraId="0000015B">
      <w:pPr>
        <w:rPr/>
      </w:pPr>
      <w:r w:rsidDel="00000000" w:rsidR="00000000" w:rsidRPr="00000000">
        <w:br w:type="page"/>
      </w:r>
      <w:r w:rsidDel="00000000" w:rsidR="00000000" w:rsidRPr="00000000">
        <w:rPr>
          <w:rtl w:val="0"/>
        </w:rPr>
      </w:r>
    </w:p>
    <w:p w:rsidR="00000000" w:rsidDel="00000000" w:rsidP="00000000" w:rsidRDefault="00000000" w:rsidRPr="00000000" w14:paraId="0000015C">
      <w:pPr>
        <w:rPr/>
      </w:pPr>
      <w:r w:rsidDel="00000000" w:rsidR="00000000" w:rsidRPr="00000000">
        <w:rPr>
          <w:rtl w:val="0"/>
        </w:rPr>
        <w:t xml:space="preserve">After selecting “submit application,” the applicants will be shown the below page (</w:t>
      </w:r>
      <w:sdt>
        <w:sdtPr>
          <w:tag w:val="goog_rdk_569"/>
        </w:sdtPr>
        <w:sdtContent>
          <w:ins w:author="Heather Justice" w:id="231" w:date="2024-07-11T20:20:57Z">
            <w:r w:rsidDel="00000000" w:rsidR="00000000" w:rsidRPr="00000000">
              <w:fldChar w:fldCharType="begin"/>
            </w:r>
            <w:r w:rsidDel="00000000" w:rsidR="00000000" w:rsidRPr="00000000">
              <w:instrText xml:space="preserve">HYPERLINK \l "bookmark=id.3hv69ve"</w:instrText>
            </w:r>
            <w:r w:rsidDel="00000000" w:rsidR="00000000" w:rsidRPr="00000000">
              <w:fldChar w:fldCharType="separate"/>
            </w:r>
            <w:r w:rsidDel="00000000" w:rsidR="00000000" w:rsidRPr="00000000">
              <w:rPr>
                <w:rtl w:val="0"/>
              </w:rPr>
              <w:t xml:space="preserve">Figure 47</w:t>
            </w:r>
            <w:r w:rsidDel="00000000" w:rsidR="00000000" w:rsidRPr="00000000">
              <w:fldChar w:fldCharType="end"/>
            </w:r>
          </w:ins>
        </w:sdtContent>
      </w:sdt>
      <w:sdt>
        <w:sdtPr>
          <w:tag w:val="goog_rdk_570"/>
        </w:sdtPr>
        <w:sdtContent>
          <w:del w:author="Heather Justice" w:id="231" w:date="2024-07-11T20:20:57Z">
            <w:r w:rsidDel="00000000" w:rsidR="00000000" w:rsidRPr="00000000">
              <w:fldChar w:fldCharType="begin"/>
            </w:r>
            <w:r w:rsidDel="00000000" w:rsidR="00000000" w:rsidRPr="00000000">
              <w:delInstrText xml:space="preserve">HYPERLINK \l "bookmark=id.3hv69ve"</w:delInstrText>
            </w:r>
            <w:r w:rsidDel="00000000" w:rsidR="00000000" w:rsidRPr="00000000">
              <w:fldChar w:fldCharType="separate"/>
            </w:r>
            <w:r w:rsidDel="00000000" w:rsidR="00000000" w:rsidRPr="00000000">
              <w:rPr>
                <w:color w:val="1155cc"/>
                <w:u w:val="single"/>
                <w:rtl w:val="0"/>
              </w:rPr>
              <w:delText xml:space="preserve">Figure 49</w:delText>
            </w:r>
            <w:r w:rsidDel="00000000" w:rsidR="00000000" w:rsidRPr="00000000">
              <w:fldChar w:fldCharType="end"/>
            </w:r>
          </w:del>
        </w:sdtContent>
      </w:sdt>
      <w:r w:rsidDel="00000000" w:rsidR="00000000" w:rsidRPr="00000000">
        <w:rPr>
          <w:rtl w:val="0"/>
        </w:rPr>
        <w:t xml:space="preserve">) which contains a summary of the information, as well as additional information links that can help them understand the process for their application. They will also be able to print out the verification page</w:t>
      </w:r>
      <w:sdt>
        <w:sdtPr>
          <w:tag w:val="goog_rdk_571"/>
        </w:sdtPr>
        <w:sdtContent>
          <w:ins w:author="Heather Justice" w:id="232" w:date="2024-07-11T17:50:41Z">
            <w:r w:rsidDel="00000000" w:rsidR="00000000" w:rsidRPr="00000000">
              <w:rPr>
                <w:rtl w:val="0"/>
              </w:rPr>
              <w:t xml:space="preserve"> and a copy of the submitted form to </w:t>
            </w:r>
          </w:ins>
        </w:sdtContent>
      </w:sdt>
      <w:sdt>
        <w:sdtPr>
          <w:tag w:val="goog_rdk_572"/>
        </w:sdtPr>
        <w:sdtContent>
          <w:del w:author="Heather Justice" w:id="232" w:date="2024-07-11T17:50:41Z">
            <w:r w:rsidDel="00000000" w:rsidR="00000000" w:rsidRPr="00000000">
              <w:rPr>
                <w:rtl w:val="0"/>
              </w:rPr>
              <w:delText xml:space="preserve"> and</w:delText>
            </w:r>
          </w:del>
        </w:sdtContent>
      </w:sdt>
      <w:r w:rsidDel="00000000" w:rsidR="00000000" w:rsidRPr="00000000">
        <w:rPr>
          <w:rtl w:val="0"/>
        </w:rPr>
        <w:t xml:space="preserve"> keep </w:t>
      </w:r>
      <w:sdt>
        <w:sdtPr>
          <w:tag w:val="goog_rdk_573"/>
        </w:sdtPr>
        <w:sdtContent>
          <w:del w:author="Heather Justice" w:id="233" w:date="2024-07-11T17:51:06Z">
            <w:r w:rsidDel="00000000" w:rsidR="00000000" w:rsidRPr="00000000">
              <w:rPr>
                <w:rtl w:val="0"/>
              </w:rPr>
              <w:delText xml:space="preserve">it </w:delText>
            </w:r>
          </w:del>
        </w:sdtContent>
      </w:sdt>
      <w:r w:rsidDel="00000000" w:rsidR="00000000" w:rsidRPr="00000000">
        <w:rPr>
          <w:rtl w:val="0"/>
        </w:rPr>
        <w:t xml:space="preserve">for their records.</w:t>
      </w:r>
    </w:p>
    <w:sdt>
      <w:sdtPr>
        <w:tag w:val="goog_rdk_577"/>
      </w:sdtPr>
      <w:sdtContent>
        <w:p w:rsidR="00000000" w:rsidDel="00000000" w:rsidP="00000000" w:rsidRDefault="00000000" w:rsidRPr="00000000" w14:paraId="0000015D">
          <w:pPr>
            <w:rPr>
              <w:ins w:author="Heather Justice" w:id="235" w:date="2024-07-11T17:49:50Z"/>
            </w:rPr>
          </w:pPr>
          <w:sdt>
            <w:sdtPr>
              <w:tag w:val="goog_rdk_575"/>
            </w:sdtPr>
            <w:sdtContent>
              <w:del w:author="Heather Justice" w:id="234" w:date="2024-07-11T17:49:48Z">
                <w:r w:rsidDel="00000000" w:rsidR="00000000" w:rsidRPr="00000000">
                  <w:rPr/>
                  <w:drawing>
                    <wp:inline distB="0" distT="0" distL="0" distR="0">
                      <wp:extent cx="5004165" cy="6590705"/>
                      <wp:effectExtent b="0" l="0" r="0" t="0"/>
                      <wp:docPr id="134" name="image62.png"/>
                      <a:graphic>
                        <a:graphicData uri="http://schemas.openxmlformats.org/drawingml/2006/picture">
                          <pic:pic>
                            <pic:nvPicPr>
                              <pic:cNvPr id="0" name="image62.png"/>
                              <pic:cNvPicPr preferRelativeResize="0"/>
                            </pic:nvPicPr>
                            <pic:blipFill>
                              <a:blip r:embed="rId118"/>
                              <a:srcRect b="0" l="0" r="0" t="0"/>
                              <a:stretch>
                                <a:fillRect/>
                              </a:stretch>
                            </pic:blipFill>
                            <pic:spPr>
                              <a:xfrm>
                                <a:off x="0" y="0"/>
                                <a:ext cx="5004165" cy="6590705"/>
                              </a:xfrm>
                              <a:prstGeom prst="rect"/>
                              <a:ln/>
                            </pic:spPr>
                          </pic:pic>
                        </a:graphicData>
                      </a:graphic>
                    </wp:inline>
                  </w:drawing>
                </w:r>
              </w:del>
            </w:sdtContent>
          </w:sdt>
          <w:sdt>
            <w:sdtPr>
              <w:tag w:val="goog_rdk_576"/>
            </w:sdtPr>
            <w:sdtContent>
              <w:ins w:author="Heather Justice" w:id="235" w:date="2024-07-11T17:49:50Z">
                <w:r w:rsidDel="00000000" w:rsidR="00000000" w:rsidRPr="00000000">
                  <w:rPr>
                    <w:rtl w:val="0"/>
                  </w:rPr>
                </w:r>
              </w:ins>
            </w:sdtContent>
          </w:sdt>
        </w:p>
      </w:sdtContent>
    </w:sdt>
    <w:sdt>
      <w:sdtPr>
        <w:tag w:val="goog_rdk_579"/>
      </w:sdtPr>
      <w:sdtContent>
        <w:p w:rsidR="00000000" w:rsidDel="00000000" w:rsidP="00000000" w:rsidRDefault="00000000" w:rsidRPr="00000000" w14:paraId="0000015E">
          <w:pPr>
            <w:rPr>
              <w:ins w:author="Heather Justice" w:id="235" w:date="2024-07-11T17:49:50Z"/>
            </w:rPr>
          </w:pPr>
          <w:sdt>
            <w:sdtPr>
              <w:tag w:val="goog_rdk_578"/>
            </w:sdtPr>
            <w:sdtContent>
              <w:ins w:author="Heather Justice" w:id="235" w:date="2024-07-11T17:49:50Z">
                <w:r w:rsidDel="00000000" w:rsidR="00000000" w:rsidRPr="00000000">
                  <w:rPr/>
                  <w:drawing>
                    <wp:inline distB="114300" distT="114300" distL="114300" distR="114300">
                      <wp:extent cx="5762625" cy="7572375"/>
                      <wp:effectExtent b="0" l="0" r="0" t="0"/>
                      <wp:docPr id="116" name="image56.png"/>
                      <a:graphic>
                        <a:graphicData uri="http://schemas.openxmlformats.org/drawingml/2006/picture">
                          <pic:pic>
                            <pic:nvPicPr>
                              <pic:cNvPr id="0" name="image56.png"/>
                              <pic:cNvPicPr preferRelativeResize="0"/>
                            </pic:nvPicPr>
                            <pic:blipFill>
                              <a:blip r:embed="rId119"/>
                              <a:srcRect b="0" l="0" r="0" t="0"/>
                              <a:stretch>
                                <a:fillRect/>
                              </a:stretch>
                            </pic:blipFill>
                            <pic:spPr>
                              <a:xfrm>
                                <a:off x="0" y="0"/>
                                <a:ext cx="5762625" cy="7572375"/>
                              </a:xfrm>
                              <a:prstGeom prst="rect"/>
                              <a:ln/>
                            </pic:spPr>
                          </pic:pic>
                        </a:graphicData>
                      </a:graphic>
                    </wp:inline>
                  </w:drawing>
                </w:r>
                <w:r w:rsidDel="00000000" w:rsidR="00000000" w:rsidRPr="00000000">
                  <w:rPr>
                    <w:rtl w:val="0"/>
                  </w:rPr>
                </w:r>
              </w:ins>
            </w:sdtContent>
          </w:sdt>
        </w:p>
      </w:sdtContent>
    </w:sdt>
    <w:sdt>
      <w:sdtPr>
        <w:tag w:val="goog_rdk_581"/>
      </w:sdtPr>
      <w:sdtContent>
        <w:p w:rsidR="00000000" w:rsidDel="00000000" w:rsidP="00000000" w:rsidRDefault="00000000" w:rsidRPr="00000000" w14:paraId="0000015F">
          <w:pPr>
            <w:rPr>
              <w:ins w:author="Heather Justice" w:id="235" w:date="2024-07-11T17:49:50Z"/>
            </w:rPr>
          </w:pPr>
          <w:sdt>
            <w:sdtPr>
              <w:tag w:val="goog_rdk_580"/>
            </w:sdtPr>
            <w:sdtContent>
              <w:ins w:author="Heather Justice" w:id="235" w:date="2024-07-11T17:49:50Z">
                <w:r w:rsidDel="00000000" w:rsidR="00000000" w:rsidRPr="00000000">
                  <w:rPr/>
                  <w:drawing>
                    <wp:inline distB="114300" distT="114300" distL="114300" distR="114300">
                      <wp:extent cx="5781675" cy="5076825"/>
                      <wp:effectExtent b="0" l="0" r="0" t="0"/>
                      <wp:docPr id="141" name="image64.png"/>
                      <a:graphic>
                        <a:graphicData uri="http://schemas.openxmlformats.org/drawingml/2006/picture">
                          <pic:pic>
                            <pic:nvPicPr>
                              <pic:cNvPr id="0" name="image64.png"/>
                              <pic:cNvPicPr preferRelativeResize="0"/>
                            </pic:nvPicPr>
                            <pic:blipFill>
                              <a:blip r:embed="rId120"/>
                              <a:srcRect b="0" l="0" r="0" t="0"/>
                              <a:stretch>
                                <a:fillRect/>
                              </a:stretch>
                            </pic:blipFill>
                            <pic:spPr>
                              <a:xfrm>
                                <a:off x="0" y="0"/>
                                <a:ext cx="5781675" cy="5076825"/>
                              </a:xfrm>
                              <a:prstGeom prst="rect"/>
                              <a:ln/>
                            </pic:spPr>
                          </pic:pic>
                        </a:graphicData>
                      </a:graphic>
                    </wp:inline>
                  </w:drawing>
                </w:r>
                <w:r w:rsidDel="00000000" w:rsidR="00000000" w:rsidRPr="00000000">
                  <w:rPr>
                    <w:rtl w:val="0"/>
                  </w:rPr>
                </w:r>
              </w:ins>
            </w:sdtContent>
          </w:sdt>
        </w:p>
      </w:sdtContent>
    </w:sdt>
    <w:p w:rsidR="00000000" w:rsidDel="00000000" w:rsidP="00000000" w:rsidRDefault="00000000" w:rsidRPr="00000000" w14:paraId="00000160">
      <w:pPr>
        <w:rPr/>
      </w:pPr>
      <w:r w:rsidDel="00000000" w:rsidR="00000000" w:rsidRPr="00000000">
        <w:rPr>
          <w:rtl w:val="0"/>
        </w:rPr>
        <w:br w:type="textWrapping"/>
      </w:r>
      <w:bookmarkStart w:colFirst="0" w:colLast="0" w:name="bookmark=id.3hv69ve" w:id="75"/>
      <w:bookmarkEnd w:id="75"/>
      <w:r w:rsidDel="00000000" w:rsidR="00000000" w:rsidRPr="00000000">
        <w:rPr>
          <w:i w:val="1"/>
          <w:sz w:val="18"/>
          <w:szCs w:val="18"/>
          <w:rtl w:val="0"/>
        </w:rPr>
        <w:t xml:space="preserve">Figure 4</w:t>
      </w:r>
      <w:sdt>
        <w:sdtPr>
          <w:tag w:val="goog_rdk_582"/>
        </w:sdtPr>
        <w:sdtContent>
          <w:ins w:author="Heather Justice" w:id="236" w:date="2024-07-11T20:21:06Z">
            <w:r w:rsidDel="00000000" w:rsidR="00000000" w:rsidRPr="00000000">
              <w:rPr>
                <w:i w:val="1"/>
                <w:sz w:val="18"/>
                <w:szCs w:val="18"/>
                <w:rtl w:val="0"/>
              </w:rPr>
              <w:t xml:space="preserve">7</w:t>
            </w:r>
          </w:ins>
        </w:sdtContent>
      </w:sdt>
      <w:sdt>
        <w:sdtPr>
          <w:tag w:val="goog_rdk_583"/>
        </w:sdtPr>
        <w:sdtContent>
          <w:del w:author="Heather Justice" w:id="236" w:date="2024-07-11T20:21:06Z">
            <w:r w:rsidDel="00000000" w:rsidR="00000000" w:rsidRPr="00000000">
              <w:rPr>
                <w:i w:val="1"/>
                <w:sz w:val="18"/>
                <w:szCs w:val="18"/>
                <w:rtl w:val="0"/>
              </w:rPr>
              <w:delText xml:space="preserve">9</w:delText>
            </w:r>
          </w:del>
        </w:sdtContent>
      </w:sdt>
      <w:r w:rsidDel="00000000" w:rsidR="00000000" w:rsidRPr="00000000">
        <w:rPr>
          <w:i w:val="1"/>
          <w:sz w:val="18"/>
          <w:szCs w:val="18"/>
          <w:rtl w:val="0"/>
        </w:rPr>
        <w:t xml:space="preserve">. Information summary.</w:t>
      </w:r>
      <w:r w:rsidDel="00000000" w:rsidR="00000000" w:rsidRPr="00000000">
        <w:rPr>
          <w:rtl w:val="0"/>
        </w:rPr>
      </w:r>
    </w:p>
    <w:p w:rsidR="00000000" w:rsidDel="00000000" w:rsidP="00000000" w:rsidRDefault="00000000" w:rsidRPr="00000000" w14:paraId="00000161">
      <w:pPr>
        <w:rPr>
          <w:b w:val="1"/>
          <w:color w:val="000000"/>
        </w:rPr>
      </w:pPr>
      <w:r w:rsidDel="00000000" w:rsidR="00000000" w:rsidRPr="00000000">
        <w:br w:type="page"/>
      </w:r>
      <w:r w:rsidDel="00000000" w:rsidR="00000000" w:rsidRPr="00000000">
        <w:rPr>
          <w:rtl w:val="0"/>
        </w:rPr>
      </w:r>
    </w:p>
    <w:p w:rsidR="00000000" w:rsidDel="00000000" w:rsidP="00000000" w:rsidRDefault="00000000" w:rsidRPr="00000000" w14:paraId="00000162">
      <w:pPr>
        <w:pStyle w:val="Heading3"/>
        <w:rPr>
          <w:b w:val="1"/>
          <w:color w:val="000000"/>
        </w:rPr>
      </w:pPr>
      <w:bookmarkStart w:colFirst="0" w:colLast="0" w:name="_heading=h.1x0gk37" w:id="76"/>
      <w:bookmarkEnd w:id="76"/>
      <w:r w:rsidDel="00000000" w:rsidR="00000000" w:rsidRPr="00000000">
        <w:rPr>
          <w:b w:val="1"/>
          <w:color w:val="000000"/>
          <w:rtl w:val="0"/>
        </w:rPr>
        <w:t xml:space="preserve">Troubleshooting a Submission Error</w:t>
      </w:r>
    </w:p>
    <w:p w:rsidR="00000000" w:rsidDel="00000000" w:rsidP="00000000" w:rsidRDefault="00000000" w:rsidRPr="00000000" w14:paraId="00000163">
      <w:pPr>
        <w:rPr/>
      </w:pPr>
      <w:r w:rsidDel="00000000" w:rsidR="00000000" w:rsidRPr="00000000">
        <w:rPr>
          <w:rtl w:val="0"/>
        </w:rPr>
        <w:t xml:space="preserve">If the application fails to submit, the applicant will receive the following error message (</w:t>
      </w:r>
      <w:sdt>
        <w:sdtPr>
          <w:tag w:val="goog_rdk_584"/>
        </w:sdtPr>
        <w:sdtContent>
          <w:ins w:author="Heather Justice" w:id="237" w:date="2024-07-11T20:21:15Z">
            <w:r w:rsidDel="00000000" w:rsidR="00000000" w:rsidRPr="00000000">
              <w:fldChar w:fldCharType="begin"/>
            </w:r>
            <w:r w:rsidDel="00000000" w:rsidR="00000000" w:rsidRPr="00000000">
              <w:instrText xml:space="preserve">HYPERLINK \l "bookmark=id.4h042r0"</w:instrText>
            </w:r>
            <w:r w:rsidDel="00000000" w:rsidR="00000000" w:rsidRPr="00000000">
              <w:fldChar w:fldCharType="separate"/>
            </w:r>
            <w:r w:rsidDel="00000000" w:rsidR="00000000" w:rsidRPr="00000000">
              <w:rPr>
                <w:rtl w:val="0"/>
              </w:rPr>
              <w:t xml:space="preserve">Figure 48</w:t>
            </w:r>
            <w:r w:rsidDel="00000000" w:rsidR="00000000" w:rsidRPr="00000000">
              <w:fldChar w:fldCharType="end"/>
            </w:r>
          </w:ins>
        </w:sdtContent>
      </w:sdt>
      <w:sdt>
        <w:sdtPr>
          <w:tag w:val="goog_rdk_585"/>
        </w:sdtPr>
        <w:sdtContent>
          <w:del w:author="Heather Justice" w:id="237" w:date="2024-07-11T20:21:15Z">
            <w:r w:rsidDel="00000000" w:rsidR="00000000" w:rsidRPr="00000000">
              <w:fldChar w:fldCharType="begin"/>
            </w:r>
            <w:r w:rsidDel="00000000" w:rsidR="00000000" w:rsidRPr="00000000">
              <w:delInstrText xml:space="preserve">HYPERLINK \l "bookmark=id.4h042r0"</w:delInstrText>
            </w:r>
            <w:r w:rsidDel="00000000" w:rsidR="00000000" w:rsidRPr="00000000">
              <w:fldChar w:fldCharType="separate"/>
            </w:r>
            <w:r w:rsidDel="00000000" w:rsidR="00000000" w:rsidRPr="00000000">
              <w:rPr>
                <w:color w:val="1155cc"/>
                <w:u w:val="single"/>
                <w:rtl w:val="0"/>
              </w:rPr>
              <w:delText xml:space="preserve">Figure 50</w:delText>
            </w:r>
            <w:r w:rsidDel="00000000" w:rsidR="00000000" w:rsidRPr="00000000">
              <w:fldChar w:fldCharType="end"/>
            </w:r>
          </w:del>
        </w:sdtContent>
      </w:sdt>
      <w:r w:rsidDel="00000000" w:rsidR="00000000" w:rsidRPr="00000000">
        <w:rPr>
          <w:rtl w:val="0"/>
        </w:rPr>
        <w:t xml:space="preserve">) on the Review and Submission page.</w:t>
      </w:r>
    </w:p>
    <w:sdt>
      <w:sdtPr>
        <w:tag w:val="goog_rdk_589"/>
      </w:sdtPr>
      <w:sdtContent>
        <w:p w:rsidR="00000000" w:rsidDel="00000000" w:rsidP="00000000" w:rsidRDefault="00000000" w:rsidRPr="00000000" w14:paraId="00000164">
          <w:pPr>
            <w:rPr>
              <w:ins w:author="Heather Justice" w:id="239" w:date="2024-07-11T17:42:55Z"/>
            </w:rPr>
          </w:pPr>
          <w:sdt>
            <w:sdtPr>
              <w:tag w:val="goog_rdk_587"/>
            </w:sdtPr>
            <w:sdtContent>
              <w:del w:author="Heather Justice" w:id="238" w:date="2024-07-11T17:42:54Z">
                <w:r w:rsidDel="00000000" w:rsidR="00000000" w:rsidRPr="00000000">
                  <w:rPr/>
                  <w:drawing>
                    <wp:inline distB="0" distT="0" distL="0" distR="0">
                      <wp:extent cx="4717414" cy="4496901"/>
                      <wp:effectExtent b="0" l="0" r="0" t="0"/>
                      <wp:docPr id="135" name="image57.png"/>
                      <a:graphic>
                        <a:graphicData uri="http://schemas.openxmlformats.org/drawingml/2006/picture">
                          <pic:pic>
                            <pic:nvPicPr>
                              <pic:cNvPr id="0" name="image57.png"/>
                              <pic:cNvPicPr preferRelativeResize="0"/>
                            </pic:nvPicPr>
                            <pic:blipFill>
                              <a:blip r:embed="rId121"/>
                              <a:srcRect b="0" l="0" r="0" t="0"/>
                              <a:stretch>
                                <a:fillRect/>
                              </a:stretch>
                            </pic:blipFill>
                            <pic:spPr>
                              <a:xfrm>
                                <a:off x="0" y="0"/>
                                <a:ext cx="4717414" cy="4496901"/>
                              </a:xfrm>
                              <a:prstGeom prst="rect"/>
                              <a:ln/>
                            </pic:spPr>
                          </pic:pic>
                        </a:graphicData>
                      </a:graphic>
                    </wp:inline>
                  </w:drawing>
                </w:r>
              </w:del>
            </w:sdtContent>
          </w:sdt>
          <w:sdt>
            <w:sdtPr>
              <w:tag w:val="goog_rdk_588"/>
            </w:sdtPr>
            <w:sdtContent>
              <w:ins w:author="Heather Justice" w:id="239" w:date="2024-07-11T17:42:55Z">
                <w:r w:rsidDel="00000000" w:rsidR="00000000" w:rsidRPr="00000000">
                  <w:rPr>
                    <w:rtl w:val="0"/>
                  </w:rPr>
                </w:r>
              </w:ins>
            </w:sdtContent>
          </w:sdt>
        </w:p>
      </w:sdtContent>
    </w:sdt>
    <w:sdt>
      <w:sdtPr>
        <w:tag w:val="goog_rdk_591"/>
      </w:sdtPr>
      <w:sdtContent>
        <w:p w:rsidR="00000000" w:rsidDel="00000000" w:rsidP="00000000" w:rsidRDefault="00000000" w:rsidRPr="00000000" w14:paraId="00000165">
          <w:pPr>
            <w:rPr>
              <w:ins w:author="Heather Justice" w:id="239" w:date="2024-07-11T17:42:55Z"/>
            </w:rPr>
          </w:pPr>
          <w:sdt>
            <w:sdtPr>
              <w:tag w:val="goog_rdk_590"/>
            </w:sdtPr>
            <w:sdtContent>
              <w:ins w:author="Heather Justice" w:id="239" w:date="2024-07-11T17:42:55Z">
                <w:r w:rsidDel="00000000" w:rsidR="00000000" w:rsidRPr="00000000">
                  <w:rPr>
                    <w:rtl w:val="0"/>
                  </w:rPr>
                </w:r>
              </w:ins>
            </w:sdtContent>
          </w:sdt>
        </w:p>
      </w:sdtContent>
    </w:sdt>
    <w:p w:rsidR="00000000" w:rsidDel="00000000" w:rsidP="00000000" w:rsidRDefault="00000000" w:rsidRPr="00000000" w14:paraId="00000166">
      <w:pPr>
        <w:rPr/>
      </w:pPr>
      <w:sdt>
        <w:sdtPr>
          <w:tag w:val="goog_rdk_592"/>
        </w:sdtPr>
        <w:sdtContent>
          <w:ins w:author="Heather Justice" w:id="239" w:date="2024-07-11T17:42:55Z">
            <w:r w:rsidDel="00000000" w:rsidR="00000000" w:rsidRPr="00000000">
              <w:rPr/>
              <w:drawing>
                <wp:inline distB="114300" distT="114300" distL="114300" distR="114300">
                  <wp:extent cx="5324475" cy="4848225"/>
                  <wp:effectExtent b="0" l="0" r="0" t="0"/>
                  <wp:docPr id="113" name="image38.png"/>
                  <a:graphic>
                    <a:graphicData uri="http://schemas.openxmlformats.org/drawingml/2006/picture">
                      <pic:pic>
                        <pic:nvPicPr>
                          <pic:cNvPr id="0" name="image38.png"/>
                          <pic:cNvPicPr preferRelativeResize="0"/>
                        </pic:nvPicPr>
                        <pic:blipFill>
                          <a:blip r:embed="rId122"/>
                          <a:srcRect b="0" l="0" r="0" t="0"/>
                          <a:stretch>
                            <a:fillRect/>
                          </a:stretch>
                        </pic:blipFill>
                        <pic:spPr>
                          <a:xfrm>
                            <a:off x="0" y="0"/>
                            <a:ext cx="5324475" cy="4848225"/>
                          </a:xfrm>
                          <a:prstGeom prst="rect"/>
                          <a:ln/>
                        </pic:spPr>
                      </pic:pic>
                    </a:graphicData>
                  </a:graphic>
                </wp:inline>
              </w:drawing>
            </w:r>
          </w:ins>
        </w:sdtContent>
      </w:sdt>
      <w:r w:rsidDel="00000000" w:rsidR="00000000" w:rsidRPr="00000000">
        <w:rPr>
          <w:rtl w:val="0"/>
        </w:rPr>
        <w:br w:type="textWrapping"/>
      </w:r>
      <w:bookmarkStart w:colFirst="0" w:colLast="0" w:name="bookmark=id.4h042r0" w:id="77"/>
      <w:bookmarkEnd w:id="77"/>
      <w:r w:rsidDel="00000000" w:rsidR="00000000" w:rsidRPr="00000000">
        <w:rPr>
          <w:i w:val="1"/>
          <w:sz w:val="18"/>
          <w:szCs w:val="18"/>
          <w:rtl w:val="0"/>
        </w:rPr>
        <w:t xml:space="preserve">Figure </w:t>
      </w:r>
      <w:sdt>
        <w:sdtPr>
          <w:tag w:val="goog_rdk_593"/>
        </w:sdtPr>
        <w:sdtContent>
          <w:ins w:author="Heather Justice" w:id="240" w:date="2024-07-11T20:21:20Z">
            <w:r w:rsidDel="00000000" w:rsidR="00000000" w:rsidRPr="00000000">
              <w:rPr>
                <w:i w:val="1"/>
                <w:sz w:val="18"/>
                <w:szCs w:val="18"/>
                <w:rtl w:val="0"/>
              </w:rPr>
              <w:t xml:space="preserve">48</w:t>
            </w:r>
          </w:ins>
        </w:sdtContent>
      </w:sdt>
      <w:sdt>
        <w:sdtPr>
          <w:tag w:val="goog_rdk_594"/>
        </w:sdtPr>
        <w:sdtContent>
          <w:del w:author="Heather Justice" w:id="240" w:date="2024-07-11T20:21:20Z">
            <w:r w:rsidDel="00000000" w:rsidR="00000000" w:rsidRPr="00000000">
              <w:rPr>
                <w:i w:val="1"/>
                <w:sz w:val="18"/>
                <w:szCs w:val="18"/>
                <w:rtl w:val="0"/>
              </w:rPr>
              <w:delText xml:space="preserve">50</w:delText>
            </w:r>
          </w:del>
        </w:sdtContent>
      </w:sdt>
      <w:r w:rsidDel="00000000" w:rsidR="00000000" w:rsidRPr="00000000">
        <w:rPr>
          <w:i w:val="1"/>
          <w:sz w:val="18"/>
          <w:szCs w:val="18"/>
          <w:rtl w:val="0"/>
        </w:rPr>
        <w:t xml:space="preserve">. Application submission failure.</w:t>
      </w:r>
      <w:r w:rsidDel="00000000" w:rsidR="00000000" w:rsidRPr="00000000">
        <w:rPr>
          <w:rtl w:val="0"/>
        </w:rPr>
      </w:r>
    </w:p>
    <w:p w:rsidR="00000000" w:rsidDel="00000000" w:rsidP="00000000" w:rsidRDefault="00000000" w:rsidRPr="00000000" w14:paraId="00000167">
      <w:pPr>
        <w:rPr/>
      </w:pPr>
      <w:r w:rsidDel="00000000" w:rsidR="00000000" w:rsidRPr="00000000">
        <w:rPr>
          <w:rtl w:val="0"/>
        </w:rPr>
        <w:t xml:space="preserve">If the applicant receives this error, they can carefully review the information submitted. If they see an error, they can fix it in the “review” field.</w:t>
      </w:r>
    </w:p>
    <w:p w:rsidR="00000000" w:rsidDel="00000000" w:rsidP="00000000" w:rsidRDefault="00000000" w:rsidRPr="00000000" w14:paraId="00000168">
      <w:pPr>
        <w:rPr/>
      </w:pPr>
      <w:r w:rsidDel="00000000" w:rsidR="00000000" w:rsidRPr="00000000">
        <w:rPr>
          <w:rtl w:val="0"/>
        </w:rPr>
        <w:t xml:space="preserve">They will not be able to resubmit their online application unless they close their browser and start a new session. However, they can click the “download your completed application (PDF)” link at the bottom of the error message. The completed PDF will be saved to their computer.</w:t>
      </w:r>
    </w:p>
    <w:p w:rsidR="00000000" w:rsidDel="00000000" w:rsidP="00000000" w:rsidRDefault="00000000" w:rsidRPr="00000000" w14:paraId="00000169">
      <w:pPr>
        <w:rPr/>
      </w:pPr>
      <w:r w:rsidDel="00000000" w:rsidR="00000000" w:rsidRPr="00000000">
        <w:rPr>
          <w:rtl w:val="0"/>
        </w:rPr>
        <w:t xml:space="preserve">Once they print out the completed PDF, the Veteran and each of the Family Caregiver applicants will need to checkmark the acknowledgment and sign. The application can be mailed to the address listed in the error message.</w:t>
      </w:r>
    </w:p>
    <w:p w:rsidR="00000000" w:rsidDel="00000000" w:rsidP="00000000" w:rsidRDefault="00000000" w:rsidRPr="00000000" w14:paraId="0000016A">
      <w:pPr>
        <w:rPr/>
      </w:pPr>
      <w:r w:rsidDel="00000000" w:rsidR="00000000" w:rsidRPr="00000000">
        <w:rPr>
          <w:rtl w:val="0"/>
        </w:rPr>
      </w:r>
    </w:p>
    <w:p w:rsidR="00000000" w:rsidDel="00000000" w:rsidP="00000000" w:rsidRDefault="00000000" w:rsidRPr="00000000" w14:paraId="0000016B">
      <w:pPr>
        <w:rPr/>
      </w:pPr>
      <w:r w:rsidDel="00000000" w:rsidR="00000000" w:rsidRPr="00000000">
        <w:rPr>
          <w:rtl w:val="0"/>
        </w:rPr>
      </w:r>
    </w:p>
    <w:p w:rsidR="00000000" w:rsidDel="00000000" w:rsidP="00000000" w:rsidRDefault="00000000" w:rsidRPr="00000000" w14:paraId="0000016C">
      <w:pPr>
        <w:rPr/>
      </w:pPr>
      <w:r w:rsidDel="00000000" w:rsidR="00000000" w:rsidRPr="00000000">
        <w:rPr>
          <w:rtl w:val="0"/>
        </w:rPr>
      </w:r>
    </w:p>
    <w:p w:rsidR="00000000" w:rsidDel="00000000" w:rsidP="00000000" w:rsidRDefault="00000000" w:rsidRPr="00000000" w14:paraId="0000016D">
      <w:pPr>
        <w:rPr/>
      </w:pPr>
      <w:r w:rsidDel="00000000" w:rsidR="00000000" w:rsidRPr="00000000">
        <w:rPr>
          <w:rtl w:val="0"/>
        </w:rPr>
        <w:t xml:space="preserve">If the applicant tries to download the PDF but it fails to generate, applicants will receive one of two error messages:</w:t>
      </w:r>
    </w:p>
    <w:p w:rsidR="00000000" w:rsidDel="00000000" w:rsidP="00000000" w:rsidRDefault="00000000" w:rsidRPr="00000000" w14:paraId="0000016E">
      <w:pPr>
        <w:rPr/>
      </w:pPr>
      <w:r w:rsidDel="00000000" w:rsidR="00000000" w:rsidRPr="00000000">
        <w:rPr>
          <w:b w:val="1"/>
          <w:rtl w:val="0"/>
        </w:rPr>
        <w:t xml:space="preserve">Error message 1:</w:t>
      </w:r>
      <w:r w:rsidDel="00000000" w:rsidR="00000000" w:rsidRPr="00000000">
        <w:rPr>
          <w:rtl w:val="0"/>
        </w:rPr>
        <w:t xml:space="preserve"> (Code 400): Applicants will receive this message if there is an error generating the PDF (</w:t>
      </w:r>
      <w:sdt>
        <w:sdtPr>
          <w:tag w:val="goog_rdk_595"/>
        </w:sdtPr>
        <w:sdtContent>
          <w:ins w:author="Heather Justice" w:id="241" w:date="2024-07-11T20:21:30Z">
            <w:r w:rsidDel="00000000" w:rsidR="00000000" w:rsidRPr="00000000">
              <w:fldChar w:fldCharType="begin"/>
            </w:r>
            <w:r w:rsidDel="00000000" w:rsidR="00000000" w:rsidRPr="00000000">
              <w:instrText xml:space="preserve">HYPERLINK \l "bookmark=id.2w5ecyt"</w:instrText>
            </w:r>
            <w:r w:rsidDel="00000000" w:rsidR="00000000" w:rsidRPr="00000000">
              <w:fldChar w:fldCharType="separate"/>
            </w:r>
            <w:r w:rsidDel="00000000" w:rsidR="00000000" w:rsidRPr="00000000">
              <w:rPr>
                <w:rtl w:val="0"/>
              </w:rPr>
              <w:t xml:space="preserve">Figure 49</w:t>
            </w:r>
            <w:r w:rsidDel="00000000" w:rsidR="00000000" w:rsidRPr="00000000">
              <w:fldChar w:fldCharType="end"/>
            </w:r>
          </w:ins>
        </w:sdtContent>
      </w:sdt>
      <w:sdt>
        <w:sdtPr>
          <w:tag w:val="goog_rdk_596"/>
        </w:sdtPr>
        <w:sdtContent>
          <w:del w:author="Heather Justice" w:id="241" w:date="2024-07-11T20:21:30Z">
            <w:r w:rsidDel="00000000" w:rsidR="00000000" w:rsidRPr="00000000">
              <w:fldChar w:fldCharType="begin"/>
            </w:r>
            <w:r w:rsidDel="00000000" w:rsidR="00000000" w:rsidRPr="00000000">
              <w:delInstrText xml:space="preserve">HYPERLINK \l "bookmark=id.2w5ecyt"</w:delInstrText>
            </w:r>
            <w:r w:rsidDel="00000000" w:rsidR="00000000" w:rsidRPr="00000000">
              <w:fldChar w:fldCharType="separate"/>
            </w:r>
            <w:r w:rsidDel="00000000" w:rsidR="00000000" w:rsidRPr="00000000">
              <w:rPr>
                <w:color w:val="1155cc"/>
                <w:u w:val="single"/>
                <w:rtl w:val="0"/>
              </w:rPr>
              <w:delText xml:space="preserve">Figure 51</w:delText>
            </w:r>
            <w:r w:rsidDel="00000000" w:rsidR="00000000" w:rsidRPr="00000000">
              <w:fldChar w:fldCharType="end"/>
            </w:r>
          </w:del>
        </w:sdtContent>
      </w:sdt>
      <w:r w:rsidDel="00000000" w:rsidR="00000000" w:rsidRPr="00000000">
        <w:rPr>
          <w:rtl w:val="0"/>
        </w:rPr>
        <w:t xml:space="preserve">).</w:t>
      </w:r>
    </w:p>
    <w:p w:rsidR="00000000" w:rsidDel="00000000" w:rsidP="00000000" w:rsidRDefault="00000000" w:rsidRPr="00000000" w14:paraId="0000016F">
      <w:pPr>
        <w:rPr/>
      </w:pPr>
      <w:r w:rsidDel="00000000" w:rsidR="00000000" w:rsidRPr="00000000">
        <w:rPr>
          <w:rtl w:val="0"/>
        </w:rPr>
      </w:r>
    </w:p>
    <w:p w:rsidR="00000000" w:rsidDel="00000000" w:rsidP="00000000" w:rsidRDefault="00000000" w:rsidRPr="00000000" w14:paraId="00000170">
      <w:pPr>
        <w:pBdr>
          <w:bottom w:color="000000" w:space="1" w:sz="6" w:val="single"/>
        </w:pBdr>
        <w:rPr/>
      </w:pPr>
      <w:r w:rsidDel="00000000" w:rsidR="00000000" w:rsidRPr="00000000">
        <w:rPr/>
        <w:drawing>
          <wp:inline distB="0" distT="0" distL="0" distR="0">
            <wp:extent cx="5724525" cy="1362075"/>
            <wp:effectExtent b="0" l="0" r="0" t="0"/>
            <wp:docPr id="136" name="image61.png"/>
            <a:graphic>
              <a:graphicData uri="http://schemas.openxmlformats.org/drawingml/2006/picture">
                <pic:pic>
                  <pic:nvPicPr>
                    <pic:cNvPr id="0" name="image61.png"/>
                    <pic:cNvPicPr preferRelativeResize="0"/>
                  </pic:nvPicPr>
                  <pic:blipFill>
                    <a:blip r:embed="rId123"/>
                    <a:srcRect b="0" l="0" r="0" t="0"/>
                    <a:stretch>
                      <a:fillRect/>
                    </a:stretch>
                  </pic:blipFill>
                  <pic:spPr>
                    <a:xfrm>
                      <a:off x="0" y="0"/>
                      <a:ext cx="5724525" cy="1362075"/>
                    </a:xfrm>
                    <a:prstGeom prst="rect"/>
                    <a:ln/>
                  </pic:spPr>
                </pic:pic>
              </a:graphicData>
            </a:graphic>
          </wp:inline>
        </w:drawing>
      </w:r>
      <w:r w:rsidDel="00000000" w:rsidR="00000000" w:rsidRPr="00000000">
        <w:rPr>
          <w:rtl w:val="0"/>
        </w:rPr>
        <w:br w:type="textWrapping"/>
      </w:r>
      <w:bookmarkStart w:colFirst="0" w:colLast="0" w:name="bookmark=id.2w5ecyt" w:id="78"/>
      <w:bookmarkEnd w:id="78"/>
      <w:r w:rsidDel="00000000" w:rsidR="00000000" w:rsidRPr="00000000">
        <w:rPr>
          <w:i w:val="1"/>
          <w:sz w:val="18"/>
          <w:szCs w:val="18"/>
          <w:rtl w:val="0"/>
        </w:rPr>
        <w:t xml:space="preserve">Figure </w:t>
      </w:r>
      <w:sdt>
        <w:sdtPr>
          <w:tag w:val="goog_rdk_597"/>
        </w:sdtPr>
        <w:sdtContent>
          <w:ins w:author="Heather Justice" w:id="242" w:date="2024-07-11T20:21:34Z">
            <w:r w:rsidDel="00000000" w:rsidR="00000000" w:rsidRPr="00000000">
              <w:rPr>
                <w:i w:val="1"/>
                <w:sz w:val="18"/>
                <w:szCs w:val="18"/>
                <w:rtl w:val="0"/>
              </w:rPr>
              <w:t xml:space="preserve">49</w:t>
            </w:r>
          </w:ins>
        </w:sdtContent>
      </w:sdt>
      <w:sdt>
        <w:sdtPr>
          <w:tag w:val="goog_rdk_598"/>
        </w:sdtPr>
        <w:sdtContent>
          <w:del w:author="Heather Justice" w:id="242" w:date="2024-07-11T20:21:34Z">
            <w:r w:rsidDel="00000000" w:rsidR="00000000" w:rsidRPr="00000000">
              <w:rPr>
                <w:i w:val="1"/>
                <w:sz w:val="18"/>
                <w:szCs w:val="18"/>
                <w:rtl w:val="0"/>
              </w:rPr>
              <w:delText xml:space="preserve">51</w:delText>
            </w:r>
          </w:del>
        </w:sdtContent>
      </w:sdt>
      <w:r w:rsidDel="00000000" w:rsidR="00000000" w:rsidRPr="00000000">
        <w:rPr>
          <w:i w:val="1"/>
          <w:sz w:val="18"/>
          <w:szCs w:val="18"/>
          <w:rtl w:val="0"/>
        </w:rPr>
        <w:t xml:space="preserve">. Form could not be downloaded.</w:t>
      </w:r>
      <w:r w:rsidDel="00000000" w:rsidR="00000000" w:rsidRPr="00000000">
        <w:rPr>
          <w:rtl w:val="0"/>
        </w:rPr>
      </w:r>
    </w:p>
    <w:p w:rsidR="00000000" w:rsidDel="00000000" w:rsidP="00000000" w:rsidRDefault="00000000" w:rsidRPr="00000000" w14:paraId="00000171">
      <w:pPr>
        <w:rPr/>
      </w:pPr>
      <w:r w:rsidDel="00000000" w:rsidR="00000000" w:rsidRPr="00000000">
        <w:rPr>
          <w:rtl w:val="0"/>
        </w:rPr>
        <w:br w:type="textWrapping"/>
      </w:r>
      <w:r w:rsidDel="00000000" w:rsidR="00000000" w:rsidRPr="00000000">
        <w:rPr>
          <w:b w:val="1"/>
          <w:rtl w:val="0"/>
        </w:rPr>
        <w:t xml:space="preserve">Error message 2:</w:t>
      </w:r>
      <w:r w:rsidDel="00000000" w:rsidR="00000000" w:rsidRPr="00000000">
        <w:rPr>
          <w:rtl w:val="0"/>
        </w:rPr>
        <w:t xml:space="preserve"> (Code 500): Applicants will receive this message if there is a failure on the VA.gov back end (</w:t>
      </w:r>
      <w:sdt>
        <w:sdtPr>
          <w:tag w:val="goog_rdk_599"/>
        </w:sdtPr>
        <w:sdtContent>
          <w:ins w:author="Heather Justice" w:id="243" w:date="2024-07-11T20:21:45Z">
            <w:r w:rsidDel="00000000" w:rsidR="00000000" w:rsidRPr="00000000">
              <w:fldChar w:fldCharType="begin"/>
            </w:r>
            <w:r w:rsidDel="00000000" w:rsidR="00000000" w:rsidRPr="00000000">
              <w:instrText xml:space="preserve">HYPERLINK \l "bookmark=id.1baon6m"</w:instrText>
            </w:r>
            <w:r w:rsidDel="00000000" w:rsidR="00000000" w:rsidRPr="00000000">
              <w:fldChar w:fldCharType="separate"/>
            </w:r>
            <w:r w:rsidDel="00000000" w:rsidR="00000000" w:rsidRPr="00000000">
              <w:rPr>
                <w:rtl w:val="0"/>
              </w:rPr>
              <w:t xml:space="preserve">Figure 50</w:t>
            </w:r>
            <w:r w:rsidDel="00000000" w:rsidR="00000000" w:rsidRPr="00000000">
              <w:fldChar w:fldCharType="end"/>
            </w:r>
          </w:ins>
        </w:sdtContent>
      </w:sdt>
      <w:sdt>
        <w:sdtPr>
          <w:tag w:val="goog_rdk_600"/>
        </w:sdtPr>
        <w:sdtContent>
          <w:del w:author="Heather Justice" w:id="243" w:date="2024-07-11T20:21:45Z">
            <w:r w:rsidDel="00000000" w:rsidR="00000000" w:rsidRPr="00000000">
              <w:fldChar w:fldCharType="begin"/>
            </w:r>
            <w:r w:rsidDel="00000000" w:rsidR="00000000" w:rsidRPr="00000000">
              <w:delInstrText xml:space="preserve">HYPERLINK \l "bookmark=id.1baon6m"</w:delInstrText>
            </w:r>
            <w:r w:rsidDel="00000000" w:rsidR="00000000" w:rsidRPr="00000000">
              <w:fldChar w:fldCharType="separate"/>
            </w:r>
            <w:r w:rsidDel="00000000" w:rsidR="00000000" w:rsidRPr="00000000">
              <w:rPr>
                <w:color w:val="1155cc"/>
                <w:u w:val="single"/>
                <w:rtl w:val="0"/>
              </w:rPr>
              <w:delText xml:space="preserve">Figure 52</w:delText>
            </w:r>
            <w:r w:rsidDel="00000000" w:rsidR="00000000" w:rsidRPr="00000000">
              <w:fldChar w:fldCharType="end"/>
            </w:r>
          </w:del>
        </w:sdtContent>
      </w:sdt>
      <w:r w:rsidDel="00000000" w:rsidR="00000000" w:rsidRPr="00000000">
        <w:rPr>
          <w:rtl w:val="0"/>
        </w:rPr>
        <w:t xml:space="preserve">). Applicants receiving this message can try to submit the form later.</w:t>
      </w:r>
    </w:p>
    <w:p w:rsidR="00000000" w:rsidDel="00000000" w:rsidP="00000000" w:rsidRDefault="00000000" w:rsidRPr="00000000" w14:paraId="00000172">
      <w:pPr>
        <w:rPr/>
      </w:pPr>
      <w:r w:rsidDel="00000000" w:rsidR="00000000" w:rsidRPr="00000000">
        <w:rPr>
          <w:rtl w:val="0"/>
        </w:rPr>
      </w:r>
    </w:p>
    <w:p w:rsidR="00000000" w:rsidDel="00000000" w:rsidP="00000000" w:rsidRDefault="00000000" w:rsidRPr="00000000" w14:paraId="00000173">
      <w:pPr>
        <w:rPr/>
      </w:pPr>
      <w:r w:rsidDel="00000000" w:rsidR="00000000" w:rsidRPr="00000000">
        <w:rPr/>
        <w:drawing>
          <wp:inline distB="0" distT="0" distL="0" distR="0">
            <wp:extent cx="5715000" cy="1362075"/>
            <wp:effectExtent b="0" l="0" r="0" t="0"/>
            <wp:docPr id="126" name="image108.png"/>
            <a:graphic>
              <a:graphicData uri="http://schemas.openxmlformats.org/drawingml/2006/picture">
                <pic:pic>
                  <pic:nvPicPr>
                    <pic:cNvPr id="0" name="image108.png"/>
                    <pic:cNvPicPr preferRelativeResize="0"/>
                  </pic:nvPicPr>
                  <pic:blipFill>
                    <a:blip r:embed="rId124"/>
                    <a:srcRect b="0" l="0" r="0" t="0"/>
                    <a:stretch>
                      <a:fillRect/>
                    </a:stretch>
                  </pic:blipFill>
                  <pic:spPr>
                    <a:xfrm>
                      <a:off x="0" y="0"/>
                      <a:ext cx="5715000" cy="1362075"/>
                    </a:xfrm>
                    <a:prstGeom prst="rect"/>
                    <a:ln/>
                  </pic:spPr>
                </pic:pic>
              </a:graphicData>
            </a:graphic>
          </wp:inline>
        </w:drawing>
      </w:r>
      <w:r w:rsidDel="00000000" w:rsidR="00000000" w:rsidRPr="00000000">
        <w:rPr>
          <w:rtl w:val="0"/>
        </w:rPr>
        <w:br w:type="textWrapping"/>
      </w:r>
      <w:bookmarkStart w:colFirst="0" w:colLast="0" w:name="bookmark=id.1baon6m" w:id="79"/>
      <w:bookmarkEnd w:id="79"/>
      <w:r w:rsidDel="00000000" w:rsidR="00000000" w:rsidRPr="00000000">
        <w:rPr>
          <w:i w:val="1"/>
          <w:sz w:val="18"/>
          <w:szCs w:val="18"/>
          <w:rtl w:val="0"/>
        </w:rPr>
        <w:t xml:space="preserve">Figure 5</w:t>
      </w:r>
      <w:sdt>
        <w:sdtPr>
          <w:tag w:val="goog_rdk_601"/>
        </w:sdtPr>
        <w:sdtContent>
          <w:ins w:author="Heather Justice" w:id="244" w:date="2024-07-11T20:21:47Z">
            <w:r w:rsidDel="00000000" w:rsidR="00000000" w:rsidRPr="00000000">
              <w:rPr>
                <w:i w:val="1"/>
                <w:sz w:val="18"/>
                <w:szCs w:val="18"/>
                <w:rtl w:val="0"/>
              </w:rPr>
              <w:t xml:space="preserve">0</w:t>
            </w:r>
          </w:ins>
        </w:sdtContent>
      </w:sdt>
      <w:sdt>
        <w:sdtPr>
          <w:tag w:val="goog_rdk_602"/>
        </w:sdtPr>
        <w:sdtContent>
          <w:del w:author="Heather Justice" w:id="244" w:date="2024-07-11T20:21:47Z">
            <w:r w:rsidDel="00000000" w:rsidR="00000000" w:rsidRPr="00000000">
              <w:rPr>
                <w:i w:val="1"/>
                <w:sz w:val="18"/>
                <w:szCs w:val="18"/>
                <w:rtl w:val="0"/>
              </w:rPr>
              <w:delText xml:space="preserve">2</w:delText>
            </w:r>
          </w:del>
        </w:sdtContent>
      </w:sdt>
      <w:r w:rsidDel="00000000" w:rsidR="00000000" w:rsidRPr="00000000">
        <w:rPr>
          <w:i w:val="1"/>
          <w:sz w:val="18"/>
          <w:szCs w:val="18"/>
          <w:rtl w:val="0"/>
        </w:rPr>
        <w:t xml:space="preserve">. VA.gov back-end failure.</w:t>
      </w:r>
      <w:r w:rsidDel="00000000" w:rsidR="00000000" w:rsidRPr="00000000">
        <w:rPr>
          <w:rtl w:val="0"/>
        </w:rPr>
      </w:r>
    </w:p>
    <w:p w:rsidR="00000000" w:rsidDel="00000000" w:rsidP="00000000" w:rsidRDefault="00000000" w:rsidRPr="00000000" w14:paraId="00000174">
      <w:pPr>
        <w:rPr/>
      </w:pPr>
      <w:r w:rsidDel="00000000" w:rsidR="00000000" w:rsidRPr="00000000">
        <w:br w:type="page"/>
      </w:r>
      <w:r w:rsidDel="00000000" w:rsidR="00000000" w:rsidRPr="00000000">
        <w:rPr>
          <w:rtl w:val="0"/>
        </w:rPr>
      </w:r>
    </w:p>
    <w:bookmarkStart w:colFirst="0" w:colLast="0" w:name="bookmark=id.3vac5uf" w:id="80"/>
    <w:bookmarkEnd w:id="80"/>
    <w:p w:rsidR="00000000" w:rsidDel="00000000" w:rsidP="00000000" w:rsidRDefault="00000000" w:rsidRPr="00000000" w14:paraId="00000175">
      <w:pPr>
        <w:pStyle w:val="Heading1"/>
        <w:rPr>
          <w:b w:val="1"/>
        </w:rPr>
      </w:pPr>
      <w:bookmarkStart w:colFirst="0" w:colLast="0" w:name="_heading=h.2afmg28" w:id="81"/>
      <w:bookmarkEnd w:id="81"/>
      <w:r w:rsidDel="00000000" w:rsidR="00000000" w:rsidRPr="00000000">
        <w:rPr>
          <w:b w:val="1"/>
          <w:rtl w:val="0"/>
        </w:rPr>
        <w:t xml:space="preserve">Table of Figures</w:t>
      </w:r>
    </w:p>
    <w:sdt>
      <w:sdtPr>
        <w:tag w:val="goog_rdk_623"/>
      </w:sdtPr>
      <w:sdtContent>
        <w:p w:rsidR="00000000" w:rsidDel="00000000" w:rsidP="00000000" w:rsidRDefault="00000000" w:rsidRPr="00000000" w14:paraId="00000176">
          <w:pPr>
            <w:spacing w:after="0" w:line="240" w:lineRule="auto"/>
            <w:rPr>
              <w:ins w:author="Heather Justice" w:id="255" w:date="2024-07-11T18:43:51Z"/>
              <w:i w:val="1"/>
              <w:sz w:val="18"/>
              <w:szCs w:val="18"/>
            </w:rPr>
          </w:pPr>
          <w:r w:rsidDel="00000000" w:rsidR="00000000" w:rsidRPr="00000000">
            <w:rPr>
              <w:i w:val="1"/>
              <w:sz w:val="18"/>
              <w:szCs w:val="18"/>
              <w:rtl w:val="0"/>
            </w:rPr>
            <w:t xml:space="preserve">Figure 1. 10-10CG eligibility information.</w:t>
          </w:r>
          <w:r w:rsidDel="00000000" w:rsidR="00000000" w:rsidRPr="00000000">
            <w:rPr>
              <w:rtl w:val="0"/>
            </w:rPr>
            <w:br w:type="textWrapping"/>
          </w:r>
          <w:r w:rsidDel="00000000" w:rsidR="00000000" w:rsidRPr="00000000">
            <w:rPr>
              <w:i w:val="1"/>
              <w:sz w:val="18"/>
              <w:szCs w:val="18"/>
              <w:rtl w:val="0"/>
            </w:rPr>
            <w:t xml:space="preserve">Figure 2. Beginning the application.</w:t>
            <w:br w:type="textWrapping"/>
          </w:r>
          <w:r w:rsidDel="00000000" w:rsidR="00000000" w:rsidRPr="00000000">
            <w:rPr>
              <w:i w:val="1"/>
              <w:color w:val="000000"/>
              <w:sz w:val="18"/>
              <w:szCs w:val="18"/>
              <w:rtl w:val="0"/>
            </w:rPr>
            <w:t xml:space="preserve">Figure 3. </w:t>
          </w:r>
          <w:sdt>
            <w:sdtPr>
              <w:tag w:val="goog_rdk_603"/>
            </w:sdtPr>
            <w:sdtContent>
              <w:ins w:author="Heather Justice" w:id="245" w:date="2024-07-11T18:39:37Z">
                <w:r w:rsidDel="00000000" w:rsidR="00000000" w:rsidRPr="00000000">
                  <w:rPr>
                    <w:i w:val="1"/>
                    <w:color w:val="000000"/>
                    <w:sz w:val="18"/>
                    <w:szCs w:val="18"/>
                    <w:rtl w:val="0"/>
                  </w:rPr>
                  <w:t xml:space="preserve">Information on the Program of Comprehensive Assistance for Family Caregivers.</w:t>
                </w:r>
              </w:ins>
            </w:sdtContent>
          </w:sdt>
          <w:sdt>
            <w:sdtPr>
              <w:tag w:val="goog_rdk_604"/>
            </w:sdtPr>
            <w:sdtContent>
              <w:del w:author="Heather Justice" w:id="245" w:date="2024-07-11T18:39:37Z">
                <w:r w:rsidDel="00000000" w:rsidR="00000000" w:rsidRPr="00000000">
                  <w:rPr>
                    <w:i w:val="1"/>
                    <w:color w:val="000000"/>
                    <w:sz w:val="18"/>
                    <w:szCs w:val="18"/>
                    <w:rtl w:val="0"/>
                  </w:rPr>
                  <w:delText xml:space="preserve">Button to begin online application</w:delText>
                </w:r>
              </w:del>
            </w:sdtContent>
          </w:sdt>
          <w:r w:rsidDel="00000000" w:rsidR="00000000" w:rsidRPr="00000000">
            <w:rPr>
              <w:i w:val="1"/>
              <w:color w:val="000000"/>
              <w:sz w:val="18"/>
              <w:szCs w:val="18"/>
              <w:rtl w:val="0"/>
            </w:rPr>
            <w:t xml:space="preserve">.</w:t>
            <w:br w:type="textWrapping"/>
          </w:r>
          <w:r w:rsidDel="00000000" w:rsidR="00000000" w:rsidRPr="00000000">
            <w:rPr>
              <w:i w:val="1"/>
              <w:sz w:val="18"/>
              <w:szCs w:val="18"/>
              <w:rtl w:val="0"/>
            </w:rPr>
            <w:t xml:space="preserve">Figure 4. Notice of upcoming scheduled maintenance.</w:t>
            <w:br w:type="textWrapping"/>
            <w:t xml:space="preserve">Figure 5. Tool unavailable due to maintenance.</w:t>
            <w:br w:type="textWrapping"/>
          </w:r>
          <w:r w:rsidDel="00000000" w:rsidR="00000000" w:rsidRPr="00000000">
            <w:rPr>
              <w:i w:val="1"/>
              <w:color w:val="000000"/>
              <w:sz w:val="18"/>
              <w:szCs w:val="18"/>
              <w:rtl w:val="0"/>
            </w:rPr>
            <w:t xml:space="preserve">Figure 6. Pre-application information for Program of Comprehensive Assistance for Family Caregivers.</w:t>
            <w:br w:type="textWrapping"/>
            <w:t xml:space="preserve">Figure 7. Caregiver Support</w:t>
          </w:r>
          <w:sdt>
            <w:sdtPr>
              <w:tag w:val="goog_rdk_605"/>
            </w:sdtPr>
            <w:sdtContent>
              <w:ins w:author="Heather Justice" w:id="246" w:date="2024-07-11T15:23:24Z">
                <w:r w:rsidDel="00000000" w:rsidR="00000000" w:rsidRPr="00000000">
                  <w:rPr>
                    <w:i w:val="1"/>
                    <w:color w:val="000000"/>
                    <w:sz w:val="18"/>
                    <w:szCs w:val="18"/>
                    <w:rtl w:val="0"/>
                  </w:rPr>
                  <w:t xml:space="preserve"> Program Staff member</w:t>
                </w:r>
              </w:ins>
            </w:sdtContent>
          </w:sdt>
          <w:sdt>
            <w:sdtPr>
              <w:tag w:val="goog_rdk_606"/>
            </w:sdtPr>
            <w:sdtContent>
              <w:del w:author="Heather Justice" w:id="246" w:date="2024-07-11T15:23:24Z">
                <w:r w:rsidDel="00000000" w:rsidR="00000000" w:rsidRPr="00000000">
                  <w:rPr>
                    <w:i w:val="1"/>
                    <w:color w:val="000000"/>
                    <w:sz w:val="18"/>
                    <w:szCs w:val="18"/>
                    <w:rtl w:val="0"/>
                  </w:rPr>
                  <w:delText xml:space="preserve"> Coordinator</w:delText>
                </w:r>
              </w:del>
            </w:sdtContent>
          </w:sdt>
          <w:r w:rsidDel="00000000" w:rsidR="00000000" w:rsidRPr="00000000">
            <w:rPr>
              <w:i w:val="1"/>
              <w:color w:val="000000"/>
              <w:sz w:val="18"/>
              <w:szCs w:val="18"/>
              <w:rtl w:val="0"/>
            </w:rPr>
            <w:t xml:space="preserve"> information.</w:t>
            <w:br w:type="textWrapping"/>
          </w:r>
          <w:r w:rsidDel="00000000" w:rsidR="00000000" w:rsidRPr="00000000">
            <w:rPr>
              <w:i w:val="1"/>
              <w:sz w:val="18"/>
              <w:szCs w:val="18"/>
              <w:rtl w:val="0"/>
            </w:rPr>
            <w:t xml:space="preserve">Figure 8. </w:t>
          </w:r>
          <w:sdt>
            <w:sdtPr>
              <w:tag w:val="goog_rdk_607"/>
            </w:sdtPr>
            <w:sdtContent>
              <w:ins w:author="Heather Justice" w:id="247" w:date="2024-07-11T18:40:33Z">
                <w:r w:rsidDel="00000000" w:rsidR="00000000" w:rsidRPr="00000000">
                  <w:rPr>
                    <w:i w:val="1"/>
                    <w:sz w:val="18"/>
                    <w:szCs w:val="18"/>
                    <w:rtl w:val="0"/>
                  </w:rPr>
                  <w:t xml:space="preserve">General Veteran identification information for 10-10CG application</w:t>
                </w:r>
              </w:ins>
            </w:sdtContent>
          </w:sdt>
          <w:sdt>
            <w:sdtPr>
              <w:tag w:val="goog_rdk_608"/>
            </w:sdtPr>
            <w:sdtContent>
              <w:del w:author="Heather Justice" w:id="247" w:date="2024-07-11T18:40:33Z">
                <w:r w:rsidDel="00000000" w:rsidR="00000000" w:rsidRPr="00000000">
                  <w:rPr>
                    <w:i w:val="1"/>
                    <w:sz w:val="18"/>
                    <w:szCs w:val="18"/>
                    <w:rtl w:val="0"/>
                  </w:rPr>
                  <w:delText xml:space="preserve">General position information for 10-10CG application</w:delText>
                </w:r>
              </w:del>
            </w:sdtContent>
          </w:sdt>
          <w:r w:rsidDel="00000000" w:rsidR="00000000" w:rsidRPr="00000000">
            <w:rPr>
              <w:i w:val="1"/>
              <w:sz w:val="18"/>
              <w:szCs w:val="18"/>
              <w:rtl w:val="0"/>
            </w:rPr>
            <w:t xml:space="preserve">.</w:t>
            <w:br w:type="textWrapping"/>
            <w:t xml:space="preserve">Figure 9. Area where user enters Veteran’s Social Security or tax information.</w:t>
            <w:br w:type="textWrapping"/>
            <w:t xml:space="preserve">Figure 10. Veteran contact information.</w:t>
            <w:br w:type="textWrapping"/>
            <w:t xml:space="preserve">Figure 11. Area for primary phone number.</w:t>
            <w:br w:type="textWrapping"/>
          </w:r>
          <w:sdt>
            <w:sdtPr>
              <w:tag w:val="goog_rdk_609"/>
            </w:sdtPr>
            <w:sdtContent>
              <w:del w:author="Heather Justice" w:id="248" w:date="2024-07-11T18:15:01Z">
                <w:r w:rsidDel="00000000" w:rsidR="00000000" w:rsidRPr="00000000">
                  <w:rPr>
                    <w:i w:val="1"/>
                    <w:sz w:val="18"/>
                    <w:szCs w:val="18"/>
                    <w:rtl w:val="0"/>
                  </w:rPr>
                  <w:delText xml:space="preserve">Figure 12. Section for recent medical care.</w:delText>
                  <w:br w:type="textWrapping"/>
                </w:r>
              </w:del>
            </w:sdtContent>
          </w:sdt>
          <w:r w:rsidDel="00000000" w:rsidR="00000000" w:rsidRPr="00000000">
            <w:rPr>
              <w:i w:val="1"/>
              <w:sz w:val="18"/>
              <w:szCs w:val="18"/>
              <w:rtl w:val="0"/>
            </w:rPr>
            <w:t xml:space="preserve">Figure 1</w:t>
          </w:r>
          <w:sdt>
            <w:sdtPr>
              <w:tag w:val="goog_rdk_610"/>
            </w:sdtPr>
            <w:sdtContent>
              <w:ins w:author="Heather Justice" w:id="249" w:date="2024-07-11T18:41:18Z">
                <w:r w:rsidDel="00000000" w:rsidR="00000000" w:rsidRPr="00000000">
                  <w:rPr>
                    <w:i w:val="1"/>
                    <w:sz w:val="18"/>
                    <w:szCs w:val="18"/>
                    <w:rtl w:val="0"/>
                  </w:rPr>
                  <w:t xml:space="preserve">2</w:t>
                </w:r>
              </w:ins>
            </w:sdtContent>
          </w:sdt>
          <w:sdt>
            <w:sdtPr>
              <w:tag w:val="goog_rdk_611"/>
            </w:sdtPr>
            <w:sdtContent>
              <w:del w:author="Heather Justice" w:id="249" w:date="2024-07-11T18:41:18Z">
                <w:r w:rsidDel="00000000" w:rsidR="00000000" w:rsidRPr="00000000">
                  <w:rPr>
                    <w:i w:val="1"/>
                    <w:sz w:val="18"/>
                    <w:szCs w:val="18"/>
                    <w:rtl w:val="0"/>
                  </w:rPr>
                  <w:delText xml:space="preserve">3</w:delText>
                </w:r>
              </w:del>
            </w:sdtContent>
          </w:sdt>
          <w:r w:rsidDel="00000000" w:rsidR="00000000" w:rsidRPr="00000000">
            <w:rPr>
              <w:i w:val="1"/>
              <w:sz w:val="18"/>
              <w:szCs w:val="18"/>
              <w:rtl w:val="0"/>
            </w:rPr>
            <w:t xml:space="preserve">. Where the Veteran plans to receive care.</w:t>
            <w:br w:type="textWrapping"/>
          </w:r>
          <w:r w:rsidDel="00000000" w:rsidR="00000000" w:rsidRPr="00000000">
            <w:rPr>
              <w:i w:val="1"/>
              <w:color w:val="000000"/>
              <w:sz w:val="18"/>
              <w:szCs w:val="18"/>
              <w:rtl w:val="0"/>
            </w:rPr>
            <w:t xml:space="preserve">Figure 1</w:t>
          </w:r>
          <w:sdt>
            <w:sdtPr>
              <w:tag w:val="goog_rdk_612"/>
            </w:sdtPr>
            <w:sdtContent>
              <w:ins w:author="Heather Justice" w:id="250" w:date="2024-07-11T18:41:29Z">
                <w:r w:rsidDel="00000000" w:rsidR="00000000" w:rsidRPr="00000000">
                  <w:rPr>
                    <w:i w:val="1"/>
                    <w:color w:val="000000"/>
                    <w:sz w:val="18"/>
                    <w:szCs w:val="18"/>
                    <w:rtl w:val="0"/>
                  </w:rPr>
                  <w:t xml:space="preserve">3</w:t>
                </w:r>
              </w:ins>
            </w:sdtContent>
          </w:sdt>
          <w:sdt>
            <w:sdtPr>
              <w:tag w:val="goog_rdk_613"/>
            </w:sdtPr>
            <w:sdtContent>
              <w:del w:author="Heather Justice" w:id="250" w:date="2024-07-11T18:41:29Z">
                <w:r w:rsidDel="00000000" w:rsidR="00000000" w:rsidRPr="00000000">
                  <w:rPr>
                    <w:i w:val="1"/>
                    <w:color w:val="000000"/>
                    <w:sz w:val="18"/>
                    <w:szCs w:val="18"/>
                    <w:rtl w:val="0"/>
                  </w:rPr>
                  <w:delText xml:space="preserve">4</w:delText>
                </w:r>
              </w:del>
            </w:sdtContent>
          </w:sdt>
          <w:r w:rsidDel="00000000" w:rsidR="00000000" w:rsidRPr="00000000">
            <w:rPr>
              <w:i w:val="1"/>
              <w:color w:val="000000"/>
              <w:sz w:val="18"/>
              <w:szCs w:val="18"/>
              <w:rtl w:val="0"/>
            </w:rPr>
            <w:t xml:space="preserve">. Applying for benefits for a primary family caregiver.</w:t>
            <w:br w:type="textWrapping"/>
            <w:t xml:space="preserve">Figure 1</w:t>
          </w:r>
          <w:sdt>
            <w:sdtPr>
              <w:tag w:val="goog_rdk_614"/>
            </w:sdtPr>
            <w:sdtContent>
              <w:ins w:author="Heather Justice" w:id="251" w:date="2024-07-11T18:42:29Z">
                <w:r w:rsidDel="00000000" w:rsidR="00000000" w:rsidRPr="00000000">
                  <w:rPr>
                    <w:i w:val="1"/>
                    <w:color w:val="000000"/>
                    <w:sz w:val="18"/>
                    <w:szCs w:val="18"/>
                    <w:rtl w:val="0"/>
                  </w:rPr>
                  <w:t xml:space="preserve">4</w:t>
                </w:r>
              </w:ins>
            </w:sdtContent>
          </w:sdt>
          <w:sdt>
            <w:sdtPr>
              <w:tag w:val="goog_rdk_615"/>
            </w:sdtPr>
            <w:sdtContent>
              <w:del w:author="Heather Justice" w:id="251" w:date="2024-07-11T18:42:29Z">
                <w:r w:rsidDel="00000000" w:rsidR="00000000" w:rsidRPr="00000000">
                  <w:rPr>
                    <w:i w:val="1"/>
                    <w:color w:val="000000"/>
                    <w:sz w:val="18"/>
                    <w:szCs w:val="18"/>
                    <w:rtl w:val="0"/>
                  </w:rPr>
                  <w:delText xml:space="preserve">5</w:delText>
                </w:r>
              </w:del>
            </w:sdtContent>
          </w:sdt>
          <w:r w:rsidDel="00000000" w:rsidR="00000000" w:rsidRPr="00000000">
            <w:rPr>
              <w:i w:val="1"/>
              <w:color w:val="000000"/>
              <w:sz w:val="18"/>
              <w:szCs w:val="18"/>
              <w:rtl w:val="0"/>
            </w:rPr>
            <w:t xml:space="preserve">. Definition of primary caregiver.</w:t>
            <w:br w:type="textWrapping"/>
          </w:r>
          <w:r w:rsidDel="00000000" w:rsidR="00000000" w:rsidRPr="00000000">
            <w:rPr>
              <w:i w:val="1"/>
              <w:sz w:val="18"/>
              <w:szCs w:val="18"/>
              <w:rtl w:val="0"/>
            </w:rPr>
            <w:t xml:space="preserve">Figure 1</w:t>
          </w:r>
          <w:sdt>
            <w:sdtPr>
              <w:tag w:val="goog_rdk_616"/>
            </w:sdtPr>
            <w:sdtContent>
              <w:ins w:author="Heather Justice" w:id="252" w:date="2024-07-11T18:42:56Z">
                <w:r w:rsidDel="00000000" w:rsidR="00000000" w:rsidRPr="00000000">
                  <w:rPr>
                    <w:i w:val="1"/>
                    <w:sz w:val="18"/>
                    <w:szCs w:val="18"/>
                    <w:rtl w:val="0"/>
                  </w:rPr>
                  <w:t xml:space="preserve">5</w:t>
                </w:r>
              </w:ins>
            </w:sdtContent>
          </w:sdt>
          <w:sdt>
            <w:sdtPr>
              <w:tag w:val="goog_rdk_617"/>
            </w:sdtPr>
            <w:sdtContent>
              <w:del w:author="Heather Justice" w:id="252" w:date="2024-07-11T18:42:56Z">
                <w:r w:rsidDel="00000000" w:rsidR="00000000" w:rsidRPr="00000000">
                  <w:rPr>
                    <w:i w:val="1"/>
                    <w:sz w:val="18"/>
                    <w:szCs w:val="18"/>
                    <w:rtl w:val="0"/>
                  </w:rPr>
                  <w:delText xml:space="preserve">6</w:delText>
                </w:r>
              </w:del>
            </w:sdtContent>
          </w:sdt>
          <w:r w:rsidDel="00000000" w:rsidR="00000000" w:rsidRPr="00000000">
            <w:rPr>
              <w:i w:val="1"/>
              <w:sz w:val="18"/>
              <w:szCs w:val="18"/>
              <w:rtl w:val="0"/>
            </w:rPr>
            <w:t xml:space="preserve">. Primary Family Caregiver general information.</w:t>
            <w:br w:type="textWrapping"/>
            <w:t xml:space="preserve">Figure 1</w:t>
          </w:r>
          <w:sdt>
            <w:sdtPr>
              <w:tag w:val="goog_rdk_618"/>
            </w:sdtPr>
            <w:sdtContent>
              <w:ins w:author="Heather Justice" w:id="253" w:date="2024-07-11T18:43:12Z">
                <w:r w:rsidDel="00000000" w:rsidR="00000000" w:rsidRPr="00000000">
                  <w:rPr>
                    <w:i w:val="1"/>
                    <w:sz w:val="18"/>
                    <w:szCs w:val="18"/>
                    <w:rtl w:val="0"/>
                  </w:rPr>
                  <w:t xml:space="preserve">6</w:t>
                </w:r>
              </w:ins>
            </w:sdtContent>
          </w:sdt>
          <w:sdt>
            <w:sdtPr>
              <w:tag w:val="goog_rdk_619"/>
            </w:sdtPr>
            <w:sdtContent>
              <w:del w:author="Heather Justice" w:id="253" w:date="2024-07-11T18:43:12Z">
                <w:r w:rsidDel="00000000" w:rsidR="00000000" w:rsidRPr="00000000">
                  <w:rPr>
                    <w:i w:val="1"/>
                    <w:sz w:val="18"/>
                    <w:szCs w:val="18"/>
                    <w:rtl w:val="0"/>
                  </w:rPr>
                  <w:delText xml:space="preserve">7</w:delText>
                </w:r>
              </w:del>
            </w:sdtContent>
          </w:sdt>
          <w:r w:rsidDel="00000000" w:rsidR="00000000" w:rsidRPr="00000000">
            <w:rPr>
              <w:i w:val="1"/>
              <w:sz w:val="18"/>
              <w:szCs w:val="18"/>
              <w:rtl w:val="0"/>
            </w:rPr>
            <w:t xml:space="preserve">. Social Security or tax ID number error.</w:t>
            <w:br w:type="textWrapping"/>
            <w:t xml:space="preserve">Figure 1</w:t>
          </w:r>
          <w:sdt>
            <w:sdtPr>
              <w:tag w:val="goog_rdk_620"/>
            </w:sdtPr>
            <w:sdtContent>
              <w:ins w:author="Heather Justice" w:id="254" w:date="2024-07-11T18:43:41Z">
                <w:r w:rsidDel="00000000" w:rsidR="00000000" w:rsidRPr="00000000">
                  <w:rPr>
                    <w:i w:val="1"/>
                    <w:sz w:val="18"/>
                    <w:szCs w:val="18"/>
                    <w:rtl w:val="0"/>
                  </w:rPr>
                  <w:t xml:space="preserve">7</w:t>
                </w:r>
              </w:ins>
            </w:sdtContent>
          </w:sdt>
          <w:sdt>
            <w:sdtPr>
              <w:tag w:val="goog_rdk_621"/>
            </w:sdtPr>
            <w:sdtContent>
              <w:del w:author="Heather Justice" w:id="254" w:date="2024-07-11T18:43:41Z">
                <w:r w:rsidDel="00000000" w:rsidR="00000000" w:rsidRPr="00000000">
                  <w:rPr>
                    <w:i w:val="1"/>
                    <w:sz w:val="18"/>
                    <w:szCs w:val="18"/>
                    <w:rtl w:val="0"/>
                  </w:rPr>
                  <w:delText xml:space="preserve">8</w:delText>
                </w:r>
              </w:del>
            </w:sdtContent>
          </w:sdt>
          <w:r w:rsidDel="00000000" w:rsidR="00000000" w:rsidRPr="00000000">
            <w:rPr>
              <w:i w:val="1"/>
              <w:sz w:val="18"/>
              <w:szCs w:val="18"/>
              <w:rtl w:val="0"/>
            </w:rPr>
            <w:t xml:space="preserve">. Caregiver contact information.</w:t>
            <w:br w:type="textWrapping"/>
          </w:r>
          <w:sdt>
            <w:sdtPr>
              <w:tag w:val="goog_rdk_622"/>
            </w:sdtPr>
            <w:sdtContent>
              <w:ins w:author="Heather Justice" w:id="255" w:date="2024-07-11T18:43:51Z">
                <w:r w:rsidDel="00000000" w:rsidR="00000000" w:rsidRPr="00000000">
                  <w:rPr>
                    <w:i w:val="1"/>
                    <w:sz w:val="18"/>
                    <w:szCs w:val="18"/>
                    <w:rtl w:val="0"/>
                  </w:rPr>
                  <w:t xml:space="preserve">Figure 18. Caregiver mailing address</w:t>
                </w:r>
              </w:ins>
            </w:sdtContent>
          </w:sdt>
        </w:p>
      </w:sdtContent>
    </w:sdt>
    <w:sdt>
      <w:sdtPr>
        <w:tag w:val="goog_rdk_638"/>
      </w:sdtPr>
      <w:sdtContent>
        <w:p w:rsidR="00000000" w:rsidDel="00000000" w:rsidP="00000000" w:rsidRDefault="00000000" w:rsidRPr="00000000" w14:paraId="00000177">
          <w:pPr>
            <w:spacing w:after="0" w:lineRule="auto"/>
            <w:rPr>
              <w:ins w:author="Heather Justice" w:id="263" w:date="2024-07-11T18:57:39Z"/>
              <w:i w:val="1"/>
              <w:sz w:val="18"/>
              <w:szCs w:val="18"/>
            </w:rPr>
          </w:pPr>
          <w:r w:rsidDel="00000000" w:rsidR="00000000" w:rsidRPr="00000000">
            <w:rPr>
              <w:i w:val="1"/>
              <w:sz w:val="18"/>
              <w:szCs w:val="18"/>
              <w:rtl w:val="0"/>
            </w:rPr>
            <w:t xml:space="preserve">Figure 19. Required caregiver phone number.</w:t>
            <w:br w:type="textWrapping"/>
          </w:r>
          <w:sdt>
            <w:sdtPr>
              <w:tag w:val="goog_rdk_624"/>
            </w:sdtPr>
            <w:sdtContent>
              <w:del w:author="Heather Justice" w:id="256" w:date="2024-07-11T18:54:19Z">
                <w:r w:rsidDel="00000000" w:rsidR="00000000" w:rsidRPr="00000000">
                  <w:rPr>
                    <w:i w:val="1"/>
                    <w:sz w:val="18"/>
                    <w:szCs w:val="18"/>
                    <w:rtl w:val="0"/>
                  </w:rPr>
                  <w:delText xml:space="preserve">Figure 20. Caregiver relationship to Veteran.</w:delText>
                  <w:br w:type="textWrapping"/>
                  <w:delText xml:space="preserve">Figure 21. Caregiver’s health coverage.</w:delText>
                  <w:br w:type="textWrapping"/>
                </w:r>
              </w:del>
            </w:sdtContent>
          </w:sdt>
          <w:r w:rsidDel="00000000" w:rsidR="00000000" w:rsidRPr="00000000">
            <w:rPr>
              <w:i w:val="1"/>
              <w:sz w:val="18"/>
              <w:szCs w:val="18"/>
              <w:rtl w:val="0"/>
            </w:rPr>
            <w:t xml:space="preserve">Figure 2</w:t>
          </w:r>
          <w:sdt>
            <w:sdtPr>
              <w:tag w:val="goog_rdk_625"/>
            </w:sdtPr>
            <w:sdtContent>
              <w:ins w:author="Heather Justice" w:id="257" w:date="2024-07-11T18:54:37Z">
                <w:r w:rsidDel="00000000" w:rsidR="00000000" w:rsidRPr="00000000">
                  <w:rPr>
                    <w:i w:val="1"/>
                    <w:sz w:val="18"/>
                    <w:szCs w:val="18"/>
                    <w:rtl w:val="0"/>
                  </w:rPr>
                  <w:t xml:space="preserve">0</w:t>
                </w:r>
              </w:ins>
            </w:sdtContent>
          </w:sdt>
          <w:sdt>
            <w:sdtPr>
              <w:tag w:val="goog_rdk_626"/>
            </w:sdtPr>
            <w:sdtContent>
              <w:del w:author="Heather Justice" w:id="257" w:date="2024-07-11T18:54:37Z">
                <w:r w:rsidDel="00000000" w:rsidR="00000000" w:rsidRPr="00000000">
                  <w:rPr>
                    <w:i w:val="1"/>
                    <w:sz w:val="18"/>
                    <w:szCs w:val="18"/>
                    <w:rtl w:val="0"/>
                  </w:rPr>
                  <w:delText xml:space="preserve">2</w:delText>
                </w:r>
              </w:del>
            </w:sdtContent>
          </w:sdt>
          <w:r w:rsidDel="00000000" w:rsidR="00000000" w:rsidRPr="00000000">
            <w:rPr>
              <w:i w:val="1"/>
              <w:sz w:val="18"/>
              <w:szCs w:val="18"/>
              <w:rtl w:val="0"/>
            </w:rPr>
            <w:t xml:space="preserve">. Secondary Family Caregiver.</w:t>
            <w:br w:type="textWrapping"/>
            <w:t xml:space="preserve">Figure 2</w:t>
          </w:r>
          <w:sdt>
            <w:sdtPr>
              <w:tag w:val="goog_rdk_627"/>
            </w:sdtPr>
            <w:sdtContent>
              <w:ins w:author="Heather Justice" w:id="258" w:date="2024-07-11T18:54:49Z">
                <w:r w:rsidDel="00000000" w:rsidR="00000000" w:rsidRPr="00000000">
                  <w:rPr>
                    <w:i w:val="1"/>
                    <w:sz w:val="18"/>
                    <w:szCs w:val="18"/>
                    <w:rtl w:val="0"/>
                  </w:rPr>
                  <w:t xml:space="preserve">1</w:t>
                </w:r>
              </w:ins>
            </w:sdtContent>
          </w:sdt>
          <w:sdt>
            <w:sdtPr>
              <w:tag w:val="goog_rdk_628"/>
            </w:sdtPr>
            <w:sdtContent>
              <w:del w:author="Heather Justice" w:id="258" w:date="2024-07-11T18:54:49Z">
                <w:r w:rsidDel="00000000" w:rsidR="00000000" w:rsidRPr="00000000">
                  <w:rPr>
                    <w:i w:val="1"/>
                    <w:sz w:val="18"/>
                    <w:szCs w:val="18"/>
                    <w:rtl w:val="0"/>
                  </w:rPr>
                  <w:delText xml:space="preserve">3</w:delText>
                </w:r>
              </w:del>
            </w:sdtContent>
          </w:sdt>
          <w:r w:rsidDel="00000000" w:rsidR="00000000" w:rsidRPr="00000000">
            <w:rPr>
              <w:i w:val="1"/>
              <w:sz w:val="18"/>
              <w:szCs w:val="18"/>
              <w:rtl w:val="0"/>
            </w:rPr>
            <w:t xml:space="preserve">. Secondar Family Caregiver definition.</w:t>
            <w:br w:type="textWrapping"/>
            <w:t xml:space="preserve">Figure 2</w:t>
          </w:r>
          <w:sdt>
            <w:sdtPr>
              <w:tag w:val="goog_rdk_629"/>
            </w:sdtPr>
            <w:sdtContent>
              <w:ins w:author="Heather Justice" w:id="259" w:date="2024-07-11T18:55:00Z">
                <w:r w:rsidDel="00000000" w:rsidR="00000000" w:rsidRPr="00000000">
                  <w:rPr>
                    <w:i w:val="1"/>
                    <w:sz w:val="18"/>
                    <w:szCs w:val="18"/>
                    <w:rtl w:val="0"/>
                  </w:rPr>
                  <w:t xml:space="preserve">2</w:t>
                </w:r>
              </w:ins>
            </w:sdtContent>
          </w:sdt>
          <w:sdt>
            <w:sdtPr>
              <w:tag w:val="goog_rdk_630"/>
            </w:sdtPr>
            <w:sdtContent>
              <w:del w:author="Heather Justice" w:id="259" w:date="2024-07-11T18:55:00Z">
                <w:r w:rsidDel="00000000" w:rsidR="00000000" w:rsidRPr="00000000">
                  <w:rPr>
                    <w:i w:val="1"/>
                    <w:sz w:val="18"/>
                    <w:szCs w:val="18"/>
                    <w:rtl w:val="0"/>
                  </w:rPr>
                  <w:delText xml:space="preserve">4</w:delText>
                </w:r>
              </w:del>
            </w:sdtContent>
          </w:sdt>
          <w:r w:rsidDel="00000000" w:rsidR="00000000" w:rsidRPr="00000000">
            <w:rPr>
              <w:i w:val="1"/>
              <w:sz w:val="18"/>
              <w:szCs w:val="18"/>
              <w:rtl w:val="0"/>
            </w:rPr>
            <w:t xml:space="preserve">. Family Caregiver listing error.</w:t>
            <w:br w:type="textWrapping"/>
            <w:t xml:space="preserve">Figure 2</w:t>
          </w:r>
          <w:sdt>
            <w:sdtPr>
              <w:tag w:val="goog_rdk_631"/>
            </w:sdtPr>
            <w:sdtContent>
              <w:ins w:author="Heather Justice" w:id="260" w:date="2024-07-11T18:55:24Z">
                <w:r w:rsidDel="00000000" w:rsidR="00000000" w:rsidRPr="00000000">
                  <w:rPr>
                    <w:i w:val="1"/>
                    <w:sz w:val="18"/>
                    <w:szCs w:val="18"/>
                    <w:rtl w:val="0"/>
                  </w:rPr>
                  <w:t xml:space="preserve">3</w:t>
                </w:r>
              </w:ins>
            </w:sdtContent>
          </w:sdt>
          <w:sdt>
            <w:sdtPr>
              <w:tag w:val="goog_rdk_632"/>
            </w:sdtPr>
            <w:sdtContent>
              <w:del w:author="Heather Justice" w:id="260" w:date="2024-07-11T18:55:24Z">
                <w:r w:rsidDel="00000000" w:rsidR="00000000" w:rsidRPr="00000000">
                  <w:rPr>
                    <w:i w:val="1"/>
                    <w:sz w:val="18"/>
                    <w:szCs w:val="18"/>
                    <w:rtl w:val="0"/>
                  </w:rPr>
                  <w:delText xml:space="preserve">5</w:delText>
                </w:r>
              </w:del>
            </w:sdtContent>
          </w:sdt>
          <w:r w:rsidDel="00000000" w:rsidR="00000000" w:rsidRPr="00000000">
            <w:rPr>
              <w:i w:val="1"/>
              <w:sz w:val="18"/>
              <w:szCs w:val="18"/>
              <w:rtl w:val="0"/>
            </w:rPr>
            <w:t xml:space="preserve">. Secondary Family Caregiver general information.</w:t>
            <w:br w:type="textWrapping"/>
            <w:t xml:space="preserve">Figure 2</w:t>
          </w:r>
          <w:sdt>
            <w:sdtPr>
              <w:tag w:val="goog_rdk_633"/>
            </w:sdtPr>
            <w:sdtContent>
              <w:ins w:author="Heather Justice" w:id="261" w:date="2024-07-11T18:55:41Z">
                <w:r w:rsidDel="00000000" w:rsidR="00000000" w:rsidRPr="00000000">
                  <w:rPr>
                    <w:i w:val="1"/>
                    <w:sz w:val="18"/>
                    <w:szCs w:val="18"/>
                    <w:rtl w:val="0"/>
                  </w:rPr>
                  <w:t xml:space="preserve">4</w:t>
                </w:r>
              </w:ins>
            </w:sdtContent>
          </w:sdt>
          <w:sdt>
            <w:sdtPr>
              <w:tag w:val="goog_rdk_634"/>
            </w:sdtPr>
            <w:sdtContent>
              <w:del w:author="Heather Justice" w:id="261" w:date="2024-07-11T18:55:41Z">
                <w:r w:rsidDel="00000000" w:rsidR="00000000" w:rsidRPr="00000000">
                  <w:rPr>
                    <w:i w:val="1"/>
                    <w:sz w:val="18"/>
                    <w:szCs w:val="18"/>
                    <w:rtl w:val="0"/>
                  </w:rPr>
                  <w:delText xml:space="preserve">6</w:delText>
                </w:r>
              </w:del>
            </w:sdtContent>
          </w:sdt>
          <w:r w:rsidDel="00000000" w:rsidR="00000000" w:rsidRPr="00000000">
            <w:rPr>
              <w:i w:val="1"/>
              <w:sz w:val="18"/>
              <w:szCs w:val="18"/>
              <w:rtl w:val="0"/>
            </w:rPr>
            <w:t xml:space="preserve">. Error with Secondary Family Caregiver’s Social Security or tax ID number.</w:t>
            <w:br w:type="textWrapping"/>
            <w:t xml:space="preserve">Figure 2</w:t>
          </w:r>
          <w:sdt>
            <w:sdtPr>
              <w:tag w:val="goog_rdk_635"/>
            </w:sdtPr>
            <w:sdtContent>
              <w:ins w:author="Heather Justice" w:id="262" w:date="2024-07-11T18:56:11Z">
                <w:r w:rsidDel="00000000" w:rsidR="00000000" w:rsidRPr="00000000">
                  <w:rPr>
                    <w:i w:val="1"/>
                    <w:sz w:val="18"/>
                    <w:szCs w:val="18"/>
                    <w:rtl w:val="0"/>
                  </w:rPr>
                  <w:t xml:space="preserve">5</w:t>
                </w:r>
              </w:ins>
            </w:sdtContent>
          </w:sdt>
          <w:sdt>
            <w:sdtPr>
              <w:tag w:val="goog_rdk_636"/>
            </w:sdtPr>
            <w:sdtContent>
              <w:del w:author="Heather Justice" w:id="262" w:date="2024-07-11T18:56:11Z">
                <w:r w:rsidDel="00000000" w:rsidR="00000000" w:rsidRPr="00000000">
                  <w:rPr>
                    <w:i w:val="1"/>
                    <w:sz w:val="18"/>
                    <w:szCs w:val="18"/>
                    <w:rtl w:val="0"/>
                  </w:rPr>
                  <w:delText xml:space="preserve">7</w:delText>
                </w:r>
              </w:del>
            </w:sdtContent>
          </w:sdt>
          <w:r w:rsidDel="00000000" w:rsidR="00000000" w:rsidRPr="00000000">
            <w:rPr>
              <w:i w:val="1"/>
              <w:sz w:val="18"/>
              <w:szCs w:val="18"/>
              <w:rtl w:val="0"/>
            </w:rPr>
            <w:t xml:space="preserve">. Secondary caregiver contact info.</w:t>
          </w:r>
          <w:sdt>
            <w:sdtPr>
              <w:tag w:val="goog_rdk_637"/>
            </w:sdtPr>
            <w:sdtContent>
              <w:ins w:author="Heather Justice" w:id="263" w:date="2024-07-11T18:57:39Z">
                <w:r w:rsidDel="00000000" w:rsidR="00000000" w:rsidRPr="00000000">
                  <w:rPr>
                    <w:rtl w:val="0"/>
                  </w:rPr>
                </w:r>
              </w:ins>
            </w:sdtContent>
          </w:sdt>
        </w:p>
      </w:sdtContent>
    </w:sdt>
    <w:sdt>
      <w:sdtPr>
        <w:tag w:val="goog_rdk_654"/>
      </w:sdtPr>
      <w:sdtContent>
        <w:p w:rsidR="00000000" w:rsidDel="00000000" w:rsidP="00000000" w:rsidRDefault="00000000" w:rsidRPr="00000000" w14:paraId="00000178">
          <w:pPr>
            <w:spacing w:after="0" w:lineRule="auto"/>
            <w:rPr>
              <w:ins w:author="Heather Justice" w:id="271" w:date="2024-07-11T19:57:16Z"/>
              <w:i w:val="1"/>
              <w:sz w:val="18"/>
              <w:szCs w:val="18"/>
            </w:rPr>
          </w:pPr>
          <w:sdt>
            <w:sdtPr>
              <w:tag w:val="goog_rdk_639"/>
            </w:sdtPr>
            <w:sdtContent>
              <w:ins w:author="Heather Justice" w:id="263" w:date="2024-07-11T18:57:39Z">
                <w:r w:rsidDel="00000000" w:rsidR="00000000" w:rsidRPr="00000000">
                  <w:rPr>
                    <w:i w:val="1"/>
                    <w:sz w:val="18"/>
                    <w:szCs w:val="18"/>
                    <w:rtl w:val="0"/>
                  </w:rPr>
                  <w:t xml:space="preserve">Figure 26. </w:t>
                </w:r>
                <w:r w:rsidDel="00000000" w:rsidR="00000000" w:rsidRPr="00000000">
                  <w:rPr>
                    <w:i w:val="1"/>
                    <w:sz w:val="18"/>
                    <w:szCs w:val="18"/>
                    <w:rtl w:val="0"/>
                  </w:rPr>
                  <w:t xml:space="preserve">Caregiver mailing address</w:t>
                </w:r>
              </w:ins>
            </w:sdtContent>
          </w:sdt>
          <w:r w:rsidDel="00000000" w:rsidR="00000000" w:rsidRPr="00000000">
            <w:rPr>
              <w:i w:val="1"/>
              <w:sz w:val="18"/>
              <w:szCs w:val="18"/>
              <w:rtl w:val="0"/>
            </w:rPr>
            <w:br w:type="textWrapping"/>
            <w:t xml:space="preserve">Figure 2</w:t>
          </w:r>
          <w:sdt>
            <w:sdtPr>
              <w:tag w:val="goog_rdk_640"/>
            </w:sdtPr>
            <w:sdtContent>
              <w:ins w:author="Heather Justice" w:id="264" w:date="2024-07-11T18:58:28Z">
                <w:r w:rsidDel="00000000" w:rsidR="00000000" w:rsidRPr="00000000">
                  <w:rPr>
                    <w:i w:val="1"/>
                    <w:sz w:val="18"/>
                    <w:szCs w:val="18"/>
                    <w:rtl w:val="0"/>
                  </w:rPr>
                  <w:t xml:space="preserve">7</w:t>
                </w:r>
              </w:ins>
            </w:sdtContent>
          </w:sdt>
          <w:sdt>
            <w:sdtPr>
              <w:tag w:val="goog_rdk_641"/>
            </w:sdtPr>
            <w:sdtContent>
              <w:del w:author="Heather Justice" w:id="264" w:date="2024-07-11T18:58:28Z">
                <w:r w:rsidDel="00000000" w:rsidR="00000000" w:rsidRPr="00000000">
                  <w:rPr>
                    <w:i w:val="1"/>
                    <w:sz w:val="18"/>
                    <w:szCs w:val="18"/>
                    <w:rtl w:val="0"/>
                  </w:rPr>
                  <w:delText xml:space="preserve">8</w:delText>
                </w:r>
              </w:del>
            </w:sdtContent>
          </w:sdt>
          <w:r w:rsidDel="00000000" w:rsidR="00000000" w:rsidRPr="00000000">
            <w:rPr>
              <w:i w:val="1"/>
              <w:sz w:val="18"/>
              <w:szCs w:val="18"/>
              <w:rtl w:val="0"/>
            </w:rPr>
            <w:t xml:space="preserve">. Secondary caregiver phone number.</w:t>
            <w:br w:type="textWrapping"/>
          </w:r>
          <w:sdt>
            <w:sdtPr>
              <w:tag w:val="goog_rdk_642"/>
            </w:sdtPr>
            <w:sdtContent>
              <w:del w:author="Heather Justice" w:id="265" w:date="2024-07-11T18:58:33Z">
                <w:r w:rsidDel="00000000" w:rsidR="00000000" w:rsidRPr="00000000">
                  <w:rPr>
                    <w:i w:val="1"/>
                    <w:sz w:val="18"/>
                    <w:szCs w:val="18"/>
                    <w:rtl w:val="0"/>
                  </w:rPr>
                  <w:delText xml:space="preserve">Figure 29. Secondary caregiver’s relationship with Veteran.</w:delText>
                  <w:br w:type="textWrapping"/>
                </w:r>
              </w:del>
            </w:sdtContent>
          </w:sdt>
          <w:r w:rsidDel="00000000" w:rsidR="00000000" w:rsidRPr="00000000">
            <w:rPr>
              <w:i w:val="1"/>
              <w:sz w:val="18"/>
              <w:szCs w:val="18"/>
              <w:rtl w:val="0"/>
            </w:rPr>
            <w:t xml:space="preserve">Figure </w:t>
          </w:r>
          <w:sdt>
            <w:sdtPr>
              <w:tag w:val="goog_rdk_643"/>
            </w:sdtPr>
            <w:sdtContent>
              <w:ins w:author="Heather Justice" w:id="266" w:date="2024-07-11T19:55:05Z">
                <w:r w:rsidDel="00000000" w:rsidR="00000000" w:rsidRPr="00000000">
                  <w:rPr>
                    <w:i w:val="1"/>
                    <w:sz w:val="18"/>
                    <w:szCs w:val="18"/>
                    <w:rtl w:val="0"/>
                  </w:rPr>
                  <w:t xml:space="preserve">28</w:t>
                </w:r>
              </w:ins>
            </w:sdtContent>
          </w:sdt>
          <w:sdt>
            <w:sdtPr>
              <w:tag w:val="goog_rdk_644"/>
            </w:sdtPr>
            <w:sdtContent>
              <w:del w:author="Heather Justice" w:id="266" w:date="2024-07-11T19:55:05Z">
                <w:r w:rsidDel="00000000" w:rsidR="00000000" w:rsidRPr="00000000">
                  <w:rPr>
                    <w:i w:val="1"/>
                    <w:sz w:val="18"/>
                    <w:szCs w:val="18"/>
                    <w:rtl w:val="0"/>
                  </w:rPr>
                  <w:delText xml:space="preserve">30</w:delText>
                </w:r>
              </w:del>
            </w:sdtContent>
          </w:sdt>
          <w:r w:rsidDel="00000000" w:rsidR="00000000" w:rsidRPr="00000000">
            <w:rPr>
              <w:i w:val="1"/>
              <w:sz w:val="18"/>
              <w:szCs w:val="18"/>
              <w:rtl w:val="0"/>
            </w:rPr>
            <w:t xml:space="preserve">. Option to add </w:t>
          </w:r>
          <w:sdt>
            <w:sdtPr>
              <w:tag w:val="goog_rdk_645"/>
            </w:sdtPr>
            <w:sdtContent>
              <w:ins w:author="Heather Justice" w:id="267" w:date="2024-07-11T20:51:04Z">
                <w:r w:rsidDel="00000000" w:rsidR="00000000" w:rsidRPr="00000000">
                  <w:rPr>
                    <w:i w:val="1"/>
                    <w:sz w:val="18"/>
                    <w:szCs w:val="18"/>
                    <w:rtl w:val="0"/>
                  </w:rPr>
                  <w:t xml:space="preserve">an additional</w:t>
                </w:r>
              </w:ins>
            </w:sdtContent>
          </w:sdt>
          <w:sdt>
            <w:sdtPr>
              <w:tag w:val="goog_rdk_646"/>
            </w:sdtPr>
            <w:sdtContent>
              <w:del w:author="Heather Justice" w:id="267" w:date="2024-07-11T20:51:04Z">
                <w:r w:rsidDel="00000000" w:rsidR="00000000" w:rsidRPr="00000000">
                  <w:rPr>
                    <w:i w:val="1"/>
                    <w:sz w:val="18"/>
                    <w:szCs w:val="18"/>
                    <w:rtl w:val="0"/>
                  </w:rPr>
                  <w:delText xml:space="preserve">a second</w:delText>
                </w:r>
              </w:del>
            </w:sdtContent>
          </w:sdt>
          <w:r w:rsidDel="00000000" w:rsidR="00000000" w:rsidRPr="00000000">
            <w:rPr>
              <w:i w:val="1"/>
              <w:sz w:val="18"/>
              <w:szCs w:val="18"/>
              <w:rtl w:val="0"/>
            </w:rPr>
            <w:t xml:space="preserve"> Secondary Family Caregiver.</w:t>
            <w:br w:type="textWrapping"/>
            <w:t xml:space="preserve">Figure </w:t>
          </w:r>
          <w:sdt>
            <w:sdtPr>
              <w:tag w:val="goog_rdk_647"/>
            </w:sdtPr>
            <w:sdtContent>
              <w:ins w:author="Heather Justice" w:id="268" w:date="2024-07-11T19:55:23Z">
                <w:r w:rsidDel="00000000" w:rsidR="00000000" w:rsidRPr="00000000">
                  <w:rPr>
                    <w:i w:val="1"/>
                    <w:sz w:val="18"/>
                    <w:szCs w:val="18"/>
                    <w:rtl w:val="0"/>
                  </w:rPr>
                  <w:t xml:space="preserve">29</w:t>
                </w:r>
              </w:ins>
            </w:sdtContent>
          </w:sdt>
          <w:sdt>
            <w:sdtPr>
              <w:tag w:val="goog_rdk_648"/>
            </w:sdtPr>
            <w:sdtContent>
              <w:del w:author="Heather Justice" w:id="268" w:date="2024-07-11T19:55:23Z">
                <w:r w:rsidDel="00000000" w:rsidR="00000000" w:rsidRPr="00000000">
                  <w:rPr>
                    <w:i w:val="1"/>
                    <w:sz w:val="18"/>
                    <w:szCs w:val="18"/>
                    <w:rtl w:val="0"/>
                  </w:rPr>
                  <w:delText xml:space="preserve">31</w:delText>
                </w:r>
              </w:del>
            </w:sdtContent>
          </w:sdt>
          <w:r w:rsidDel="00000000" w:rsidR="00000000" w:rsidRPr="00000000">
            <w:rPr>
              <w:i w:val="1"/>
              <w:sz w:val="18"/>
              <w:szCs w:val="18"/>
              <w:rtl w:val="0"/>
            </w:rPr>
            <w:t xml:space="preserve">. Additional Secondary Family Caregiver information.</w:t>
            <w:br w:type="textWrapping"/>
            <w:t xml:space="preserve">Figure 3</w:t>
          </w:r>
          <w:sdt>
            <w:sdtPr>
              <w:tag w:val="goog_rdk_649"/>
            </w:sdtPr>
            <w:sdtContent>
              <w:ins w:author="Heather Justice" w:id="269" w:date="2024-07-11T19:55:43Z">
                <w:r w:rsidDel="00000000" w:rsidR="00000000" w:rsidRPr="00000000">
                  <w:rPr>
                    <w:i w:val="1"/>
                    <w:sz w:val="18"/>
                    <w:szCs w:val="18"/>
                    <w:rtl w:val="0"/>
                  </w:rPr>
                  <w:t xml:space="preserve">0</w:t>
                </w:r>
              </w:ins>
            </w:sdtContent>
          </w:sdt>
          <w:sdt>
            <w:sdtPr>
              <w:tag w:val="goog_rdk_650"/>
            </w:sdtPr>
            <w:sdtContent>
              <w:del w:author="Heather Justice" w:id="269" w:date="2024-07-11T19:55:43Z">
                <w:r w:rsidDel="00000000" w:rsidR="00000000" w:rsidRPr="00000000">
                  <w:rPr>
                    <w:i w:val="1"/>
                    <w:sz w:val="18"/>
                    <w:szCs w:val="18"/>
                    <w:rtl w:val="0"/>
                  </w:rPr>
                  <w:delText xml:space="preserve">2</w:delText>
                </w:r>
              </w:del>
            </w:sdtContent>
          </w:sdt>
          <w:r w:rsidDel="00000000" w:rsidR="00000000" w:rsidRPr="00000000">
            <w:rPr>
              <w:i w:val="1"/>
              <w:sz w:val="18"/>
              <w:szCs w:val="18"/>
              <w:rtl w:val="0"/>
            </w:rPr>
            <w:t xml:space="preserve">. Additional Secondary Family Caregiver, Social Security, or tax ID number error.</w:t>
            <w:br w:type="textWrapping"/>
            <w:t xml:space="preserve">Figure 3</w:t>
          </w:r>
          <w:sdt>
            <w:sdtPr>
              <w:tag w:val="goog_rdk_651"/>
            </w:sdtPr>
            <w:sdtContent>
              <w:ins w:author="Heather Justice" w:id="270" w:date="2024-07-11T19:55:57Z">
                <w:r w:rsidDel="00000000" w:rsidR="00000000" w:rsidRPr="00000000">
                  <w:rPr>
                    <w:i w:val="1"/>
                    <w:sz w:val="18"/>
                    <w:szCs w:val="18"/>
                    <w:rtl w:val="0"/>
                  </w:rPr>
                  <w:t xml:space="preserve">1</w:t>
                </w:r>
              </w:ins>
            </w:sdtContent>
          </w:sdt>
          <w:sdt>
            <w:sdtPr>
              <w:tag w:val="goog_rdk_652"/>
            </w:sdtPr>
            <w:sdtContent>
              <w:del w:author="Heather Justice" w:id="270" w:date="2024-07-11T19:55:57Z">
                <w:r w:rsidDel="00000000" w:rsidR="00000000" w:rsidRPr="00000000">
                  <w:rPr>
                    <w:i w:val="1"/>
                    <w:sz w:val="18"/>
                    <w:szCs w:val="18"/>
                    <w:rtl w:val="0"/>
                  </w:rPr>
                  <w:delText xml:space="preserve">3</w:delText>
                </w:r>
              </w:del>
            </w:sdtContent>
          </w:sdt>
          <w:r w:rsidDel="00000000" w:rsidR="00000000" w:rsidRPr="00000000">
            <w:rPr>
              <w:i w:val="1"/>
              <w:sz w:val="18"/>
              <w:szCs w:val="18"/>
              <w:rtl w:val="0"/>
            </w:rPr>
            <w:t xml:space="preserve">. Additional Secondary Family Caregiver contact information.</w:t>
          </w:r>
          <w:sdt>
            <w:sdtPr>
              <w:tag w:val="goog_rdk_653"/>
            </w:sdtPr>
            <w:sdtContent>
              <w:ins w:author="Heather Justice" w:id="271" w:date="2024-07-11T19:57:16Z">
                <w:r w:rsidDel="00000000" w:rsidR="00000000" w:rsidRPr="00000000">
                  <w:rPr>
                    <w:rtl w:val="0"/>
                  </w:rPr>
                </w:r>
              </w:ins>
            </w:sdtContent>
          </w:sdt>
        </w:p>
      </w:sdtContent>
    </w:sdt>
    <w:sdt>
      <w:sdtPr>
        <w:tag w:val="goog_rdk_703"/>
      </w:sdtPr>
      <w:sdtContent>
        <w:p w:rsidR="00000000" w:rsidDel="00000000" w:rsidP="00000000" w:rsidRDefault="00000000" w:rsidRPr="00000000" w14:paraId="00000179">
          <w:pPr>
            <w:spacing w:after="0" w:lineRule="auto"/>
            <w:rPr>
              <w:i w:val="1"/>
              <w:sz w:val="18"/>
              <w:szCs w:val="18"/>
            </w:rPr>
            <w:pPrChange w:author="Heather Justice" w:id="0" w:date="2024-07-11T18:57:45Z">
              <w:pPr/>
            </w:pPrChange>
          </w:pPr>
          <w:sdt>
            <w:sdtPr>
              <w:tag w:val="goog_rdk_655"/>
            </w:sdtPr>
            <w:sdtContent>
              <w:ins w:author="Heather Justice" w:id="271" w:date="2024-07-11T19:57:16Z">
                <w:r w:rsidDel="00000000" w:rsidR="00000000" w:rsidRPr="00000000">
                  <w:rPr>
                    <w:i w:val="1"/>
                    <w:sz w:val="18"/>
                    <w:szCs w:val="18"/>
                    <w:rtl w:val="0"/>
                  </w:rPr>
                  <w:t xml:space="preserve">Figure 32. Additional Secondary Family Caregiver mailing address.</w:t>
                </w:r>
              </w:ins>
            </w:sdtContent>
          </w:sdt>
          <w:sdt>
            <w:sdtPr>
              <w:tag w:val="goog_rdk_656"/>
            </w:sdtPr>
            <w:sdtContent>
              <w:del w:author="Heather Justice" w:id="271" w:date="2024-07-11T19:57:16Z">
                <w:r w:rsidDel="00000000" w:rsidR="00000000" w:rsidRPr="00000000">
                  <w:rPr>
                    <w:i w:val="1"/>
                    <w:sz w:val="18"/>
                    <w:szCs w:val="18"/>
                    <w:rtl w:val="0"/>
                  </w:rPr>
                  <w:br w:type="textWrapping"/>
                </w:r>
              </w:del>
            </w:sdtContent>
          </w:sdt>
          <w:r w:rsidDel="00000000" w:rsidR="00000000" w:rsidRPr="00000000">
            <w:rPr>
              <w:i w:val="1"/>
              <w:sz w:val="18"/>
              <w:szCs w:val="18"/>
              <w:rtl w:val="0"/>
            </w:rPr>
            <w:t xml:space="preserve">Figure 3</w:t>
          </w:r>
          <w:sdt>
            <w:sdtPr>
              <w:tag w:val="goog_rdk_657"/>
            </w:sdtPr>
            <w:sdtContent>
              <w:ins w:author="Heather Justice" w:id="272" w:date="2024-07-11T19:58:12Z">
                <w:r w:rsidDel="00000000" w:rsidR="00000000" w:rsidRPr="00000000">
                  <w:rPr>
                    <w:i w:val="1"/>
                    <w:sz w:val="18"/>
                    <w:szCs w:val="18"/>
                    <w:rtl w:val="0"/>
                  </w:rPr>
                  <w:t xml:space="preserve">3</w:t>
                </w:r>
              </w:ins>
            </w:sdtContent>
          </w:sdt>
          <w:sdt>
            <w:sdtPr>
              <w:tag w:val="goog_rdk_658"/>
            </w:sdtPr>
            <w:sdtContent>
              <w:del w:author="Heather Justice" w:id="272" w:date="2024-07-11T19:58:12Z">
                <w:r w:rsidDel="00000000" w:rsidR="00000000" w:rsidRPr="00000000">
                  <w:rPr>
                    <w:i w:val="1"/>
                    <w:sz w:val="18"/>
                    <w:szCs w:val="18"/>
                    <w:rtl w:val="0"/>
                  </w:rPr>
                  <w:delText xml:space="preserve">4</w:delText>
                </w:r>
              </w:del>
            </w:sdtContent>
          </w:sdt>
          <w:r w:rsidDel="00000000" w:rsidR="00000000" w:rsidRPr="00000000">
            <w:rPr>
              <w:i w:val="1"/>
              <w:sz w:val="18"/>
              <w:szCs w:val="18"/>
              <w:rtl w:val="0"/>
            </w:rPr>
            <w:t xml:space="preserve">. </w:t>
          </w:r>
          <w:sdt>
            <w:sdtPr>
              <w:tag w:val="goog_rdk_659"/>
            </w:sdtPr>
            <w:sdtContent>
              <w:ins w:author="Heather Justice" w:id="273" w:date="2024-07-11T20:55:57Z">
                <w:r w:rsidDel="00000000" w:rsidR="00000000" w:rsidRPr="00000000">
                  <w:rPr>
                    <w:i w:val="1"/>
                    <w:sz w:val="18"/>
                    <w:szCs w:val="18"/>
                    <w:rtl w:val="0"/>
                  </w:rPr>
                  <w:t xml:space="preserve">Additional </w:t>
                </w:r>
              </w:ins>
            </w:sdtContent>
          </w:sdt>
          <w:r w:rsidDel="00000000" w:rsidR="00000000" w:rsidRPr="00000000">
            <w:rPr>
              <w:i w:val="1"/>
              <w:sz w:val="18"/>
              <w:szCs w:val="18"/>
              <w:rtl w:val="0"/>
            </w:rPr>
            <w:t xml:space="preserve">Secondary Family Caregiver primary phone number.</w:t>
            <w:br w:type="textWrapping"/>
          </w:r>
          <w:sdt>
            <w:sdtPr>
              <w:tag w:val="goog_rdk_660"/>
            </w:sdtPr>
            <w:sdtContent>
              <w:del w:author="Heather Justice" w:id="274" w:date="2024-07-11T19:58:21Z">
                <w:r w:rsidDel="00000000" w:rsidR="00000000" w:rsidRPr="00000000">
                  <w:rPr>
                    <w:i w:val="1"/>
                    <w:sz w:val="18"/>
                    <w:szCs w:val="18"/>
                    <w:rtl w:val="0"/>
                  </w:rPr>
                  <w:delText xml:space="preserve">Figure 35. Relationship with Veteran.</w:delText>
                  <w:br w:type="textWrapping"/>
                </w:r>
              </w:del>
            </w:sdtContent>
          </w:sdt>
          <w:r w:rsidDel="00000000" w:rsidR="00000000" w:rsidRPr="00000000">
            <w:rPr>
              <w:i w:val="1"/>
              <w:sz w:val="18"/>
              <w:szCs w:val="18"/>
              <w:rtl w:val="0"/>
            </w:rPr>
            <w:t xml:space="preserve">Figure 3</w:t>
          </w:r>
          <w:sdt>
            <w:sdtPr>
              <w:tag w:val="goog_rdk_661"/>
            </w:sdtPr>
            <w:sdtContent>
              <w:ins w:author="Heather Justice" w:id="275" w:date="2024-07-11T20:13:57Z">
                <w:r w:rsidDel="00000000" w:rsidR="00000000" w:rsidRPr="00000000">
                  <w:rPr>
                    <w:i w:val="1"/>
                    <w:sz w:val="18"/>
                    <w:szCs w:val="18"/>
                    <w:rtl w:val="0"/>
                  </w:rPr>
                  <w:t xml:space="preserve">4</w:t>
                </w:r>
              </w:ins>
            </w:sdtContent>
          </w:sdt>
          <w:sdt>
            <w:sdtPr>
              <w:tag w:val="goog_rdk_662"/>
            </w:sdtPr>
            <w:sdtContent>
              <w:del w:author="Heather Justice" w:id="275" w:date="2024-07-11T20:13:57Z">
                <w:r w:rsidDel="00000000" w:rsidR="00000000" w:rsidRPr="00000000">
                  <w:rPr>
                    <w:i w:val="1"/>
                    <w:sz w:val="18"/>
                    <w:szCs w:val="18"/>
                    <w:rtl w:val="0"/>
                  </w:rPr>
                  <w:delText xml:space="preserve">6</w:delText>
                </w:r>
              </w:del>
            </w:sdtContent>
          </w:sdt>
          <w:r w:rsidDel="00000000" w:rsidR="00000000" w:rsidRPr="00000000">
            <w:rPr>
              <w:i w:val="1"/>
              <w:sz w:val="18"/>
              <w:szCs w:val="18"/>
              <w:rtl w:val="0"/>
            </w:rPr>
            <w:t xml:space="preserve">. Question regarding legal representative documents.</w:t>
            <w:br w:type="textWrapping"/>
            <w:t xml:space="preserve">Figure 3</w:t>
          </w:r>
          <w:sdt>
            <w:sdtPr>
              <w:tag w:val="goog_rdk_663"/>
            </w:sdtPr>
            <w:sdtContent>
              <w:ins w:author="Heather Justice" w:id="276" w:date="2024-07-11T20:14:06Z">
                <w:r w:rsidDel="00000000" w:rsidR="00000000" w:rsidRPr="00000000">
                  <w:rPr>
                    <w:i w:val="1"/>
                    <w:sz w:val="18"/>
                    <w:szCs w:val="18"/>
                    <w:rtl w:val="0"/>
                  </w:rPr>
                  <w:t xml:space="preserve">5</w:t>
                </w:r>
              </w:ins>
            </w:sdtContent>
          </w:sdt>
          <w:sdt>
            <w:sdtPr>
              <w:tag w:val="goog_rdk_664"/>
            </w:sdtPr>
            <w:sdtContent>
              <w:del w:author="Heather Justice" w:id="276" w:date="2024-07-11T20:14:06Z">
                <w:r w:rsidDel="00000000" w:rsidR="00000000" w:rsidRPr="00000000">
                  <w:rPr>
                    <w:i w:val="1"/>
                    <w:sz w:val="18"/>
                    <w:szCs w:val="18"/>
                    <w:rtl w:val="0"/>
                  </w:rPr>
                  <w:delText xml:space="preserve">7</w:delText>
                </w:r>
              </w:del>
            </w:sdtContent>
          </w:sdt>
          <w:r w:rsidDel="00000000" w:rsidR="00000000" w:rsidRPr="00000000">
            <w:rPr>
              <w:i w:val="1"/>
              <w:sz w:val="18"/>
              <w:szCs w:val="18"/>
              <w:rtl w:val="0"/>
            </w:rPr>
            <w:t xml:space="preserve">. Types of legal representative documents accepted.</w:t>
            <w:br w:type="textWrapping"/>
            <w:t xml:space="preserve">Figure 3</w:t>
          </w:r>
          <w:sdt>
            <w:sdtPr>
              <w:tag w:val="goog_rdk_665"/>
            </w:sdtPr>
            <w:sdtContent>
              <w:ins w:author="Heather Justice" w:id="277" w:date="2024-07-11T20:15:11Z">
                <w:r w:rsidDel="00000000" w:rsidR="00000000" w:rsidRPr="00000000">
                  <w:rPr>
                    <w:i w:val="1"/>
                    <w:sz w:val="18"/>
                    <w:szCs w:val="18"/>
                    <w:rtl w:val="0"/>
                  </w:rPr>
                  <w:t xml:space="preserve">6</w:t>
                </w:r>
              </w:ins>
            </w:sdtContent>
          </w:sdt>
          <w:sdt>
            <w:sdtPr>
              <w:tag w:val="goog_rdk_666"/>
            </w:sdtPr>
            <w:sdtContent>
              <w:del w:author="Heather Justice" w:id="277" w:date="2024-07-11T20:15:11Z">
                <w:r w:rsidDel="00000000" w:rsidR="00000000" w:rsidRPr="00000000">
                  <w:rPr>
                    <w:i w:val="1"/>
                    <w:sz w:val="18"/>
                    <w:szCs w:val="18"/>
                    <w:rtl w:val="0"/>
                  </w:rPr>
                  <w:delText xml:space="preserve">8</w:delText>
                </w:r>
              </w:del>
            </w:sdtContent>
          </w:sdt>
          <w:r w:rsidDel="00000000" w:rsidR="00000000" w:rsidRPr="00000000">
            <w:rPr>
              <w:i w:val="1"/>
              <w:sz w:val="18"/>
              <w:szCs w:val="18"/>
              <w:rtl w:val="0"/>
            </w:rPr>
            <w:t xml:space="preserve">. Uploading legal representative documentation.</w:t>
            <w:br w:type="textWrapping"/>
            <w:t xml:space="preserve">Figure 3</w:t>
          </w:r>
          <w:sdt>
            <w:sdtPr>
              <w:tag w:val="goog_rdk_667"/>
            </w:sdtPr>
            <w:sdtContent>
              <w:ins w:author="Heather Justice" w:id="278" w:date="2024-07-11T20:15:36Z">
                <w:r w:rsidDel="00000000" w:rsidR="00000000" w:rsidRPr="00000000">
                  <w:rPr>
                    <w:i w:val="1"/>
                    <w:sz w:val="18"/>
                    <w:szCs w:val="18"/>
                    <w:rtl w:val="0"/>
                  </w:rPr>
                  <w:t xml:space="preserve">7</w:t>
                </w:r>
              </w:ins>
            </w:sdtContent>
          </w:sdt>
          <w:sdt>
            <w:sdtPr>
              <w:tag w:val="goog_rdk_668"/>
            </w:sdtPr>
            <w:sdtContent>
              <w:del w:author="Heather Justice" w:id="278" w:date="2024-07-11T20:15:36Z">
                <w:r w:rsidDel="00000000" w:rsidR="00000000" w:rsidRPr="00000000">
                  <w:rPr>
                    <w:i w:val="1"/>
                    <w:sz w:val="18"/>
                    <w:szCs w:val="18"/>
                    <w:rtl w:val="0"/>
                  </w:rPr>
                  <w:delText xml:space="preserve">9</w:delText>
                </w:r>
              </w:del>
            </w:sdtContent>
          </w:sdt>
          <w:r w:rsidDel="00000000" w:rsidR="00000000" w:rsidRPr="00000000">
            <w:rPr>
              <w:i w:val="1"/>
              <w:sz w:val="18"/>
              <w:szCs w:val="18"/>
              <w:rtl w:val="0"/>
            </w:rPr>
            <w:t xml:space="preserve">. File upload confirmation.</w:t>
            <w:br w:type="textWrapping"/>
            <w:t xml:space="preserve">Figure </w:t>
          </w:r>
          <w:sdt>
            <w:sdtPr>
              <w:tag w:val="goog_rdk_669"/>
            </w:sdtPr>
            <w:sdtContent>
              <w:ins w:author="Heather Justice" w:id="279" w:date="2024-07-11T20:16:52Z">
                <w:r w:rsidDel="00000000" w:rsidR="00000000" w:rsidRPr="00000000">
                  <w:rPr>
                    <w:i w:val="1"/>
                    <w:sz w:val="18"/>
                    <w:szCs w:val="18"/>
                    <w:rtl w:val="0"/>
                  </w:rPr>
                  <w:t xml:space="preserve">38</w:t>
                </w:r>
              </w:ins>
            </w:sdtContent>
          </w:sdt>
          <w:sdt>
            <w:sdtPr>
              <w:tag w:val="goog_rdk_670"/>
            </w:sdtPr>
            <w:sdtContent>
              <w:del w:author="Heather Justice" w:id="279" w:date="2024-07-11T20:16:52Z">
                <w:r w:rsidDel="00000000" w:rsidR="00000000" w:rsidRPr="00000000">
                  <w:rPr>
                    <w:i w:val="1"/>
                    <w:sz w:val="18"/>
                    <w:szCs w:val="18"/>
                    <w:rtl w:val="0"/>
                  </w:rPr>
                  <w:delText xml:space="preserve">40</w:delText>
                </w:r>
              </w:del>
            </w:sdtContent>
          </w:sdt>
          <w:r w:rsidDel="00000000" w:rsidR="00000000" w:rsidRPr="00000000">
            <w:rPr>
              <w:i w:val="1"/>
              <w:sz w:val="18"/>
              <w:szCs w:val="18"/>
              <w:rtl w:val="0"/>
            </w:rPr>
            <w:t xml:space="preserve">a. File upload error – Network Issue.</w:t>
            <w:br w:type="textWrapping"/>
            <w:t xml:space="preserve">Figure </w:t>
          </w:r>
          <w:sdt>
            <w:sdtPr>
              <w:tag w:val="goog_rdk_671"/>
            </w:sdtPr>
            <w:sdtContent>
              <w:ins w:author="Heather Justice" w:id="280" w:date="2024-07-11T20:16:57Z">
                <w:r w:rsidDel="00000000" w:rsidR="00000000" w:rsidRPr="00000000">
                  <w:rPr>
                    <w:i w:val="1"/>
                    <w:sz w:val="18"/>
                    <w:szCs w:val="18"/>
                    <w:rtl w:val="0"/>
                  </w:rPr>
                  <w:t xml:space="preserve">38</w:t>
                </w:r>
              </w:ins>
            </w:sdtContent>
          </w:sdt>
          <w:sdt>
            <w:sdtPr>
              <w:tag w:val="goog_rdk_672"/>
            </w:sdtPr>
            <w:sdtContent>
              <w:del w:author="Heather Justice" w:id="280" w:date="2024-07-11T20:16:57Z">
                <w:r w:rsidDel="00000000" w:rsidR="00000000" w:rsidRPr="00000000">
                  <w:rPr>
                    <w:i w:val="1"/>
                    <w:sz w:val="18"/>
                    <w:szCs w:val="18"/>
                    <w:rtl w:val="0"/>
                  </w:rPr>
                  <w:delText xml:space="preserve">40</w:delText>
                </w:r>
              </w:del>
            </w:sdtContent>
          </w:sdt>
          <w:r w:rsidDel="00000000" w:rsidR="00000000" w:rsidRPr="00000000">
            <w:rPr>
              <w:i w:val="1"/>
              <w:sz w:val="18"/>
              <w:szCs w:val="18"/>
              <w:rtl w:val="0"/>
            </w:rPr>
            <w:t xml:space="preserve">b. File upload error – File too large.</w:t>
            <w:br w:type="textWrapping"/>
            <w:t xml:space="preserve">Figure </w:t>
          </w:r>
          <w:sdt>
            <w:sdtPr>
              <w:tag w:val="goog_rdk_673"/>
            </w:sdtPr>
            <w:sdtContent>
              <w:ins w:author="Heather Justice" w:id="281" w:date="2024-07-11T20:17:01Z">
                <w:r w:rsidDel="00000000" w:rsidR="00000000" w:rsidRPr="00000000">
                  <w:rPr>
                    <w:i w:val="1"/>
                    <w:sz w:val="18"/>
                    <w:szCs w:val="18"/>
                    <w:rtl w:val="0"/>
                  </w:rPr>
                  <w:t xml:space="preserve">38</w:t>
                </w:r>
              </w:ins>
            </w:sdtContent>
          </w:sdt>
          <w:sdt>
            <w:sdtPr>
              <w:tag w:val="goog_rdk_674"/>
            </w:sdtPr>
            <w:sdtContent>
              <w:del w:author="Heather Justice" w:id="281" w:date="2024-07-11T20:17:01Z">
                <w:r w:rsidDel="00000000" w:rsidR="00000000" w:rsidRPr="00000000">
                  <w:rPr>
                    <w:i w:val="1"/>
                    <w:sz w:val="18"/>
                    <w:szCs w:val="18"/>
                    <w:rtl w:val="0"/>
                  </w:rPr>
                  <w:delText xml:space="preserve">40</w:delText>
                </w:r>
              </w:del>
            </w:sdtContent>
          </w:sdt>
          <w:r w:rsidDel="00000000" w:rsidR="00000000" w:rsidRPr="00000000">
            <w:rPr>
              <w:i w:val="1"/>
              <w:sz w:val="18"/>
              <w:szCs w:val="18"/>
              <w:rtl w:val="0"/>
            </w:rPr>
            <w:t xml:space="preserve">c. File upload error – File too small.</w:t>
            <w:br w:type="textWrapping"/>
            <w:t xml:space="preserve">Figure </w:t>
          </w:r>
          <w:sdt>
            <w:sdtPr>
              <w:tag w:val="goog_rdk_675"/>
            </w:sdtPr>
            <w:sdtContent>
              <w:ins w:author="Heather Justice" w:id="282" w:date="2024-07-11T20:17:06Z">
                <w:r w:rsidDel="00000000" w:rsidR="00000000" w:rsidRPr="00000000">
                  <w:rPr>
                    <w:i w:val="1"/>
                    <w:sz w:val="18"/>
                    <w:szCs w:val="18"/>
                    <w:rtl w:val="0"/>
                  </w:rPr>
                  <w:t xml:space="preserve">38</w:t>
                </w:r>
              </w:ins>
            </w:sdtContent>
          </w:sdt>
          <w:sdt>
            <w:sdtPr>
              <w:tag w:val="goog_rdk_676"/>
            </w:sdtPr>
            <w:sdtContent>
              <w:del w:author="Heather Justice" w:id="282" w:date="2024-07-11T20:17:06Z">
                <w:r w:rsidDel="00000000" w:rsidR="00000000" w:rsidRPr="00000000">
                  <w:rPr>
                    <w:i w:val="1"/>
                    <w:sz w:val="18"/>
                    <w:szCs w:val="18"/>
                    <w:rtl w:val="0"/>
                  </w:rPr>
                  <w:delText xml:space="preserve">40</w:delText>
                </w:r>
              </w:del>
            </w:sdtContent>
          </w:sdt>
          <w:r w:rsidDel="00000000" w:rsidR="00000000" w:rsidRPr="00000000">
            <w:rPr>
              <w:i w:val="1"/>
              <w:sz w:val="18"/>
              <w:szCs w:val="18"/>
              <w:rtl w:val="0"/>
            </w:rPr>
            <w:t xml:space="preserve">d. File upload error – Wrong file type.</w:t>
            <w:br w:type="textWrapping"/>
            <w:t xml:space="preserve">Figure </w:t>
          </w:r>
          <w:sdt>
            <w:sdtPr>
              <w:tag w:val="goog_rdk_677"/>
            </w:sdtPr>
            <w:sdtContent>
              <w:ins w:author="Heather Justice" w:id="283" w:date="2024-07-11T20:17:58Z">
                <w:r w:rsidDel="00000000" w:rsidR="00000000" w:rsidRPr="00000000">
                  <w:rPr>
                    <w:i w:val="1"/>
                    <w:sz w:val="18"/>
                    <w:szCs w:val="18"/>
                    <w:rtl w:val="0"/>
                  </w:rPr>
                  <w:t xml:space="preserve">39</w:t>
                </w:r>
              </w:ins>
            </w:sdtContent>
          </w:sdt>
          <w:sdt>
            <w:sdtPr>
              <w:tag w:val="goog_rdk_678"/>
            </w:sdtPr>
            <w:sdtContent>
              <w:del w:author="Heather Justice" w:id="283" w:date="2024-07-11T20:17:58Z">
                <w:r w:rsidDel="00000000" w:rsidR="00000000" w:rsidRPr="00000000">
                  <w:rPr>
                    <w:i w:val="1"/>
                    <w:sz w:val="18"/>
                    <w:szCs w:val="18"/>
                    <w:rtl w:val="0"/>
                  </w:rPr>
                  <w:delText xml:space="preserve">41</w:delText>
                </w:r>
              </w:del>
            </w:sdtContent>
          </w:sdt>
          <w:r w:rsidDel="00000000" w:rsidR="00000000" w:rsidRPr="00000000">
            <w:rPr>
              <w:i w:val="1"/>
              <w:sz w:val="18"/>
              <w:szCs w:val="18"/>
              <w:rtl w:val="0"/>
            </w:rPr>
            <w:t xml:space="preserve">. The review application page.</w:t>
            <w:br w:type="textWrapping"/>
            <w:t xml:space="preserve">Figure 4</w:t>
          </w:r>
          <w:sdt>
            <w:sdtPr>
              <w:tag w:val="goog_rdk_679"/>
            </w:sdtPr>
            <w:sdtContent>
              <w:ins w:author="Heather Justice" w:id="284" w:date="2024-07-11T20:18:00Z">
                <w:r w:rsidDel="00000000" w:rsidR="00000000" w:rsidRPr="00000000">
                  <w:rPr>
                    <w:i w:val="1"/>
                    <w:sz w:val="18"/>
                    <w:szCs w:val="18"/>
                    <w:rtl w:val="0"/>
                  </w:rPr>
                  <w:t xml:space="preserve">0</w:t>
                </w:r>
              </w:ins>
            </w:sdtContent>
          </w:sdt>
          <w:sdt>
            <w:sdtPr>
              <w:tag w:val="goog_rdk_680"/>
            </w:sdtPr>
            <w:sdtContent>
              <w:del w:author="Heather Justice" w:id="284" w:date="2024-07-11T20:18:00Z">
                <w:r w:rsidDel="00000000" w:rsidR="00000000" w:rsidRPr="00000000">
                  <w:rPr>
                    <w:i w:val="1"/>
                    <w:sz w:val="18"/>
                    <w:szCs w:val="18"/>
                    <w:rtl w:val="0"/>
                  </w:rPr>
                  <w:delText xml:space="preserve">2</w:delText>
                </w:r>
              </w:del>
            </w:sdtContent>
          </w:sdt>
          <w:r w:rsidDel="00000000" w:rsidR="00000000" w:rsidRPr="00000000">
            <w:rPr>
              <w:i w:val="1"/>
              <w:sz w:val="18"/>
              <w:szCs w:val="18"/>
              <w:rtl w:val="0"/>
            </w:rPr>
            <w:t xml:space="preserve">. Expanding Veteran and caregiver information sections.</w:t>
            <w:br w:type="textWrapping"/>
            <w:t xml:space="preserve">Figure 4</w:t>
          </w:r>
          <w:sdt>
            <w:sdtPr>
              <w:tag w:val="goog_rdk_681"/>
            </w:sdtPr>
            <w:sdtContent>
              <w:ins w:author="Heather Justice" w:id="285" w:date="2024-07-11T20:18:37Z">
                <w:r w:rsidDel="00000000" w:rsidR="00000000" w:rsidRPr="00000000">
                  <w:rPr>
                    <w:i w:val="1"/>
                    <w:sz w:val="18"/>
                    <w:szCs w:val="18"/>
                    <w:rtl w:val="0"/>
                  </w:rPr>
                  <w:t xml:space="preserve">1</w:t>
                </w:r>
              </w:ins>
            </w:sdtContent>
          </w:sdt>
          <w:sdt>
            <w:sdtPr>
              <w:tag w:val="goog_rdk_682"/>
            </w:sdtPr>
            <w:sdtContent>
              <w:del w:author="Heather Justice" w:id="285" w:date="2024-07-11T20:18:37Z">
                <w:r w:rsidDel="00000000" w:rsidR="00000000" w:rsidRPr="00000000">
                  <w:rPr>
                    <w:i w:val="1"/>
                    <w:sz w:val="18"/>
                    <w:szCs w:val="18"/>
                    <w:rtl w:val="0"/>
                  </w:rPr>
                  <w:delText xml:space="preserve">3</w:delText>
                </w:r>
              </w:del>
            </w:sdtContent>
          </w:sdt>
          <w:r w:rsidDel="00000000" w:rsidR="00000000" w:rsidRPr="00000000">
            <w:rPr>
              <w:i w:val="1"/>
              <w:sz w:val="18"/>
              <w:szCs w:val="18"/>
              <w:rtl w:val="0"/>
            </w:rPr>
            <w:t xml:space="preserve">. Veteran’s statement of truth.</w:t>
            <w:br w:type="textWrapping"/>
            <w:t xml:space="preserve">Figure 4</w:t>
          </w:r>
          <w:sdt>
            <w:sdtPr>
              <w:tag w:val="goog_rdk_683"/>
            </w:sdtPr>
            <w:sdtContent>
              <w:ins w:author="Heather Justice" w:id="286" w:date="2024-07-11T20:18:39Z">
                <w:r w:rsidDel="00000000" w:rsidR="00000000" w:rsidRPr="00000000">
                  <w:rPr>
                    <w:i w:val="1"/>
                    <w:sz w:val="18"/>
                    <w:szCs w:val="18"/>
                    <w:rtl w:val="0"/>
                  </w:rPr>
                  <w:t xml:space="preserve">2</w:t>
                </w:r>
              </w:ins>
            </w:sdtContent>
          </w:sdt>
          <w:sdt>
            <w:sdtPr>
              <w:tag w:val="goog_rdk_684"/>
            </w:sdtPr>
            <w:sdtContent>
              <w:del w:author="Heather Justice" w:id="286" w:date="2024-07-11T20:18:39Z">
                <w:r w:rsidDel="00000000" w:rsidR="00000000" w:rsidRPr="00000000">
                  <w:rPr>
                    <w:i w:val="1"/>
                    <w:sz w:val="18"/>
                    <w:szCs w:val="18"/>
                    <w:rtl w:val="0"/>
                  </w:rPr>
                  <w:delText xml:space="preserve">4</w:delText>
                </w:r>
              </w:del>
            </w:sdtContent>
          </w:sdt>
          <w:r w:rsidDel="00000000" w:rsidR="00000000" w:rsidRPr="00000000">
            <w:rPr>
              <w:i w:val="1"/>
              <w:sz w:val="18"/>
              <w:szCs w:val="18"/>
              <w:rtl w:val="0"/>
            </w:rPr>
            <w:t xml:space="preserve">. Signature error.</w:t>
            <w:br w:type="textWrapping"/>
            <w:t xml:space="preserve">Figure 4</w:t>
          </w:r>
          <w:sdt>
            <w:sdtPr>
              <w:tag w:val="goog_rdk_685"/>
            </w:sdtPr>
            <w:sdtContent>
              <w:ins w:author="Heather Justice" w:id="287" w:date="2024-07-11T20:18:41Z">
                <w:r w:rsidDel="00000000" w:rsidR="00000000" w:rsidRPr="00000000">
                  <w:rPr>
                    <w:i w:val="1"/>
                    <w:sz w:val="18"/>
                    <w:szCs w:val="18"/>
                    <w:rtl w:val="0"/>
                  </w:rPr>
                  <w:t xml:space="preserve">3</w:t>
                </w:r>
              </w:ins>
            </w:sdtContent>
          </w:sdt>
          <w:sdt>
            <w:sdtPr>
              <w:tag w:val="goog_rdk_686"/>
            </w:sdtPr>
            <w:sdtContent>
              <w:del w:author="Heather Justice" w:id="287" w:date="2024-07-11T20:18:41Z">
                <w:r w:rsidDel="00000000" w:rsidR="00000000" w:rsidRPr="00000000">
                  <w:rPr>
                    <w:i w:val="1"/>
                    <w:sz w:val="18"/>
                    <w:szCs w:val="18"/>
                    <w:rtl w:val="0"/>
                  </w:rPr>
                  <w:delText xml:space="preserve">5</w:delText>
                </w:r>
              </w:del>
            </w:sdtContent>
          </w:sdt>
          <w:r w:rsidDel="00000000" w:rsidR="00000000" w:rsidRPr="00000000">
            <w:rPr>
              <w:i w:val="1"/>
              <w:sz w:val="18"/>
              <w:szCs w:val="18"/>
              <w:rtl w:val="0"/>
            </w:rPr>
            <w:t xml:space="preserve">. Signing </w:t>
          </w:r>
          <w:sdt>
            <w:sdtPr>
              <w:tag w:val="goog_rdk_687"/>
            </w:sdtPr>
            <w:sdtContent>
              <w:ins w:author="Heather Justice" w:id="288" w:date="2024-07-11T20:19:37Z">
                <w:r w:rsidDel="00000000" w:rsidR="00000000" w:rsidRPr="00000000">
                  <w:rPr>
                    <w:i w:val="1"/>
                    <w:sz w:val="18"/>
                    <w:szCs w:val="18"/>
                    <w:rtl w:val="0"/>
                  </w:rPr>
                  <w:t xml:space="preserve">on behalf of the Veteran</w:t>
                </w:r>
              </w:ins>
            </w:sdtContent>
          </w:sdt>
          <w:sdt>
            <w:sdtPr>
              <w:tag w:val="goog_rdk_688"/>
            </w:sdtPr>
            <w:sdtContent>
              <w:del w:author="Heather Justice" w:id="288" w:date="2024-07-11T20:19:37Z">
                <w:r w:rsidDel="00000000" w:rsidR="00000000" w:rsidRPr="00000000">
                  <w:rPr>
                    <w:i w:val="1"/>
                    <w:sz w:val="18"/>
                    <w:szCs w:val="18"/>
                    <w:rtl w:val="0"/>
                  </w:rPr>
                  <w:delText xml:space="preserve">for docum</w:delText>
                </w:r>
              </w:del>
            </w:sdtContent>
          </w:sdt>
          <w:r w:rsidDel="00000000" w:rsidR="00000000" w:rsidRPr="00000000">
            <w:rPr>
              <w:i w:val="1"/>
              <w:sz w:val="18"/>
              <w:szCs w:val="18"/>
              <w:rtl w:val="0"/>
            </w:rPr>
            <w:t xml:space="preserve">ent.</w:t>
            <w:br w:type="textWrapping"/>
            <w:t xml:space="preserve">Figure 4</w:t>
          </w:r>
          <w:sdt>
            <w:sdtPr>
              <w:tag w:val="goog_rdk_689"/>
            </w:sdtPr>
            <w:sdtContent>
              <w:ins w:author="Heather Justice" w:id="289" w:date="2024-07-11T20:20:07Z">
                <w:r w:rsidDel="00000000" w:rsidR="00000000" w:rsidRPr="00000000">
                  <w:rPr>
                    <w:i w:val="1"/>
                    <w:sz w:val="18"/>
                    <w:szCs w:val="18"/>
                    <w:rtl w:val="0"/>
                  </w:rPr>
                  <w:t xml:space="preserve">4</w:t>
                </w:r>
              </w:ins>
            </w:sdtContent>
          </w:sdt>
          <w:sdt>
            <w:sdtPr>
              <w:tag w:val="goog_rdk_690"/>
            </w:sdtPr>
            <w:sdtContent>
              <w:del w:author="Heather Justice" w:id="289" w:date="2024-07-11T20:20:07Z">
                <w:r w:rsidDel="00000000" w:rsidR="00000000" w:rsidRPr="00000000">
                  <w:rPr>
                    <w:i w:val="1"/>
                    <w:sz w:val="18"/>
                    <w:szCs w:val="18"/>
                    <w:rtl w:val="0"/>
                  </w:rPr>
                  <w:delText xml:space="preserve">6</w:delText>
                </w:r>
              </w:del>
            </w:sdtContent>
          </w:sdt>
          <w:r w:rsidDel="00000000" w:rsidR="00000000" w:rsidRPr="00000000">
            <w:rPr>
              <w:i w:val="1"/>
              <w:sz w:val="18"/>
              <w:szCs w:val="18"/>
              <w:rtl w:val="0"/>
            </w:rPr>
            <w:t xml:space="preserve">. Primary caregiver’s statement of truth.</w:t>
            <w:br w:type="textWrapping"/>
            <w:t xml:space="preserve">Figure 4</w:t>
          </w:r>
          <w:sdt>
            <w:sdtPr>
              <w:tag w:val="goog_rdk_691"/>
            </w:sdtPr>
            <w:sdtContent>
              <w:ins w:author="Heather Justice" w:id="290" w:date="2024-07-11T20:21:54Z">
                <w:r w:rsidDel="00000000" w:rsidR="00000000" w:rsidRPr="00000000">
                  <w:rPr>
                    <w:i w:val="1"/>
                    <w:sz w:val="18"/>
                    <w:szCs w:val="18"/>
                    <w:rtl w:val="0"/>
                  </w:rPr>
                  <w:t xml:space="preserve">5</w:t>
                </w:r>
              </w:ins>
            </w:sdtContent>
          </w:sdt>
          <w:sdt>
            <w:sdtPr>
              <w:tag w:val="goog_rdk_692"/>
            </w:sdtPr>
            <w:sdtContent>
              <w:del w:author="Heather Justice" w:id="290" w:date="2024-07-11T20:21:54Z">
                <w:r w:rsidDel="00000000" w:rsidR="00000000" w:rsidRPr="00000000">
                  <w:rPr>
                    <w:i w:val="1"/>
                    <w:sz w:val="18"/>
                    <w:szCs w:val="18"/>
                    <w:rtl w:val="0"/>
                  </w:rPr>
                  <w:delText xml:space="preserve">7</w:delText>
                </w:r>
              </w:del>
            </w:sdtContent>
          </w:sdt>
          <w:r w:rsidDel="00000000" w:rsidR="00000000" w:rsidRPr="00000000">
            <w:rPr>
              <w:i w:val="1"/>
              <w:sz w:val="18"/>
              <w:szCs w:val="18"/>
              <w:rtl w:val="0"/>
            </w:rPr>
            <w:t xml:space="preserve">. Primary Family Caregiver signature error.</w:t>
            <w:br w:type="textWrapping"/>
            <w:t xml:space="preserve">Figure 4</w:t>
          </w:r>
          <w:sdt>
            <w:sdtPr>
              <w:tag w:val="goog_rdk_693"/>
            </w:sdtPr>
            <w:sdtContent>
              <w:ins w:author="Heather Justice" w:id="291" w:date="2024-07-11T20:21:59Z">
                <w:r w:rsidDel="00000000" w:rsidR="00000000" w:rsidRPr="00000000">
                  <w:rPr>
                    <w:i w:val="1"/>
                    <w:sz w:val="18"/>
                    <w:szCs w:val="18"/>
                    <w:rtl w:val="0"/>
                  </w:rPr>
                  <w:t xml:space="preserve">6</w:t>
                </w:r>
              </w:ins>
            </w:sdtContent>
          </w:sdt>
          <w:sdt>
            <w:sdtPr>
              <w:tag w:val="goog_rdk_694"/>
            </w:sdtPr>
            <w:sdtContent>
              <w:del w:author="Heather Justice" w:id="291" w:date="2024-07-11T20:21:59Z">
                <w:r w:rsidDel="00000000" w:rsidR="00000000" w:rsidRPr="00000000">
                  <w:rPr>
                    <w:i w:val="1"/>
                    <w:sz w:val="18"/>
                    <w:szCs w:val="18"/>
                    <w:rtl w:val="0"/>
                  </w:rPr>
                  <w:delText xml:space="preserve">8</w:delText>
                </w:r>
              </w:del>
            </w:sdtContent>
          </w:sdt>
          <w:r w:rsidDel="00000000" w:rsidR="00000000" w:rsidRPr="00000000">
            <w:rPr>
              <w:i w:val="1"/>
              <w:sz w:val="18"/>
              <w:szCs w:val="18"/>
              <w:rtl w:val="0"/>
            </w:rPr>
            <w:t xml:space="preserve">. Submit the application.</w:t>
            <w:br w:type="textWrapping"/>
            <w:t xml:space="preserve">Figure 4</w:t>
          </w:r>
          <w:sdt>
            <w:sdtPr>
              <w:tag w:val="goog_rdk_695"/>
            </w:sdtPr>
            <w:sdtContent>
              <w:ins w:author="Heather Justice" w:id="292" w:date="2024-07-11T20:22:06Z">
                <w:r w:rsidDel="00000000" w:rsidR="00000000" w:rsidRPr="00000000">
                  <w:rPr>
                    <w:i w:val="1"/>
                    <w:sz w:val="18"/>
                    <w:szCs w:val="18"/>
                    <w:rtl w:val="0"/>
                  </w:rPr>
                  <w:t xml:space="preserve">7</w:t>
                </w:r>
              </w:ins>
            </w:sdtContent>
          </w:sdt>
          <w:sdt>
            <w:sdtPr>
              <w:tag w:val="goog_rdk_696"/>
            </w:sdtPr>
            <w:sdtContent>
              <w:del w:author="Heather Justice" w:id="292" w:date="2024-07-11T20:22:06Z">
                <w:r w:rsidDel="00000000" w:rsidR="00000000" w:rsidRPr="00000000">
                  <w:rPr>
                    <w:i w:val="1"/>
                    <w:sz w:val="18"/>
                    <w:szCs w:val="18"/>
                    <w:rtl w:val="0"/>
                  </w:rPr>
                  <w:delText xml:space="preserve">9</w:delText>
                </w:r>
              </w:del>
            </w:sdtContent>
          </w:sdt>
          <w:r w:rsidDel="00000000" w:rsidR="00000000" w:rsidRPr="00000000">
            <w:rPr>
              <w:i w:val="1"/>
              <w:sz w:val="18"/>
              <w:szCs w:val="18"/>
              <w:rtl w:val="0"/>
            </w:rPr>
            <w:t xml:space="preserve">. Information summary.</w:t>
            <w:br w:type="textWrapping"/>
            <w:t xml:space="preserve">Figure </w:t>
          </w:r>
          <w:sdt>
            <w:sdtPr>
              <w:tag w:val="goog_rdk_697"/>
            </w:sdtPr>
            <w:sdtContent>
              <w:ins w:author="Heather Justice" w:id="293" w:date="2024-07-11T20:22:10Z">
                <w:r w:rsidDel="00000000" w:rsidR="00000000" w:rsidRPr="00000000">
                  <w:rPr>
                    <w:i w:val="1"/>
                    <w:sz w:val="18"/>
                    <w:szCs w:val="18"/>
                    <w:rtl w:val="0"/>
                  </w:rPr>
                  <w:t xml:space="preserve">48</w:t>
                </w:r>
              </w:ins>
            </w:sdtContent>
          </w:sdt>
          <w:sdt>
            <w:sdtPr>
              <w:tag w:val="goog_rdk_698"/>
            </w:sdtPr>
            <w:sdtContent>
              <w:del w:author="Heather Justice" w:id="293" w:date="2024-07-11T20:22:10Z">
                <w:r w:rsidDel="00000000" w:rsidR="00000000" w:rsidRPr="00000000">
                  <w:rPr>
                    <w:i w:val="1"/>
                    <w:sz w:val="18"/>
                    <w:szCs w:val="18"/>
                    <w:rtl w:val="0"/>
                  </w:rPr>
                  <w:delText xml:space="preserve">50</w:delText>
                </w:r>
              </w:del>
            </w:sdtContent>
          </w:sdt>
          <w:r w:rsidDel="00000000" w:rsidR="00000000" w:rsidRPr="00000000">
            <w:rPr>
              <w:i w:val="1"/>
              <w:sz w:val="18"/>
              <w:szCs w:val="18"/>
              <w:rtl w:val="0"/>
            </w:rPr>
            <w:t xml:space="preserve">. Application submission failure.</w:t>
            <w:br w:type="textWrapping"/>
            <w:t xml:space="preserve">Figure </w:t>
          </w:r>
          <w:sdt>
            <w:sdtPr>
              <w:tag w:val="goog_rdk_699"/>
            </w:sdtPr>
            <w:sdtContent>
              <w:ins w:author="Heather Justice" w:id="294" w:date="2024-07-11T20:22:15Z">
                <w:r w:rsidDel="00000000" w:rsidR="00000000" w:rsidRPr="00000000">
                  <w:rPr>
                    <w:i w:val="1"/>
                    <w:sz w:val="18"/>
                    <w:szCs w:val="18"/>
                    <w:rtl w:val="0"/>
                  </w:rPr>
                  <w:t xml:space="preserve">49</w:t>
                </w:r>
              </w:ins>
            </w:sdtContent>
          </w:sdt>
          <w:sdt>
            <w:sdtPr>
              <w:tag w:val="goog_rdk_700"/>
            </w:sdtPr>
            <w:sdtContent>
              <w:del w:author="Heather Justice" w:id="294" w:date="2024-07-11T20:22:15Z">
                <w:r w:rsidDel="00000000" w:rsidR="00000000" w:rsidRPr="00000000">
                  <w:rPr>
                    <w:i w:val="1"/>
                    <w:sz w:val="18"/>
                    <w:szCs w:val="18"/>
                    <w:rtl w:val="0"/>
                  </w:rPr>
                  <w:delText xml:space="preserve">51</w:delText>
                </w:r>
              </w:del>
            </w:sdtContent>
          </w:sdt>
          <w:r w:rsidDel="00000000" w:rsidR="00000000" w:rsidRPr="00000000">
            <w:rPr>
              <w:i w:val="1"/>
              <w:sz w:val="18"/>
              <w:szCs w:val="18"/>
              <w:rtl w:val="0"/>
            </w:rPr>
            <w:t xml:space="preserve">. Form could not be downloaded.</w:t>
            <w:br w:type="textWrapping"/>
            <w:t xml:space="preserve">Figure 5</w:t>
          </w:r>
          <w:sdt>
            <w:sdtPr>
              <w:tag w:val="goog_rdk_701"/>
            </w:sdtPr>
            <w:sdtContent>
              <w:ins w:author="Heather Justice" w:id="295" w:date="2024-07-11T20:22:19Z">
                <w:r w:rsidDel="00000000" w:rsidR="00000000" w:rsidRPr="00000000">
                  <w:rPr>
                    <w:i w:val="1"/>
                    <w:sz w:val="18"/>
                    <w:szCs w:val="18"/>
                    <w:rtl w:val="0"/>
                  </w:rPr>
                  <w:t xml:space="preserve">0</w:t>
                </w:r>
              </w:ins>
            </w:sdtContent>
          </w:sdt>
          <w:sdt>
            <w:sdtPr>
              <w:tag w:val="goog_rdk_702"/>
            </w:sdtPr>
            <w:sdtContent>
              <w:del w:author="Heather Justice" w:id="295" w:date="2024-07-11T20:22:19Z">
                <w:r w:rsidDel="00000000" w:rsidR="00000000" w:rsidRPr="00000000">
                  <w:rPr>
                    <w:i w:val="1"/>
                    <w:sz w:val="18"/>
                    <w:szCs w:val="18"/>
                    <w:rtl w:val="0"/>
                  </w:rPr>
                  <w:delText xml:space="preserve">2</w:delText>
                </w:r>
              </w:del>
            </w:sdtContent>
          </w:sdt>
          <w:r w:rsidDel="00000000" w:rsidR="00000000" w:rsidRPr="00000000">
            <w:rPr>
              <w:i w:val="1"/>
              <w:sz w:val="18"/>
              <w:szCs w:val="18"/>
              <w:rtl w:val="0"/>
            </w:rPr>
            <w:t xml:space="preserve">. VA.gov back-end failure.</w:t>
          </w:r>
        </w:p>
      </w:sdtContent>
    </w:sdt>
    <w:p w:rsidR="00000000" w:rsidDel="00000000" w:rsidP="00000000" w:rsidRDefault="00000000" w:rsidRPr="00000000" w14:paraId="0000017A">
      <w:pPr>
        <w:rPr>
          <w:i w:val="1"/>
          <w:sz w:val="18"/>
          <w:szCs w:val="18"/>
        </w:rPr>
      </w:pPr>
      <w:r w:rsidDel="00000000" w:rsidR="00000000" w:rsidRPr="00000000">
        <w:rPr>
          <w:rtl w:val="0"/>
        </w:rPr>
      </w:r>
    </w:p>
    <w:p w:rsidR="00000000" w:rsidDel="00000000" w:rsidP="00000000" w:rsidRDefault="00000000" w:rsidRPr="00000000" w14:paraId="0000017B">
      <w:pPr>
        <w:rPr>
          <w:i w:val="1"/>
          <w:sz w:val="18"/>
          <w:szCs w:val="18"/>
        </w:rPr>
      </w:pPr>
      <w:r w:rsidDel="00000000" w:rsidR="00000000" w:rsidRPr="00000000">
        <w:rPr>
          <w:rtl w:val="0"/>
        </w:rPr>
      </w:r>
    </w:p>
    <w:p w:rsidR="00000000" w:rsidDel="00000000" w:rsidP="00000000" w:rsidRDefault="00000000" w:rsidRPr="00000000" w14:paraId="0000017C">
      <w:pPr>
        <w:rPr>
          <w:rFonts w:ascii="Calibri" w:cs="Calibri" w:eastAsia="Calibri" w:hAnsi="Calibri"/>
          <w:color w:val="5b616b"/>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17D">
      <w:pPr>
        <w:pStyle w:val="Heading1"/>
        <w:rPr>
          <w:b w:val="1"/>
        </w:rPr>
      </w:pPr>
      <w:bookmarkStart w:colFirst="0" w:colLast="0" w:name="_heading=h.pkwqa1" w:id="82"/>
      <w:bookmarkEnd w:id="82"/>
      <w:r w:rsidDel="00000000" w:rsidR="00000000" w:rsidRPr="00000000">
        <w:rPr>
          <w:b w:val="1"/>
          <w:rtl w:val="0"/>
        </w:rPr>
        <w:t xml:space="preserve">Revision History</w:t>
      </w:r>
    </w:p>
    <w:tbl>
      <w:tblPr>
        <w:tblStyle w:val="Table1"/>
        <w:tblW w:w="9350.0" w:type="dxa"/>
        <w:jc w:val="left"/>
        <w:tblInd w:w="-108.0" w:type="dxa"/>
        <w:tblBorders>
          <w:top w:color="95b3d7" w:space="0" w:sz="4" w:val="single"/>
          <w:left w:color="95b3d7" w:space="0" w:sz="4" w:val="single"/>
          <w:bottom w:color="95b3d7" w:space="0" w:sz="4" w:val="single"/>
          <w:right w:color="95b3d7" w:space="0" w:sz="4" w:val="single"/>
          <w:insideH w:color="95b3d7" w:space="0" w:sz="4" w:val="single"/>
          <w:insideV w:color="95b3d7" w:space="0" w:sz="4" w:val="single"/>
        </w:tblBorders>
        <w:tblLayout w:type="fixed"/>
        <w:tblLook w:val="04A0"/>
      </w:tblPr>
      <w:tblGrid>
        <w:gridCol w:w="1165"/>
        <w:gridCol w:w="1620"/>
        <w:gridCol w:w="1980"/>
        <w:gridCol w:w="4585"/>
        <w:tblGridChange w:id="0">
          <w:tblGrid>
            <w:gridCol w:w="1165"/>
            <w:gridCol w:w="1620"/>
            <w:gridCol w:w="1980"/>
            <w:gridCol w:w="4585"/>
          </w:tblGrid>
        </w:tblGridChange>
      </w:tblGrid>
      <w:tr>
        <w:trPr>
          <w:cantSplit w:val="0"/>
          <w:tblHeader w:val="0"/>
        </w:trPr>
        <w:tc>
          <w:tcPr/>
          <w:p w:rsidR="00000000" w:rsidDel="00000000" w:rsidP="00000000" w:rsidRDefault="00000000" w:rsidRPr="00000000" w14:paraId="0000017E">
            <w:pPr>
              <w:rPr/>
            </w:pPr>
            <w:r w:rsidDel="00000000" w:rsidR="00000000" w:rsidRPr="00000000">
              <w:rPr>
                <w:rtl w:val="0"/>
              </w:rPr>
              <w:t xml:space="preserve">Version</w:t>
            </w:r>
          </w:p>
        </w:tc>
        <w:tc>
          <w:tcPr/>
          <w:p w:rsidR="00000000" w:rsidDel="00000000" w:rsidP="00000000" w:rsidRDefault="00000000" w:rsidRPr="00000000" w14:paraId="0000017F">
            <w:pPr>
              <w:rPr/>
            </w:pPr>
            <w:r w:rsidDel="00000000" w:rsidR="00000000" w:rsidRPr="00000000">
              <w:rPr>
                <w:rtl w:val="0"/>
              </w:rPr>
              <w:t xml:space="preserve">Date</w:t>
            </w:r>
          </w:p>
        </w:tc>
        <w:tc>
          <w:tcPr/>
          <w:p w:rsidR="00000000" w:rsidDel="00000000" w:rsidP="00000000" w:rsidRDefault="00000000" w:rsidRPr="00000000" w14:paraId="00000180">
            <w:pPr>
              <w:rPr/>
            </w:pPr>
            <w:r w:rsidDel="00000000" w:rsidR="00000000" w:rsidRPr="00000000">
              <w:rPr>
                <w:rtl w:val="0"/>
              </w:rPr>
              <w:t xml:space="preserve">Author</w:t>
            </w:r>
          </w:p>
        </w:tc>
        <w:tc>
          <w:tcPr/>
          <w:p w:rsidR="00000000" w:rsidDel="00000000" w:rsidP="00000000" w:rsidRDefault="00000000" w:rsidRPr="00000000" w14:paraId="00000181">
            <w:pPr>
              <w:rPr/>
            </w:pPr>
            <w:r w:rsidDel="00000000" w:rsidR="00000000" w:rsidRPr="00000000">
              <w:rPr>
                <w:rtl w:val="0"/>
              </w:rPr>
              <w:t xml:space="preserve">Changes</w:t>
            </w:r>
          </w:p>
        </w:tc>
      </w:tr>
      <w:tr>
        <w:trPr>
          <w:cantSplit w:val="0"/>
          <w:tblHeader w:val="0"/>
        </w:trPr>
        <w:tc>
          <w:tcPr/>
          <w:p w:rsidR="00000000" w:rsidDel="00000000" w:rsidP="00000000" w:rsidRDefault="00000000" w:rsidRPr="00000000" w14:paraId="00000182">
            <w:pPr>
              <w:rPr/>
            </w:pPr>
            <w:r w:rsidDel="00000000" w:rsidR="00000000" w:rsidRPr="00000000">
              <w:rPr>
                <w:rtl w:val="0"/>
              </w:rPr>
              <w:t xml:space="preserve">1.0.0</w:t>
            </w:r>
          </w:p>
        </w:tc>
        <w:tc>
          <w:tcPr/>
          <w:p w:rsidR="00000000" w:rsidDel="00000000" w:rsidP="00000000" w:rsidRDefault="00000000" w:rsidRPr="00000000" w14:paraId="00000183">
            <w:pPr>
              <w:rPr/>
            </w:pPr>
            <w:r w:rsidDel="00000000" w:rsidR="00000000" w:rsidRPr="00000000">
              <w:rPr>
                <w:rtl w:val="0"/>
              </w:rPr>
              <w:t xml:space="preserve">04/29/2021</w:t>
            </w:r>
          </w:p>
        </w:tc>
        <w:tc>
          <w:tcPr/>
          <w:p w:rsidR="00000000" w:rsidDel="00000000" w:rsidP="00000000" w:rsidRDefault="00000000" w:rsidRPr="00000000" w14:paraId="00000184">
            <w:pPr>
              <w:rPr/>
            </w:pPr>
            <w:r w:rsidDel="00000000" w:rsidR="00000000" w:rsidRPr="00000000">
              <w:rPr>
                <w:rtl w:val="0"/>
              </w:rPr>
              <w:t xml:space="preserve">Dené Gabaldón</w:t>
            </w:r>
          </w:p>
        </w:tc>
        <w:tc>
          <w:tcPr/>
          <w:p w:rsidR="00000000" w:rsidDel="00000000" w:rsidP="00000000" w:rsidRDefault="00000000" w:rsidRPr="00000000" w14:paraId="00000185">
            <w:pPr>
              <w:rPr/>
            </w:pPr>
            <w:r w:rsidDel="00000000" w:rsidR="00000000" w:rsidRPr="00000000">
              <w:rPr>
                <w:rtl w:val="0"/>
              </w:rPr>
              <w:t xml:space="preserve">Initial version</w:t>
            </w:r>
          </w:p>
        </w:tc>
      </w:tr>
      <w:tr>
        <w:trPr>
          <w:cantSplit w:val="0"/>
          <w:tblHeader w:val="0"/>
        </w:trPr>
        <w:tc>
          <w:tcPr/>
          <w:p w:rsidR="00000000" w:rsidDel="00000000" w:rsidP="00000000" w:rsidRDefault="00000000" w:rsidRPr="00000000" w14:paraId="00000186">
            <w:pPr>
              <w:rPr/>
            </w:pPr>
            <w:r w:rsidDel="00000000" w:rsidR="00000000" w:rsidRPr="00000000">
              <w:rPr>
                <w:rtl w:val="0"/>
              </w:rPr>
              <w:t xml:space="preserve">1.1.0</w:t>
            </w:r>
          </w:p>
        </w:tc>
        <w:tc>
          <w:tcPr/>
          <w:p w:rsidR="00000000" w:rsidDel="00000000" w:rsidP="00000000" w:rsidRDefault="00000000" w:rsidRPr="00000000" w14:paraId="00000187">
            <w:pPr>
              <w:rPr/>
            </w:pPr>
            <w:r w:rsidDel="00000000" w:rsidR="00000000" w:rsidRPr="00000000">
              <w:rPr>
                <w:rtl w:val="0"/>
              </w:rPr>
              <w:t xml:space="preserve">05/26/2021</w:t>
            </w:r>
          </w:p>
        </w:tc>
        <w:tc>
          <w:tcPr/>
          <w:p w:rsidR="00000000" w:rsidDel="00000000" w:rsidP="00000000" w:rsidRDefault="00000000" w:rsidRPr="00000000" w14:paraId="00000188">
            <w:pPr>
              <w:rPr/>
            </w:pPr>
            <w:r w:rsidDel="00000000" w:rsidR="00000000" w:rsidRPr="00000000">
              <w:rPr>
                <w:rtl w:val="0"/>
              </w:rPr>
              <w:t xml:space="preserve">Alayna Abel</w:t>
            </w:r>
          </w:p>
        </w:tc>
        <w:tc>
          <w:tcPr/>
          <w:p w:rsidR="00000000" w:rsidDel="00000000" w:rsidP="00000000" w:rsidRDefault="00000000" w:rsidRPr="00000000" w14:paraId="00000189">
            <w:pPr>
              <w:rPr/>
            </w:pPr>
            <w:r w:rsidDel="00000000" w:rsidR="00000000" w:rsidRPr="00000000">
              <w:rPr>
                <w:rtl w:val="0"/>
              </w:rPr>
              <w:t xml:space="preserve">Revision for Sign-as-a-Representative release</w:t>
            </w:r>
          </w:p>
        </w:tc>
      </w:tr>
      <w:tr>
        <w:trPr>
          <w:cantSplit w:val="0"/>
          <w:tblHeader w:val="0"/>
        </w:trPr>
        <w:tc>
          <w:tcPr/>
          <w:p w:rsidR="00000000" w:rsidDel="00000000" w:rsidP="00000000" w:rsidRDefault="00000000" w:rsidRPr="00000000" w14:paraId="0000018A">
            <w:pPr>
              <w:rPr/>
            </w:pPr>
            <w:r w:rsidDel="00000000" w:rsidR="00000000" w:rsidRPr="00000000">
              <w:rPr>
                <w:rtl w:val="0"/>
              </w:rPr>
              <w:t xml:space="preserve">1.1.1</w:t>
            </w:r>
          </w:p>
        </w:tc>
        <w:tc>
          <w:tcPr/>
          <w:p w:rsidR="00000000" w:rsidDel="00000000" w:rsidP="00000000" w:rsidRDefault="00000000" w:rsidRPr="00000000" w14:paraId="0000018B">
            <w:pPr>
              <w:rPr/>
            </w:pPr>
            <w:r w:rsidDel="00000000" w:rsidR="00000000" w:rsidRPr="00000000">
              <w:rPr>
                <w:rtl w:val="0"/>
              </w:rPr>
              <w:t xml:space="preserve">07/09/2021</w:t>
            </w:r>
          </w:p>
        </w:tc>
        <w:tc>
          <w:tcPr/>
          <w:p w:rsidR="00000000" w:rsidDel="00000000" w:rsidP="00000000" w:rsidRDefault="00000000" w:rsidRPr="00000000" w14:paraId="0000018C">
            <w:pPr>
              <w:rPr/>
            </w:pPr>
            <w:r w:rsidDel="00000000" w:rsidR="00000000" w:rsidRPr="00000000">
              <w:rPr>
                <w:rtl w:val="0"/>
              </w:rPr>
              <w:t xml:space="preserve">Chris Dyer</w:t>
            </w:r>
          </w:p>
        </w:tc>
        <w:tc>
          <w:tcPr/>
          <w:p w:rsidR="00000000" w:rsidDel="00000000" w:rsidP="00000000" w:rsidRDefault="00000000" w:rsidRPr="00000000" w14:paraId="0000018D">
            <w:pPr>
              <w:rPr/>
            </w:pPr>
            <w:r w:rsidDel="00000000" w:rsidR="00000000" w:rsidRPr="00000000">
              <w:rPr>
                <w:rtl w:val="0"/>
              </w:rPr>
              <w:t xml:space="preserve">Improved file upload error messaging</w:t>
            </w:r>
          </w:p>
        </w:tc>
      </w:tr>
      <w:tr>
        <w:trPr>
          <w:cantSplit w:val="0"/>
          <w:tblHeader w:val="0"/>
        </w:trPr>
        <w:tc>
          <w:tcPr/>
          <w:p w:rsidR="00000000" w:rsidDel="00000000" w:rsidP="00000000" w:rsidRDefault="00000000" w:rsidRPr="00000000" w14:paraId="0000018E">
            <w:pPr>
              <w:rPr/>
            </w:pPr>
            <w:r w:rsidDel="00000000" w:rsidR="00000000" w:rsidRPr="00000000">
              <w:rPr>
                <w:rtl w:val="0"/>
              </w:rPr>
              <w:t xml:space="preserve">1.1.2</w:t>
            </w:r>
          </w:p>
        </w:tc>
        <w:tc>
          <w:tcPr/>
          <w:p w:rsidR="00000000" w:rsidDel="00000000" w:rsidP="00000000" w:rsidRDefault="00000000" w:rsidRPr="00000000" w14:paraId="0000018F">
            <w:pPr>
              <w:rPr/>
            </w:pPr>
            <w:r w:rsidDel="00000000" w:rsidR="00000000" w:rsidRPr="00000000">
              <w:rPr>
                <w:rtl w:val="0"/>
              </w:rPr>
              <w:t xml:space="preserve">06/09/2022</w:t>
            </w:r>
          </w:p>
        </w:tc>
        <w:tc>
          <w:tcPr/>
          <w:p w:rsidR="00000000" w:rsidDel="00000000" w:rsidP="00000000" w:rsidRDefault="00000000" w:rsidRPr="00000000" w14:paraId="00000190">
            <w:pPr>
              <w:rPr/>
            </w:pPr>
            <w:r w:rsidDel="00000000" w:rsidR="00000000" w:rsidRPr="00000000">
              <w:rPr>
                <w:rtl w:val="0"/>
              </w:rPr>
              <w:t xml:space="preserve">Mark Fallows</w:t>
            </w:r>
          </w:p>
        </w:tc>
        <w:tc>
          <w:tcPr/>
          <w:p w:rsidR="00000000" w:rsidDel="00000000" w:rsidP="00000000" w:rsidRDefault="00000000" w:rsidRPr="00000000" w14:paraId="00000191">
            <w:pPr>
              <w:rPr/>
            </w:pPr>
            <w:r w:rsidDel="00000000" w:rsidR="00000000" w:rsidRPr="00000000">
              <w:rPr>
                <w:rtl w:val="0"/>
              </w:rPr>
              <w:t xml:space="preserve">Revision for Sign-as-a-Representative update</w:t>
            </w:r>
          </w:p>
        </w:tc>
      </w:tr>
      <w:sdt>
        <w:sdtPr>
          <w:tag w:val="goog_rdk_705"/>
        </w:sdtPr>
        <w:sdtContent>
          <w:tr>
            <w:trPr>
              <w:cantSplit w:val="0"/>
              <w:tblHeader w:val="0"/>
              <w:ins w:author="Heather Justice" w:id="297" w:date="2024-07-11T17:54:36Z"/>
            </w:trPr>
            <w:tc>
              <w:tcPr/>
              <w:sdt>
                <w:sdtPr>
                  <w:tag w:val="goog_rdk_707"/>
                </w:sdtPr>
                <w:sdtContent>
                  <w:p w:rsidR="00000000" w:rsidDel="00000000" w:rsidP="00000000" w:rsidRDefault="00000000" w:rsidRPr="00000000" w14:paraId="00000192">
                    <w:pPr>
                      <w:rPr>
                        <w:ins w:author="Heather Justice" w:id="297" w:date="2024-07-11T17:54:36Z"/>
                      </w:rPr>
                    </w:pPr>
                    <w:sdt>
                      <w:sdtPr>
                        <w:tag w:val="goog_rdk_706"/>
                      </w:sdtPr>
                      <w:sdtContent>
                        <w:ins w:author="Heather Justice" w:id="297" w:date="2024-07-11T17:54:36Z">
                          <w:r w:rsidDel="00000000" w:rsidR="00000000" w:rsidRPr="00000000">
                            <w:rPr>
                              <w:rtl w:val="0"/>
                            </w:rPr>
                            <w:t xml:space="preserve">1.2</w:t>
                          </w:r>
                        </w:ins>
                      </w:sdtContent>
                    </w:sdt>
                  </w:p>
                </w:sdtContent>
              </w:sdt>
            </w:tc>
            <w:tc>
              <w:tcPr/>
              <w:sdt>
                <w:sdtPr>
                  <w:tag w:val="goog_rdk_709"/>
                </w:sdtPr>
                <w:sdtContent>
                  <w:p w:rsidR="00000000" w:rsidDel="00000000" w:rsidP="00000000" w:rsidRDefault="00000000" w:rsidRPr="00000000" w14:paraId="00000193">
                    <w:pPr>
                      <w:rPr>
                        <w:ins w:author="Heather Justice" w:id="297" w:date="2024-07-11T17:54:36Z"/>
                      </w:rPr>
                    </w:pPr>
                    <w:sdt>
                      <w:sdtPr>
                        <w:tag w:val="goog_rdk_708"/>
                      </w:sdtPr>
                      <w:sdtContent>
                        <w:ins w:author="Heather Justice" w:id="297" w:date="2024-07-11T17:54:36Z">
                          <w:r w:rsidDel="00000000" w:rsidR="00000000" w:rsidRPr="00000000">
                            <w:rPr>
                              <w:rtl w:val="0"/>
                            </w:rPr>
                            <w:t xml:space="preserve">7/11/2023</w:t>
                          </w:r>
                        </w:ins>
                      </w:sdtContent>
                    </w:sdt>
                  </w:p>
                </w:sdtContent>
              </w:sdt>
            </w:tc>
            <w:tc>
              <w:tcPr/>
              <w:sdt>
                <w:sdtPr>
                  <w:tag w:val="goog_rdk_711"/>
                </w:sdtPr>
                <w:sdtContent>
                  <w:p w:rsidR="00000000" w:rsidDel="00000000" w:rsidP="00000000" w:rsidRDefault="00000000" w:rsidRPr="00000000" w14:paraId="00000194">
                    <w:pPr>
                      <w:rPr>
                        <w:ins w:author="Heather Justice" w:id="297" w:date="2024-07-11T17:54:36Z"/>
                      </w:rPr>
                    </w:pPr>
                    <w:sdt>
                      <w:sdtPr>
                        <w:tag w:val="goog_rdk_710"/>
                      </w:sdtPr>
                      <w:sdtContent>
                        <w:ins w:author="Heather Justice" w:id="297" w:date="2024-07-11T17:54:36Z">
                          <w:r w:rsidDel="00000000" w:rsidR="00000000" w:rsidRPr="00000000">
                            <w:rPr>
                              <w:rtl w:val="0"/>
                            </w:rPr>
                            <w:t xml:space="preserve">Heather Justice</w:t>
                          </w:r>
                        </w:ins>
                      </w:sdtContent>
                    </w:sdt>
                  </w:p>
                </w:sdtContent>
              </w:sdt>
            </w:tc>
            <w:tc>
              <w:tcPr/>
              <w:sdt>
                <w:sdtPr>
                  <w:tag w:val="goog_rdk_713"/>
                </w:sdtPr>
                <w:sdtContent>
                  <w:p w:rsidR="00000000" w:rsidDel="00000000" w:rsidP="00000000" w:rsidRDefault="00000000" w:rsidRPr="00000000" w14:paraId="00000195">
                    <w:pPr>
                      <w:rPr>
                        <w:ins w:author="Heather Justice" w:id="297" w:date="2024-07-11T17:54:36Z"/>
                      </w:rPr>
                    </w:pPr>
                    <w:sdt>
                      <w:sdtPr>
                        <w:tag w:val="goog_rdk_712"/>
                      </w:sdtPr>
                      <w:sdtContent>
                        <w:ins w:author="Heather Justice" w:id="297" w:date="2024-07-11T17:54:36Z">
                          <w:r w:rsidDel="00000000" w:rsidR="00000000" w:rsidRPr="00000000">
                            <w:rPr>
                              <w:rtl w:val="0"/>
                            </w:rPr>
                            <w:t xml:space="preserve">Revision for web components and new fields</w:t>
                          </w:r>
                        </w:ins>
                      </w:sdtContent>
                    </w:sdt>
                  </w:p>
                </w:sdtContent>
              </w:sdt>
            </w:tc>
          </w:tr>
        </w:sdtContent>
      </w:sdt>
    </w:tbl>
    <w:p w:rsidR="00000000" w:rsidDel="00000000" w:rsidP="00000000" w:rsidRDefault="00000000" w:rsidRPr="00000000" w14:paraId="00000196">
      <w:pPr>
        <w:rPr/>
      </w:pPr>
      <w:r w:rsidDel="00000000" w:rsidR="00000000" w:rsidRPr="00000000">
        <w:rPr>
          <w:rtl w:val="0"/>
        </w:rPr>
      </w:r>
    </w:p>
    <w:sectPr>
      <w:footerReference r:id="rId125" w:type="default"/>
      <w:pgSz w:h="15840" w:w="12240" w:orient="portrait"/>
      <w:pgMar w:bottom="1440" w:top="1440" w:left="1440" w:right="1440"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comment w:author="Heather Justice" w:id="2" w:date="2024-07-11T18:17:58Z">
    <w:p w:rsidR="00000000" w:rsidDel="00000000" w:rsidP="00000000" w:rsidRDefault="00000000" w:rsidRPr="00000000" w14:paraId="000001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address this link</w:t>
      </w:r>
    </w:p>
  </w:comment>
  <w:comment w:author="Heather Justice" w:id="1" w:date="2024-07-11T18:14:37Z">
    <w:p w:rsidR="00000000" w:rsidDel="00000000" w:rsidP="00000000" w:rsidRDefault="00000000" w:rsidRPr="00000000" w14:paraId="000001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Removed text and image as they are no longer relevant</w:t>
      </w:r>
    </w:p>
  </w:comment>
  <w:comment w:author="Heather Justice" w:id="5" w:date="2024-07-11T15:28:05Z">
    <w:p w:rsidR="00000000" w:rsidDel="00000000" w:rsidP="00000000" w:rsidRDefault="00000000" w:rsidRPr="00000000" w14:paraId="000001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removing text and image as they are no longer relevant</w:t>
      </w:r>
    </w:p>
  </w:comment>
  <w:comment w:author="Heather Justice" w:id="0" w:date="2024-07-10T14:42:48Z">
    <w:p w:rsidR="00000000" w:rsidDel="00000000" w:rsidP="00000000" w:rsidRDefault="00000000" w:rsidRPr="00000000" w14:paraId="000001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Need to check this image</w:t>
      </w:r>
    </w:p>
  </w:comment>
  <w:comment w:author="Heather Justice" w:id="6" w:date="2024-07-11T17:15:42Z">
    <w:p w:rsidR="00000000" w:rsidDel="00000000" w:rsidP="00000000" w:rsidRDefault="00000000" w:rsidRPr="00000000" w14:paraId="000001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Removing text and image as it is no longer relevant</w:t>
      </w:r>
    </w:p>
  </w:comment>
  <w:comment w:author="Heather Justice" w:id="4" w:date="2024-07-10T17:36:21Z">
    <w:p w:rsidR="00000000" w:rsidDel="00000000" w:rsidP="00000000" w:rsidRDefault="00000000" w:rsidRPr="00000000" w14:paraId="000001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removing text and image as it is no longer relevant</w:t>
      </w:r>
    </w:p>
  </w:comment>
  <w:comment w:author="Heather Justice" w:id="3" w:date="2024-07-10T17:35:20Z">
    <w:p w:rsidR="00000000" w:rsidDel="00000000" w:rsidP="00000000" w:rsidRDefault="00000000" w:rsidRPr="00000000" w14:paraId="000001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removing this text &amp; image as it is no longer relevant</w:t>
      </w:r>
    </w:p>
  </w:comment>
</w:comments>
</file>

<file path=word/commentsExtended.xml><?xml version="1.0" encoding="utf-8"?>
<w15:commentsEx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15:commentEx w15:paraId="00000199" w15:done="0"/>
  <w15:commentEx w15:paraId="0000019A" w15:done="0"/>
  <w15:commentEx w15:paraId="0000019B" w15:done="0"/>
  <w15:commentEx w15:paraId="0000019C" w15:done="0"/>
  <w15:commentEx w15:paraId="0000019D" w15:done="0"/>
  <w15:commentEx w15:paraId="0000019E" w15:done="0"/>
  <w15:commentEx w15:paraId="0000019F" w15:done="0"/>
</w15:commentsEx>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font w:name="Calibri"/>
  <w:font w:name="Georgia"/>
  <w:font w:name="Arial"/>
  <w:font w:name="Courier New"/>
  <w:font w:name="Noto Sans Symbols">
    <w:embedRegular w:fontKey="{00000000-0000-0000-0000-000000000000}" r:id="rId1" w:subsetted="0"/>
    <w:embedBold w:fontKey="{00000000-0000-0000-0000-000000000000}" r:id="rId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p w:rsidR="00000000" w:rsidDel="00000000" w:rsidP="00000000" w:rsidRDefault="00000000" w:rsidRPr="00000000" w14:paraId="00000197">
    <w:pPr>
      <w:pBdr>
        <w:top w:space="0" w:sz="0" w:val="nil"/>
        <w:left w:space="0" w:sz="0" w:val="nil"/>
        <w:bottom w:space="0" w:sz="0" w:val="nil"/>
        <w:right w:space="0" w:sz="0" w:val="nil"/>
        <w:between w:space="0" w:sz="0" w:val="nil"/>
      </w:pBdr>
      <w:tabs>
        <w:tab w:val="center" w:leader="none" w:pos="4680"/>
        <w:tab w:val="right" w:leader="none" w:pos="9360"/>
      </w:tabs>
      <w:spacing w:after="0" w:line="240" w:lineRule="auto"/>
      <w:jc w:val="right"/>
      <w:rPr>
        <w:color w:val="000000"/>
        <w:sz w:val="18"/>
        <w:szCs w:val="18"/>
      </w:rPr>
    </w:pPr>
    <w:r w:rsidDel="00000000" w:rsidR="00000000" w:rsidRPr="00000000">
      <w:rPr>
        <w:color w:val="000000"/>
        <w:sz w:val="18"/>
        <w:szCs w:val="18"/>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198">
    <w:pPr>
      <w:pBdr>
        <w:top w:space="0" w:sz="0" w:val="nil"/>
        <w:left w:space="0" w:sz="0" w:val="nil"/>
        <w:bottom w:space="0" w:sz="0" w:val="nil"/>
        <w:right w:space="0" w:sz="0" w:val="nil"/>
        <w:between w:space="0" w:sz="0" w:val="nil"/>
      </w:pBdr>
      <w:tabs>
        <w:tab w:val="center" w:leader="none" w:pos="4680"/>
        <w:tab w:val="right" w:leader="none" w:pos="9360"/>
      </w:tabs>
      <w:spacing w:after="0" w:line="240" w:lineRule="auto"/>
      <w:rPr>
        <w:color w:val="000000"/>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abstractNum w:abstractNumId="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docDefaults>
    <w:rPrDefault>
      <w:rPr>
        <w:rFonts w:ascii="Calibri" w:cs="Calibri" w:eastAsia="Calibri" w:hAnsi="Calibri"/>
        <w:sz w:val="24"/>
        <w:szCs w:val="24"/>
        <w:lang w:val="en-US"/>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Bdr>
        <w:top w:space="0" w:sz="0" w:val="nil"/>
        <w:left w:space="0" w:sz="0" w:val="nil"/>
        <w:bottom w:space="0" w:sz="0" w:val="nil"/>
        <w:right w:space="0" w:sz="0" w:val="nil"/>
        <w:between w:space="0" w:sz="0" w:val="nil"/>
      </w:pBdr>
      <w:spacing w:after="0" w:lineRule="auto"/>
      <w:ind w:left="10" w:hanging="10"/>
    </w:pPr>
    <w:rPr>
      <w:color w:val="000000"/>
      <w:sz w:val="52"/>
      <w:szCs w:val="52"/>
    </w:rPr>
  </w:style>
  <w:style w:type="paragraph" w:styleId="Heading2">
    <w:name w:val="heading 2"/>
    <w:basedOn w:val="Normal"/>
    <w:next w:val="Normal"/>
    <w:pPr>
      <w:keepNext w:val="1"/>
      <w:keepLines w:val="1"/>
      <w:spacing w:after="0" w:before="40" w:lineRule="auto"/>
    </w:pPr>
    <w:rPr>
      <w:color w:val="2f5496"/>
      <w:sz w:val="26"/>
      <w:szCs w:val="26"/>
    </w:rPr>
  </w:style>
  <w:style w:type="paragraph" w:styleId="Heading3">
    <w:name w:val="heading 3"/>
    <w:basedOn w:val="Normal"/>
    <w:next w:val="Normal"/>
    <w:pPr>
      <w:keepNext w:val="1"/>
      <w:keepLines w:val="1"/>
      <w:spacing w:after="0" w:before="40" w:lineRule="auto"/>
    </w:pPr>
    <w:rPr>
      <w:color w:val="1f3863"/>
    </w:rPr>
  </w:style>
  <w:style w:type="paragraph" w:styleId="Heading4">
    <w:name w:val="heading 4"/>
    <w:basedOn w:val="Normal"/>
    <w:next w:val="Normal"/>
    <w:pPr>
      <w:keepNext w:val="1"/>
      <w:keepLines w:val="1"/>
      <w:spacing w:after="40" w:before="240" w:lineRule="auto"/>
    </w:pPr>
    <w:rPr>
      <w:b w:val="1"/>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Bdr>
        <w:top w:space="0" w:sz="0" w:val="nil"/>
        <w:left w:space="0" w:sz="0" w:val="nil"/>
        <w:bottom w:space="0" w:sz="0" w:val="nil"/>
        <w:right w:space="0" w:sz="0" w:val="nil"/>
        <w:between w:space="0" w:sz="0" w:val="nil"/>
      </w:pBdr>
      <w:spacing w:after="0" w:lineRule="auto"/>
      <w:ind w:left="10" w:hanging="10"/>
    </w:pPr>
    <w:rPr>
      <w:color w:val="000000"/>
      <w:sz w:val="52"/>
      <w:szCs w:val="52"/>
    </w:rPr>
  </w:style>
  <w:style w:type="paragraph" w:styleId="Heading2">
    <w:name w:val="heading 2"/>
    <w:basedOn w:val="Normal"/>
    <w:next w:val="Normal"/>
    <w:pPr>
      <w:keepNext w:val="1"/>
      <w:keepLines w:val="1"/>
      <w:spacing w:after="0" w:before="40" w:lineRule="auto"/>
    </w:pPr>
    <w:rPr>
      <w:color w:val="2f5496"/>
      <w:sz w:val="26"/>
      <w:szCs w:val="26"/>
    </w:rPr>
  </w:style>
  <w:style w:type="paragraph" w:styleId="Heading3">
    <w:name w:val="heading 3"/>
    <w:basedOn w:val="Normal"/>
    <w:next w:val="Normal"/>
    <w:pPr>
      <w:keepNext w:val="1"/>
      <w:keepLines w:val="1"/>
      <w:spacing w:after="0" w:before="40" w:lineRule="auto"/>
    </w:pPr>
    <w:rPr>
      <w:color w:val="1f3863"/>
    </w:rPr>
  </w:style>
  <w:style w:type="paragraph" w:styleId="Heading4">
    <w:name w:val="heading 4"/>
    <w:basedOn w:val="Normal"/>
    <w:next w:val="Normal"/>
    <w:pPr>
      <w:keepNext w:val="1"/>
      <w:keepLines w:val="1"/>
      <w:spacing w:after="40" w:before="240" w:lineRule="auto"/>
    </w:pPr>
    <w:rPr>
      <w:b w:val="1"/>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tblStylePr w:type="band1Horz">
      <w:tcPr>
        <w:shd w:fill="dbe5f1" w:val="clear"/>
      </w:tcPr>
    </w:tblStylePr>
    <w:tblStylePr w:type="band1Vert">
      <w:tcPr>
        <w:shd w:fill="dbe5f1" w:val="clear"/>
      </w:tcPr>
    </w:tblStylePr>
    <w:tblStylePr w:type="firstCol">
      <w:rPr>
        <w:b w:val="1"/>
      </w:rPr>
    </w:tblStylePr>
    <w:tblStylePr w:type="firstRow">
      <w:rPr>
        <w:b w:val="1"/>
        <w:color w:val="ffffff"/>
      </w:rPr>
      <w:tcPr>
        <w:tcBorders>
          <w:top w:color="4f81bd" w:space="0" w:sz="4" w:val="single"/>
          <w:left w:color="4f81bd" w:space="0" w:sz="4" w:val="single"/>
          <w:bottom w:color="4f81bd" w:space="0" w:sz="4" w:val="single"/>
          <w:right w:color="4f81bd" w:space="0" w:sz="4" w:val="single"/>
          <w:insideH w:color="000000" w:space="0" w:sz="0" w:val="nil"/>
          <w:insideV w:color="000000" w:space="0" w:sz="0" w:val="nil"/>
        </w:tcBorders>
        <w:shd w:fill="4f81bd" w:val="clear"/>
      </w:tcPr>
    </w:tblStylePr>
    <w:tblStylePr w:type="lastCol">
      <w:rPr>
        <w:b w:val="1"/>
      </w:rPr>
    </w:tblStylePr>
    <w:tblStylePr w:type="lastRow">
      <w:rPr>
        <w:b w:val="1"/>
      </w:rPr>
      <w:tcPr>
        <w:tcBorders>
          <w:top w:color="4f81bd" w:space="0" w:sz="4" w:val="single"/>
        </w:tcBorders>
      </w:tcPr>
    </w:tblStyle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tblStylePr w:type="band1Horz">
      <w:tcPr>
        <w:shd w:fill="dbe5f1" w:val="clear"/>
      </w:tcPr>
    </w:tblStylePr>
    <w:tblStylePr w:type="band1Vert">
      <w:tcPr>
        <w:shd w:fill="dbe5f1" w:val="clear"/>
      </w:tcPr>
    </w:tblStylePr>
    <w:tblStylePr w:type="firstCol">
      <w:rPr>
        <w:b w:val="1"/>
      </w:rPr>
    </w:tblStylePr>
    <w:tblStylePr w:type="firstRow">
      <w:rPr>
        <w:b w:val="1"/>
        <w:color w:val="ffffff"/>
      </w:rPr>
      <w:tcPr>
        <w:tcBorders>
          <w:top w:color="4f81bd" w:space="0" w:sz="4" w:val="single"/>
          <w:left w:color="4f81bd" w:space="0" w:sz="4" w:val="single"/>
          <w:bottom w:color="4f81bd" w:space="0" w:sz="4" w:val="single"/>
          <w:right w:color="4f81bd" w:space="0" w:sz="4" w:val="single"/>
          <w:insideH w:color="000000" w:space="0" w:sz="0" w:val="nil"/>
          <w:insideV w:color="000000" w:space="0" w:sz="0" w:val="nil"/>
        </w:tcBorders>
        <w:shd w:fill="4f81bd" w:val="clear"/>
      </w:tcPr>
    </w:tblStylePr>
    <w:tblStylePr w:type="lastCol">
      <w:rPr>
        <w:b w:val="1"/>
      </w:rPr>
    </w:tblStylePr>
    <w:tblStylePr w:type="lastRow">
      <w:rPr>
        <w:b w:val="1"/>
      </w:rPr>
      <w:tcPr>
        <w:tcBorders>
          <w:top w:color="4f81bd" w:space="0" w:sz="4" w:val="single"/>
        </w:tcBorders>
      </w:tcPr>
    </w:tblStylePr>
  </w:style>
</w:styles>
</file>

<file path=word/_rels/document.xml.rels><?xml version="1.0" encoding="UTF-8" standalone="yes"?><Relationships xmlns="http://schemas.openxmlformats.org/package/2006/relationships"><Relationship Id="rId40" Type="http://schemas.openxmlformats.org/officeDocument/2006/relationships/image" Target="media/image104.png"/><Relationship Id="rId42" Type="http://schemas.openxmlformats.org/officeDocument/2006/relationships/image" Target="media/image74.png"/><Relationship Id="rId41" Type="http://schemas.openxmlformats.org/officeDocument/2006/relationships/image" Target="media/image106.png"/><Relationship Id="rId44" Type="http://schemas.openxmlformats.org/officeDocument/2006/relationships/image" Target="media/image48.png"/><Relationship Id="rId43" Type="http://schemas.openxmlformats.org/officeDocument/2006/relationships/image" Target="media/image105.png"/><Relationship Id="rId46" Type="http://schemas.openxmlformats.org/officeDocument/2006/relationships/image" Target="media/image110.png"/><Relationship Id="rId45" Type="http://schemas.openxmlformats.org/officeDocument/2006/relationships/image" Target="media/image109.png"/><Relationship Id="rId107" Type="http://schemas.openxmlformats.org/officeDocument/2006/relationships/image" Target="media/image49.png"/><Relationship Id="rId106" Type="http://schemas.openxmlformats.org/officeDocument/2006/relationships/image" Target="media/image51.png"/><Relationship Id="rId105" Type="http://schemas.openxmlformats.org/officeDocument/2006/relationships/image" Target="media/image4.png"/><Relationship Id="rId104" Type="http://schemas.openxmlformats.org/officeDocument/2006/relationships/image" Target="media/image50.png"/><Relationship Id="rId109" Type="http://schemas.openxmlformats.org/officeDocument/2006/relationships/image" Target="media/image17.png"/><Relationship Id="rId108" Type="http://schemas.openxmlformats.org/officeDocument/2006/relationships/image" Target="media/image53.png"/><Relationship Id="rId48" Type="http://schemas.openxmlformats.org/officeDocument/2006/relationships/image" Target="media/image14.png"/><Relationship Id="rId47" Type="http://schemas.openxmlformats.org/officeDocument/2006/relationships/image" Target="media/image75.png"/><Relationship Id="rId49" Type="http://schemas.openxmlformats.org/officeDocument/2006/relationships/image" Target="media/image42.png"/><Relationship Id="rId103" Type="http://schemas.openxmlformats.org/officeDocument/2006/relationships/image" Target="media/image69.png"/><Relationship Id="rId102" Type="http://schemas.openxmlformats.org/officeDocument/2006/relationships/image" Target="media/image13.png"/><Relationship Id="rId101" Type="http://schemas.openxmlformats.org/officeDocument/2006/relationships/image" Target="media/image33.png"/><Relationship Id="rId100" Type="http://schemas.openxmlformats.org/officeDocument/2006/relationships/image" Target="media/image6.png"/><Relationship Id="rId31" Type="http://schemas.openxmlformats.org/officeDocument/2006/relationships/image" Target="media/image96.png"/><Relationship Id="rId30" Type="http://schemas.openxmlformats.org/officeDocument/2006/relationships/image" Target="media/image87.png"/><Relationship Id="rId33" Type="http://schemas.openxmlformats.org/officeDocument/2006/relationships/image" Target="media/image46.png"/><Relationship Id="rId32" Type="http://schemas.openxmlformats.org/officeDocument/2006/relationships/image" Target="media/image52.png"/><Relationship Id="rId35" Type="http://schemas.openxmlformats.org/officeDocument/2006/relationships/image" Target="media/image66.png"/><Relationship Id="rId34" Type="http://schemas.openxmlformats.org/officeDocument/2006/relationships/image" Target="media/image98.png"/><Relationship Id="rId37" Type="http://schemas.openxmlformats.org/officeDocument/2006/relationships/image" Target="media/image99.png"/><Relationship Id="rId36" Type="http://schemas.openxmlformats.org/officeDocument/2006/relationships/image" Target="media/image111.png"/><Relationship Id="rId39" Type="http://schemas.openxmlformats.org/officeDocument/2006/relationships/image" Target="media/image65.png"/><Relationship Id="rId38" Type="http://schemas.openxmlformats.org/officeDocument/2006/relationships/image" Target="media/image103.png"/><Relationship Id="rId20" Type="http://schemas.openxmlformats.org/officeDocument/2006/relationships/image" Target="media/image68.png"/><Relationship Id="rId22" Type="http://schemas.openxmlformats.org/officeDocument/2006/relationships/image" Target="media/image95.png"/><Relationship Id="rId21" Type="http://schemas.openxmlformats.org/officeDocument/2006/relationships/image" Target="media/image45.png"/><Relationship Id="rId24" Type="http://schemas.openxmlformats.org/officeDocument/2006/relationships/image" Target="media/image94.png"/><Relationship Id="rId23" Type="http://schemas.openxmlformats.org/officeDocument/2006/relationships/image" Target="media/image88.png"/><Relationship Id="rId26" Type="http://schemas.openxmlformats.org/officeDocument/2006/relationships/image" Target="media/image60.png"/><Relationship Id="rId121" Type="http://schemas.openxmlformats.org/officeDocument/2006/relationships/image" Target="media/image57.png"/><Relationship Id="rId25" Type="http://schemas.openxmlformats.org/officeDocument/2006/relationships/image" Target="media/image100.png"/><Relationship Id="rId120" Type="http://schemas.openxmlformats.org/officeDocument/2006/relationships/image" Target="media/image64.png"/><Relationship Id="rId28" Type="http://schemas.openxmlformats.org/officeDocument/2006/relationships/image" Target="media/image5.png"/><Relationship Id="rId27" Type="http://schemas.openxmlformats.org/officeDocument/2006/relationships/image" Target="media/image102.png"/><Relationship Id="rId125" Type="http://schemas.openxmlformats.org/officeDocument/2006/relationships/footer" Target="footer1.xml"/><Relationship Id="rId29" Type="http://schemas.openxmlformats.org/officeDocument/2006/relationships/image" Target="media/image97.png"/><Relationship Id="rId124" Type="http://schemas.openxmlformats.org/officeDocument/2006/relationships/image" Target="media/image108.png"/><Relationship Id="rId123" Type="http://schemas.openxmlformats.org/officeDocument/2006/relationships/image" Target="media/image61.png"/><Relationship Id="rId122" Type="http://schemas.openxmlformats.org/officeDocument/2006/relationships/image" Target="media/image38.png"/><Relationship Id="rId95" Type="http://schemas.openxmlformats.org/officeDocument/2006/relationships/image" Target="media/image9.png"/><Relationship Id="rId94" Type="http://schemas.openxmlformats.org/officeDocument/2006/relationships/image" Target="media/image8.png"/><Relationship Id="rId97" Type="http://schemas.openxmlformats.org/officeDocument/2006/relationships/image" Target="media/image11.png"/><Relationship Id="rId96" Type="http://schemas.openxmlformats.org/officeDocument/2006/relationships/image" Target="media/image3.png"/><Relationship Id="rId11" Type="http://schemas.openxmlformats.org/officeDocument/2006/relationships/image" Target="media/image86.png"/><Relationship Id="rId99" Type="http://schemas.openxmlformats.org/officeDocument/2006/relationships/image" Target="media/image19.png"/><Relationship Id="rId10" Type="http://schemas.openxmlformats.org/officeDocument/2006/relationships/hyperlink" Target="https://www.caregiver.va.gov/" TargetMode="External"/><Relationship Id="rId98" Type="http://schemas.openxmlformats.org/officeDocument/2006/relationships/image" Target="media/image7.png"/><Relationship Id="rId13" Type="http://schemas.openxmlformats.org/officeDocument/2006/relationships/image" Target="media/image35.png"/><Relationship Id="rId12" Type="http://schemas.openxmlformats.org/officeDocument/2006/relationships/image" Target="media/image89.png"/><Relationship Id="rId91" Type="http://schemas.openxmlformats.org/officeDocument/2006/relationships/image" Target="media/image67.png"/><Relationship Id="rId90" Type="http://schemas.openxmlformats.org/officeDocument/2006/relationships/image" Target="media/image1.png"/><Relationship Id="rId93" Type="http://schemas.openxmlformats.org/officeDocument/2006/relationships/image" Target="media/image36.png"/><Relationship Id="rId92" Type="http://schemas.openxmlformats.org/officeDocument/2006/relationships/image" Target="media/image2.png"/><Relationship Id="rId118" Type="http://schemas.openxmlformats.org/officeDocument/2006/relationships/image" Target="media/image62.png"/><Relationship Id="rId117" Type="http://schemas.openxmlformats.org/officeDocument/2006/relationships/image" Target="media/image59.png"/><Relationship Id="rId116" Type="http://schemas.openxmlformats.org/officeDocument/2006/relationships/image" Target="media/image55.png"/><Relationship Id="rId115" Type="http://schemas.openxmlformats.org/officeDocument/2006/relationships/image" Target="media/image70.png"/><Relationship Id="rId119" Type="http://schemas.openxmlformats.org/officeDocument/2006/relationships/image" Target="media/image56.png"/><Relationship Id="rId15" Type="http://schemas.openxmlformats.org/officeDocument/2006/relationships/image" Target="media/image72.png"/><Relationship Id="rId110" Type="http://schemas.openxmlformats.org/officeDocument/2006/relationships/image" Target="media/image54.png"/><Relationship Id="rId14" Type="http://schemas.openxmlformats.org/officeDocument/2006/relationships/image" Target="media/image91.png"/><Relationship Id="rId17" Type="http://schemas.openxmlformats.org/officeDocument/2006/relationships/image" Target="media/image92.png"/><Relationship Id="rId16" Type="http://schemas.openxmlformats.org/officeDocument/2006/relationships/image" Target="media/image90.png"/><Relationship Id="rId19" Type="http://schemas.openxmlformats.org/officeDocument/2006/relationships/image" Target="media/image93.png"/><Relationship Id="rId114" Type="http://schemas.openxmlformats.org/officeDocument/2006/relationships/image" Target="media/image63.png"/><Relationship Id="rId18" Type="http://schemas.openxmlformats.org/officeDocument/2006/relationships/image" Target="media/image107.png"/><Relationship Id="rId113" Type="http://schemas.openxmlformats.org/officeDocument/2006/relationships/image" Target="media/image20.png"/><Relationship Id="rId112" Type="http://schemas.openxmlformats.org/officeDocument/2006/relationships/image" Target="media/image58.png"/><Relationship Id="rId111" Type="http://schemas.openxmlformats.org/officeDocument/2006/relationships/image" Target="media/image34.png"/><Relationship Id="rId84" Type="http://schemas.openxmlformats.org/officeDocument/2006/relationships/image" Target="media/image47.png"/><Relationship Id="rId83" Type="http://schemas.openxmlformats.org/officeDocument/2006/relationships/image" Target="media/image32.png"/><Relationship Id="rId86" Type="http://schemas.openxmlformats.org/officeDocument/2006/relationships/image" Target="media/image28.png"/><Relationship Id="rId85" Type="http://schemas.openxmlformats.org/officeDocument/2006/relationships/image" Target="media/image41.png"/><Relationship Id="rId88" Type="http://schemas.openxmlformats.org/officeDocument/2006/relationships/image" Target="media/image29.png"/><Relationship Id="rId87" Type="http://schemas.openxmlformats.org/officeDocument/2006/relationships/image" Target="media/image73.png"/><Relationship Id="rId89" Type="http://schemas.openxmlformats.org/officeDocument/2006/relationships/image" Target="media/image15.png"/><Relationship Id="rId80" Type="http://schemas.openxmlformats.org/officeDocument/2006/relationships/image" Target="media/image27.png"/><Relationship Id="rId82" Type="http://schemas.openxmlformats.org/officeDocument/2006/relationships/image" Target="media/image112.png"/><Relationship Id="rId81" Type="http://schemas.openxmlformats.org/officeDocument/2006/relationships/image" Target="media/image113.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101.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customXml" Target="../customXML/item1.xml"/><Relationship Id="rId8" Type="http://schemas.microsoft.com/office/2011/relationships/commentsExtended" Target="commentsExtended.xml"/><Relationship Id="rId73" Type="http://schemas.openxmlformats.org/officeDocument/2006/relationships/image" Target="media/image21.png"/><Relationship Id="rId72" Type="http://schemas.openxmlformats.org/officeDocument/2006/relationships/image" Target="media/image40.png"/><Relationship Id="rId75" Type="http://schemas.openxmlformats.org/officeDocument/2006/relationships/image" Target="media/image39.png"/><Relationship Id="rId74" Type="http://schemas.openxmlformats.org/officeDocument/2006/relationships/image" Target="media/image31.png"/><Relationship Id="rId77" Type="http://schemas.openxmlformats.org/officeDocument/2006/relationships/image" Target="media/image25.png"/><Relationship Id="rId76" Type="http://schemas.openxmlformats.org/officeDocument/2006/relationships/image" Target="media/image24.png"/><Relationship Id="rId79" Type="http://schemas.openxmlformats.org/officeDocument/2006/relationships/image" Target="media/image23.png"/><Relationship Id="rId78" Type="http://schemas.openxmlformats.org/officeDocument/2006/relationships/image" Target="media/image30.png"/><Relationship Id="rId71" Type="http://schemas.openxmlformats.org/officeDocument/2006/relationships/image" Target="media/image26.png"/><Relationship Id="rId70" Type="http://schemas.openxmlformats.org/officeDocument/2006/relationships/image" Target="media/image18.png"/><Relationship Id="rId62" Type="http://schemas.openxmlformats.org/officeDocument/2006/relationships/image" Target="media/image71.png"/><Relationship Id="rId61" Type="http://schemas.openxmlformats.org/officeDocument/2006/relationships/image" Target="media/image79.png"/><Relationship Id="rId64" Type="http://schemas.openxmlformats.org/officeDocument/2006/relationships/image" Target="media/image10.png"/><Relationship Id="rId63" Type="http://schemas.openxmlformats.org/officeDocument/2006/relationships/image" Target="media/image83.png"/><Relationship Id="rId66" Type="http://schemas.openxmlformats.org/officeDocument/2006/relationships/image" Target="media/image114.png"/><Relationship Id="rId65" Type="http://schemas.openxmlformats.org/officeDocument/2006/relationships/image" Target="media/image12.png"/><Relationship Id="rId68" Type="http://schemas.openxmlformats.org/officeDocument/2006/relationships/image" Target="media/image22.png"/><Relationship Id="rId67" Type="http://schemas.openxmlformats.org/officeDocument/2006/relationships/image" Target="media/image115.png"/><Relationship Id="rId60" Type="http://schemas.openxmlformats.org/officeDocument/2006/relationships/image" Target="media/image85.png"/><Relationship Id="rId69" Type="http://schemas.openxmlformats.org/officeDocument/2006/relationships/image" Target="media/image44.png"/><Relationship Id="rId51" Type="http://schemas.openxmlformats.org/officeDocument/2006/relationships/image" Target="media/image37.png"/><Relationship Id="rId50" Type="http://schemas.openxmlformats.org/officeDocument/2006/relationships/image" Target="media/image76.png"/><Relationship Id="rId53" Type="http://schemas.openxmlformats.org/officeDocument/2006/relationships/image" Target="media/image82.png"/><Relationship Id="rId52" Type="http://schemas.openxmlformats.org/officeDocument/2006/relationships/image" Target="media/image77.png"/><Relationship Id="rId55" Type="http://schemas.openxmlformats.org/officeDocument/2006/relationships/image" Target="media/image80.png"/><Relationship Id="rId54" Type="http://schemas.openxmlformats.org/officeDocument/2006/relationships/image" Target="media/image78.png"/><Relationship Id="rId57" Type="http://schemas.openxmlformats.org/officeDocument/2006/relationships/image" Target="media/image43.png"/><Relationship Id="rId56" Type="http://schemas.openxmlformats.org/officeDocument/2006/relationships/image" Target="media/image84.png"/><Relationship Id="rId59" Type="http://schemas.openxmlformats.org/officeDocument/2006/relationships/image" Target="media/image16.png"/><Relationship Id="rId58" Type="http://schemas.openxmlformats.org/officeDocument/2006/relationships/image" Target="media/image81.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FiNs6cj44JMUn0OU6ZUh85ZZhwg==">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</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