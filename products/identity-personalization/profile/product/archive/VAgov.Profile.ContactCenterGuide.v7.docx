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6643B9" w:rsidRDefault="006643B9">
      <w:pPr>
        <w:widowControl w:val="0"/>
        <w:pBdr>
          <w:top w:val="nil"/>
          <w:left w:val="nil"/>
          <w:bottom w:val="nil"/>
          <w:right w:val="nil"/>
          <w:between w:val="nil"/>
        </w:pBdr>
        <w:spacing w:line="276" w:lineRule="auto"/>
      </w:pPr>
    </w:p>
    <w:p w14:paraId="00000002" w14:textId="77777777" w:rsidR="006643B9" w:rsidRDefault="006643B9">
      <w:pPr>
        <w:widowControl w:val="0"/>
        <w:pBdr>
          <w:top w:val="nil"/>
          <w:left w:val="nil"/>
          <w:bottom w:val="nil"/>
          <w:right w:val="nil"/>
          <w:between w:val="nil"/>
        </w:pBdr>
        <w:spacing w:line="276" w:lineRule="auto"/>
      </w:pPr>
    </w:p>
    <w:p w14:paraId="00000003" w14:textId="77777777" w:rsidR="006643B9" w:rsidRDefault="00000000">
      <w:pPr>
        <w:pBdr>
          <w:top w:val="nil"/>
          <w:left w:val="nil"/>
          <w:bottom w:val="nil"/>
          <w:right w:val="nil"/>
          <w:between w:val="nil"/>
        </w:pBdr>
        <w:ind w:left="-270"/>
        <w:rPr>
          <w:color w:val="323A45"/>
          <w:sz w:val="52"/>
          <w:szCs w:val="52"/>
        </w:rPr>
      </w:pPr>
      <w:r>
        <w:rPr>
          <w:noProof/>
          <w:color w:val="323A45"/>
          <w:sz w:val="52"/>
          <w:szCs w:val="52"/>
        </w:rPr>
        <w:drawing>
          <wp:inline distT="0" distB="0" distL="0" distR="0" wp14:anchorId="517AD045" wp14:editId="6F94B943">
            <wp:extent cx="4643708" cy="2812819"/>
            <wp:effectExtent l="0" t="0" r="0" b="0"/>
            <wp:docPr id="95" name="image83.png" descr="Title Banner with VA seal and text reading: VA US Department of Veterans Affairs"/>
            <wp:cNvGraphicFramePr/>
            <a:graphic xmlns:a="http://schemas.openxmlformats.org/drawingml/2006/main">
              <a:graphicData uri="http://schemas.openxmlformats.org/drawingml/2006/picture">
                <pic:pic xmlns:pic="http://schemas.openxmlformats.org/drawingml/2006/picture">
                  <pic:nvPicPr>
                    <pic:cNvPr id="0" name="image83.png" descr="Title Banner with VA seal and text reading: VA US Department of Veterans Affairs"/>
                    <pic:cNvPicPr preferRelativeResize="0"/>
                  </pic:nvPicPr>
                  <pic:blipFill>
                    <a:blip r:embed="rId9"/>
                    <a:srcRect/>
                    <a:stretch>
                      <a:fillRect/>
                    </a:stretch>
                  </pic:blipFill>
                  <pic:spPr>
                    <a:xfrm>
                      <a:off x="0" y="0"/>
                      <a:ext cx="4643708" cy="2812819"/>
                    </a:xfrm>
                    <a:prstGeom prst="rect">
                      <a:avLst/>
                    </a:prstGeom>
                    <a:ln/>
                  </pic:spPr>
                </pic:pic>
              </a:graphicData>
            </a:graphic>
          </wp:inline>
        </w:drawing>
      </w:r>
    </w:p>
    <w:p w14:paraId="00000004" w14:textId="77777777" w:rsidR="006643B9" w:rsidRDefault="006643B9"/>
    <w:p w14:paraId="00000005" w14:textId="77777777" w:rsidR="006643B9" w:rsidRDefault="00000000">
      <w:pPr>
        <w:pBdr>
          <w:top w:val="nil"/>
          <w:left w:val="nil"/>
          <w:bottom w:val="nil"/>
          <w:right w:val="nil"/>
          <w:between w:val="nil"/>
        </w:pBdr>
        <w:rPr>
          <w:b/>
          <w:color w:val="000000"/>
          <w:sz w:val="32"/>
          <w:szCs w:val="32"/>
        </w:rPr>
      </w:pPr>
      <w:r>
        <w:rPr>
          <w:color w:val="5B616B"/>
          <w:sz w:val="32"/>
          <w:szCs w:val="32"/>
        </w:rPr>
        <w:br/>
      </w:r>
      <w:r>
        <w:rPr>
          <w:b/>
          <w:color w:val="000000"/>
          <w:sz w:val="36"/>
          <w:szCs w:val="36"/>
        </w:rPr>
        <w:t>VA.gov Profile</w:t>
      </w:r>
    </w:p>
    <w:p w14:paraId="00000006" w14:textId="77777777" w:rsidR="006643B9" w:rsidRDefault="00000000">
      <w:pPr>
        <w:pBdr>
          <w:top w:val="nil"/>
          <w:left w:val="nil"/>
          <w:bottom w:val="nil"/>
          <w:right w:val="nil"/>
          <w:between w:val="nil"/>
        </w:pBdr>
        <w:rPr>
          <w:sz w:val="32"/>
          <w:szCs w:val="32"/>
        </w:rPr>
      </w:pPr>
      <w:r>
        <w:rPr>
          <w:color w:val="000000"/>
          <w:sz w:val="32"/>
          <w:szCs w:val="32"/>
        </w:rPr>
        <w:t xml:space="preserve">Version </w:t>
      </w:r>
      <w:r>
        <w:rPr>
          <w:sz w:val="32"/>
          <w:szCs w:val="32"/>
        </w:rPr>
        <w:t>7.0</w:t>
      </w:r>
    </w:p>
    <w:p w14:paraId="00000007" w14:textId="70613FED" w:rsidR="006643B9" w:rsidRDefault="008F1C84">
      <w:pPr>
        <w:pBdr>
          <w:top w:val="nil"/>
          <w:left w:val="nil"/>
          <w:bottom w:val="nil"/>
          <w:right w:val="nil"/>
          <w:between w:val="nil"/>
        </w:pBdr>
        <w:rPr>
          <w:b/>
          <w:color w:val="000000"/>
          <w:sz w:val="28"/>
          <w:szCs w:val="28"/>
        </w:rPr>
      </w:pPr>
      <w:r>
        <w:rPr>
          <w:sz w:val="32"/>
          <w:szCs w:val="32"/>
          <w:highlight w:val="white"/>
        </w:rPr>
        <w:t>December, 2023</w:t>
      </w:r>
      <w:r>
        <w:br w:type="page"/>
      </w:r>
    </w:p>
    <w:p w14:paraId="00000041" w14:textId="77777777" w:rsidR="006643B9" w:rsidRDefault="00000000">
      <w:pPr>
        <w:keepNext/>
        <w:keepLines/>
        <w:pBdr>
          <w:top w:val="nil"/>
          <w:left w:val="nil"/>
          <w:bottom w:val="nil"/>
          <w:right w:val="nil"/>
          <w:between w:val="nil"/>
        </w:pBdr>
        <w:spacing w:before="240" w:line="259" w:lineRule="auto"/>
        <w:rPr>
          <w:color w:val="366091"/>
          <w:sz w:val="32"/>
          <w:szCs w:val="32"/>
        </w:rPr>
      </w:pPr>
      <w:bookmarkStart w:id="0" w:name="_heading=h.30j0zll" w:colFirst="0" w:colLast="0"/>
      <w:bookmarkStart w:id="1" w:name="_heading=h.3znysh7" w:colFirst="0" w:colLast="0"/>
      <w:bookmarkEnd w:id="0"/>
      <w:bookmarkEnd w:id="1"/>
      <w:r>
        <w:rPr>
          <w:color w:val="366091"/>
          <w:sz w:val="32"/>
          <w:szCs w:val="32"/>
        </w:rPr>
        <w:lastRenderedPageBreak/>
        <w:t>Table of Contents</w:t>
      </w:r>
    </w:p>
    <w:sdt>
      <w:sdtPr>
        <w:id w:val="1877349509"/>
        <w:docPartObj>
          <w:docPartGallery w:val="Table of Contents"/>
          <w:docPartUnique/>
        </w:docPartObj>
      </w:sdtPr>
      <w:sdtContent>
        <w:p w14:paraId="2745824F" w14:textId="627884A1" w:rsidR="001C2DDA" w:rsidRDefault="00000000">
          <w:pPr>
            <w:pStyle w:val="TOC1"/>
            <w:rPr>
              <w:rFonts w:asciiTheme="minorHAnsi" w:eastAsiaTheme="minorEastAsia" w:hAnsiTheme="minorHAnsi" w:cstheme="minorBidi"/>
              <w:noProof/>
              <w:kern w:val="2"/>
              <w:sz w:val="22"/>
              <w:szCs w:val="22"/>
              <w14:ligatures w14:val="standardContextual"/>
            </w:rPr>
          </w:pPr>
          <w:r>
            <w:fldChar w:fldCharType="begin"/>
          </w:r>
          <w:r>
            <w:instrText xml:space="preserve"> TOC \h \u \z \t "Heading 1,1,Heading 2,2,Heading 3,3,Heading 4,4,Heading 5,5,Heading 6,6,"</w:instrText>
          </w:r>
          <w:r>
            <w:fldChar w:fldCharType="separate"/>
          </w:r>
          <w:hyperlink w:anchor="_Toc154744368" w:history="1">
            <w:r w:rsidR="001C2DDA" w:rsidRPr="00E845C5">
              <w:rPr>
                <w:rStyle w:val="Hyperlink"/>
                <w:noProof/>
              </w:rPr>
              <w:t>Revision History</w:t>
            </w:r>
            <w:r w:rsidR="001C2DDA">
              <w:rPr>
                <w:noProof/>
                <w:webHidden/>
              </w:rPr>
              <w:tab/>
            </w:r>
            <w:r w:rsidR="001C2DDA">
              <w:rPr>
                <w:noProof/>
                <w:webHidden/>
              </w:rPr>
              <w:fldChar w:fldCharType="begin"/>
            </w:r>
            <w:r w:rsidR="001C2DDA">
              <w:rPr>
                <w:noProof/>
                <w:webHidden/>
              </w:rPr>
              <w:instrText xml:space="preserve"> PAGEREF _Toc154744368 \h </w:instrText>
            </w:r>
            <w:r w:rsidR="001C2DDA">
              <w:rPr>
                <w:noProof/>
                <w:webHidden/>
              </w:rPr>
            </w:r>
            <w:r w:rsidR="001C2DDA">
              <w:rPr>
                <w:noProof/>
                <w:webHidden/>
              </w:rPr>
              <w:fldChar w:fldCharType="separate"/>
            </w:r>
            <w:r w:rsidR="001C2DDA">
              <w:rPr>
                <w:noProof/>
                <w:webHidden/>
              </w:rPr>
              <w:t>6</w:t>
            </w:r>
            <w:r w:rsidR="001C2DDA">
              <w:rPr>
                <w:noProof/>
                <w:webHidden/>
              </w:rPr>
              <w:fldChar w:fldCharType="end"/>
            </w:r>
          </w:hyperlink>
        </w:p>
        <w:p w14:paraId="30A4D75C" w14:textId="34261BC8" w:rsidR="001C2DDA" w:rsidRDefault="001C2DDA">
          <w:pPr>
            <w:pStyle w:val="TOC1"/>
            <w:rPr>
              <w:rFonts w:asciiTheme="minorHAnsi" w:eastAsiaTheme="minorEastAsia" w:hAnsiTheme="minorHAnsi" w:cstheme="minorBidi"/>
              <w:noProof/>
              <w:kern w:val="2"/>
              <w:sz w:val="22"/>
              <w:szCs w:val="22"/>
              <w14:ligatures w14:val="standardContextual"/>
            </w:rPr>
          </w:pPr>
          <w:hyperlink w:anchor="_Toc154744369" w:history="1">
            <w:r w:rsidRPr="00E845C5">
              <w:rPr>
                <w:rStyle w:val="Hyperlink"/>
                <w:noProof/>
              </w:rPr>
              <w:t>Product Overview: VA.gov Profile</w:t>
            </w:r>
            <w:r>
              <w:rPr>
                <w:noProof/>
                <w:webHidden/>
              </w:rPr>
              <w:tab/>
            </w:r>
            <w:r>
              <w:rPr>
                <w:noProof/>
                <w:webHidden/>
              </w:rPr>
              <w:fldChar w:fldCharType="begin"/>
            </w:r>
            <w:r>
              <w:rPr>
                <w:noProof/>
                <w:webHidden/>
              </w:rPr>
              <w:instrText xml:space="preserve"> PAGEREF _Toc154744369 \h </w:instrText>
            </w:r>
            <w:r>
              <w:rPr>
                <w:noProof/>
                <w:webHidden/>
              </w:rPr>
            </w:r>
            <w:r>
              <w:rPr>
                <w:noProof/>
                <w:webHidden/>
              </w:rPr>
              <w:fldChar w:fldCharType="separate"/>
            </w:r>
            <w:r>
              <w:rPr>
                <w:noProof/>
                <w:webHidden/>
              </w:rPr>
              <w:t>7</w:t>
            </w:r>
            <w:r>
              <w:rPr>
                <w:noProof/>
                <w:webHidden/>
              </w:rPr>
              <w:fldChar w:fldCharType="end"/>
            </w:r>
          </w:hyperlink>
        </w:p>
        <w:p w14:paraId="3EE6A2EA" w14:textId="411DF639" w:rsidR="001C2DDA" w:rsidRDefault="001C2DDA">
          <w:pPr>
            <w:pStyle w:val="TOC2"/>
            <w:rPr>
              <w:rFonts w:asciiTheme="minorHAnsi" w:eastAsiaTheme="minorEastAsia" w:hAnsiTheme="minorHAnsi" w:cstheme="minorBidi"/>
              <w:noProof/>
              <w:kern w:val="2"/>
              <w:sz w:val="22"/>
              <w:szCs w:val="22"/>
              <w14:ligatures w14:val="standardContextual"/>
            </w:rPr>
          </w:pPr>
          <w:hyperlink w:anchor="_Toc154744370" w:history="1">
            <w:r w:rsidRPr="00E845C5">
              <w:rPr>
                <w:rStyle w:val="Hyperlink"/>
                <w:noProof/>
              </w:rPr>
              <w:t>User Access</w:t>
            </w:r>
            <w:r>
              <w:rPr>
                <w:noProof/>
                <w:webHidden/>
              </w:rPr>
              <w:tab/>
            </w:r>
            <w:r>
              <w:rPr>
                <w:noProof/>
                <w:webHidden/>
              </w:rPr>
              <w:fldChar w:fldCharType="begin"/>
            </w:r>
            <w:r>
              <w:rPr>
                <w:noProof/>
                <w:webHidden/>
              </w:rPr>
              <w:instrText xml:space="preserve"> PAGEREF _Toc154744370 \h </w:instrText>
            </w:r>
            <w:r>
              <w:rPr>
                <w:noProof/>
                <w:webHidden/>
              </w:rPr>
            </w:r>
            <w:r>
              <w:rPr>
                <w:noProof/>
                <w:webHidden/>
              </w:rPr>
              <w:fldChar w:fldCharType="separate"/>
            </w:r>
            <w:r>
              <w:rPr>
                <w:noProof/>
                <w:webHidden/>
              </w:rPr>
              <w:t>7</w:t>
            </w:r>
            <w:r>
              <w:rPr>
                <w:noProof/>
                <w:webHidden/>
              </w:rPr>
              <w:fldChar w:fldCharType="end"/>
            </w:r>
          </w:hyperlink>
        </w:p>
        <w:p w14:paraId="3104B138" w14:textId="6B715BF5"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371" w:history="1">
            <w:r w:rsidRPr="00E845C5">
              <w:rPr>
                <w:rStyle w:val="Hyperlink"/>
                <w:noProof/>
              </w:rPr>
              <w:t>The Master Person Index (MPI)</w:t>
            </w:r>
            <w:r>
              <w:rPr>
                <w:noProof/>
                <w:webHidden/>
              </w:rPr>
              <w:tab/>
            </w:r>
            <w:r>
              <w:rPr>
                <w:noProof/>
                <w:webHidden/>
              </w:rPr>
              <w:fldChar w:fldCharType="begin"/>
            </w:r>
            <w:r>
              <w:rPr>
                <w:noProof/>
                <w:webHidden/>
              </w:rPr>
              <w:instrText xml:space="preserve"> PAGEREF _Toc154744371 \h </w:instrText>
            </w:r>
            <w:r>
              <w:rPr>
                <w:noProof/>
                <w:webHidden/>
              </w:rPr>
            </w:r>
            <w:r>
              <w:rPr>
                <w:noProof/>
                <w:webHidden/>
              </w:rPr>
              <w:fldChar w:fldCharType="separate"/>
            </w:r>
            <w:r>
              <w:rPr>
                <w:noProof/>
                <w:webHidden/>
              </w:rPr>
              <w:t>7</w:t>
            </w:r>
            <w:r>
              <w:rPr>
                <w:noProof/>
                <w:webHidden/>
              </w:rPr>
              <w:fldChar w:fldCharType="end"/>
            </w:r>
          </w:hyperlink>
        </w:p>
        <w:p w14:paraId="1C0F6C64" w14:textId="187FE006"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372" w:history="1">
            <w:r w:rsidRPr="00E845C5">
              <w:rPr>
                <w:rStyle w:val="Hyperlink"/>
                <w:noProof/>
              </w:rPr>
              <w:t>Users who have not verified their identity (LOA1)</w:t>
            </w:r>
            <w:r>
              <w:rPr>
                <w:noProof/>
                <w:webHidden/>
              </w:rPr>
              <w:tab/>
            </w:r>
            <w:r>
              <w:rPr>
                <w:noProof/>
                <w:webHidden/>
              </w:rPr>
              <w:fldChar w:fldCharType="begin"/>
            </w:r>
            <w:r>
              <w:rPr>
                <w:noProof/>
                <w:webHidden/>
              </w:rPr>
              <w:instrText xml:space="preserve"> PAGEREF _Toc154744372 \h </w:instrText>
            </w:r>
            <w:r>
              <w:rPr>
                <w:noProof/>
                <w:webHidden/>
              </w:rPr>
            </w:r>
            <w:r>
              <w:rPr>
                <w:noProof/>
                <w:webHidden/>
              </w:rPr>
              <w:fldChar w:fldCharType="separate"/>
            </w:r>
            <w:r>
              <w:rPr>
                <w:noProof/>
                <w:webHidden/>
              </w:rPr>
              <w:t>7</w:t>
            </w:r>
            <w:r>
              <w:rPr>
                <w:noProof/>
                <w:webHidden/>
              </w:rPr>
              <w:fldChar w:fldCharType="end"/>
            </w:r>
          </w:hyperlink>
        </w:p>
        <w:p w14:paraId="16BDF0E7" w14:textId="4C227A5A"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373" w:history="1">
            <w:r w:rsidRPr="00E845C5">
              <w:rPr>
                <w:rStyle w:val="Hyperlink"/>
                <w:noProof/>
              </w:rPr>
              <w:t>Users who have verified their identity (LOA3)</w:t>
            </w:r>
            <w:r>
              <w:rPr>
                <w:noProof/>
                <w:webHidden/>
              </w:rPr>
              <w:tab/>
            </w:r>
            <w:r>
              <w:rPr>
                <w:noProof/>
                <w:webHidden/>
              </w:rPr>
              <w:fldChar w:fldCharType="begin"/>
            </w:r>
            <w:r>
              <w:rPr>
                <w:noProof/>
                <w:webHidden/>
              </w:rPr>
              <w:instrText xml:space="preserve"> PAGEREF _Toc154744373 \h </w:instrText>
            </w:r>
            <w:r>
              <w:rPr>
                <w:noProof/>
                <w:webHidden/>
              </w:rPr>
            </w:r>
            <w:r>
              <w:rPr>
                <w:noProof/>
                <w:webHidden/>
              </w:rPr>
              <w:fldChar w:fldCharType="separate"/>
            </w:r>
            <w:r>
              <w:rPr>
                <w:noProof/>
                <w:webHidden/>
              </w:rPr>
              <w:t>9</w:t>
            </w:r>
            <w:r>
              <w:rPr>
                <w:noProof/>
                <w:webHidden/>
              </w:rPr>
              <w:fldChar w:fldCharType="end"/>
            </w:r>
          </w:hyperlink>
        </w:p>
        <w:p w14:paraId="0FCF86B8" w14:textId="2CC76AA6"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374" w:history="1">
            <w:r w:rsidRPr="00E845C5">
              <w:rPr>
                <w:rStyle w:val="Hyperlink"/>
                <w:noProof/>
              </w:rPr>
              <w:t>Users who have a blocked account</w:t>
            </w:r>
            <w:r>
              <w:rPr>
                <w:noProof/>
                <w:webHidden/>
              </w:rPr>
              <w:tab/>
            </w:r>
            <w:r>
              <w:rPr>
                <w:noProof/>
                <w:webHidden/>
              </w:rPr>
              <w:fldChar w:fldCharType="begin"/>
            </w:r>
            <w:r>
              <w:rPr>
                <w:noProof/>
                <w:webHidden/>
              </w:rPr>
              <w:instrText xml:space="preserve"> PAGEREF _Toc154744374 \h </w:instrText>
            </w:r>
            <w:r>
              <w:rPr>
                <w:noProof/>
                <w:webHidden/>
              </w:rPr>
            </w:r>
            <w:r>
              <w:rPr>
                <w:noProof/>
                <w:webHidden/>
              </w:rPr>
              <w:fldChar w:fldCharType="separate"/>
            </w:r>
            <w:r>
              <w:rPr>
                <w:noProof/>
                <w:webHidden/>
              </w:rPr>
              <w:t>10</w:t>
            </w:r>
            <w:r>
              <w:rPr>
                <w:noProof/>
                <w:webHidden/>
              </w:rPr>
              <w:fldChar w:fldCharType="end"/>
            </w:r>
          </w:hyperlink>
        </w:p>
        <w:p w14:paraId="276FE82F" w14:textId="51A32BE4" w:rsidR="001C2DDA" w:rsidRDefault="001C2DDA">
          <w:pPr>
            <w:pStyle w:val="TOC2"/>
            <w:rPr>
              <w:rFonts w:asciiTheme="minorHAnsi" w:eastAsiaTheme="minorEastAsia" w:hAnsiTheme="minorHAnsi" w:cstheme="minorBidi"/>
              <w:noProof/>
              <w:kern w:val="2"/>
              <w:sz w:val="22"/>
              <w:szCs w:val="22"/>
              <w14:ligatures w14:val="standardContextual"/>
            </w:rPr>
          </w:pPr>
          <w:hyperlink w:anchor="_Toc154744375" w:history="1">
            <w:r w:rsidRPr="00E845C5">
              <w:rPr>
                <w:rStyle w:val="Hyperlink"/>
                <w:noProof/>
              </w:rPr>
              <w:t>Navigation</w:t>
            </w:r>
            <w:r>
              <w:rPr>
                <w:noProof/>
                <w:webHidden/>
              </w:rPr>
              <w:tab/>
            </w:r>
            <w:r>
              <w:rPr>
                <w:noProof/>
                <w:webHidden/>
              </w:rPr>
              <w:fldChar w:fldCharType="begin"/>
            </w:r>
            <w:r>
              <w:rPr>
                <w:noProof/>
                <w:webHidden/>
              </w:rPr>
              <w:instrText xml:space="preserve"> PAGEREF _Toc154744375 \h </w:instrText>
            </w:r>
            <w:r>
              <w:rPr>
                <w:noProof/>
                <w:webHidden/>
              </w:rPr>
            </w:r>
            <w:r>
              <w:rPr>
                <w:noProof/>
                <w:webHidden/>
              </w:rPr>
              <w:fldChar w:fldCharType="separate"/>
            </w:r>
            <w:r>
              <w:rPr>
                <w:noProof/>
                <w:webHidden/>
              </w:rPr>
              <w:t>11</w:t>
            </w:r>
            <w:r>
              <w:rPr>
                <w:noProof/>
                <w:webHidden/>
              </w:rPr>
              <w:fldChar w:fldCharType="end"/>
            </w:r>
          </w:hyperlink>
        </w:p>
        <w:p w14:paraId="0B2B146A" w14:textId="64FA6101" w:rsidR="001C2DDA" w:rsidRDefault="001C2DDA">
          <w:pPr>
            <w:pStyle w:val="TOC1"/>
            <w:rPr>
              <w:rFonts w:asciiTheme="minorHAnsi" w:eastAsiaTheme="minorEastAsia" w:hAnsiTheme="minorHAnsi" w:cstheme="minorBidi"/>
              <w:noProof/>
              <w:kern w:val="2"/>
              <w:sz w:val="22"/>
              <w:szCs w:val="22"/>
              <w14:ligatures w14:val="standardContextual"/>
            </w:rPr>
          </w:pPr>
          <w:hyperlink w:anchor="_Toc154744376" w:history="1">
            <w:r w:rsidRPr="00E845C5">
              <w:rPr>
                <w:rStyle w:val="Hyperlink"/>
                <w:noProof/>
              </w:rPr>
              <w:t xml:space="preserve">Section Overview: Profile Hub </w:t>
            </w:r>
            <w:r>
              <w:rPr>
                <w:noProof/>
                <w:webHidden/>
              </w:rPr>
              <w:tab/>
            </w:r>
            <w:r>
              <w:rPr>
                <w:noProof/>
                <w:webHidden/>
              </w:rPr>
              <w:fldChar w:fldCharType="begin"/>
            </w:r>
            <w:r>
              <w:rPr>
                <w:noProof/>
                <w:webHidden/>
              </w:rPr>
              <w:instrText xml:space="preserve"> PAGEREF _Toc154744376 \h </w:instrText>
            </w:r>
            <w:r>
              <w:rPr>
                <w:noProof/>
                <w:webHidden/>
              </w:rPr>
            </w:r>
            <w:r>
              <w:rPr>
                <w:noProof/>
                <w:webHidden/>
              </w:rPr>
              <w:fldChar w:fldCharType="separate"/>
            </w:r>
            <w:r>
              <w:rPr>
                <w:noProof/>
                <w:webHidden/>
              </w:rPr>
              <w:t>12</w:t>
            </w:r>
            <w:r>
              <w:rPr>
                <w:noProof/>
                <w:webHidden/>
              </w:rPr>
              <w:fldChar w:fldCharType="end"/>
            </w:r>
          </w:hyperlink>
        </w:p>
        <w:p w14:paraId="0EBAE8F9" w14:textId="0F8A848E" w:rsidR="001C2DDA" w:rsidRDefault="001C2DDA">
          <w:pPr>
            <w:pStyle w:val="TOC2"/>
            <w:rPr>
              <w:rFonts w:asciiTheme="minorHAnsi" w:eastAsiaTheme="minorEastAsia" w:hAnsiTheme="minorHAnsi" w:cstheme="minorBidi"/>
              <w:noProof/>
              <w:kern w:val="2"/>
              <w:sz w:val="22"/>
              <w:szCs w:val="22"/>
              <w14:ligatures w14:val="standardContextual"/>
            </w:rPr>
          </w:pPr>
          <w:hyperlink w:anchor="_Toc154744377" w:history="1">
            <w:r w:rsidRPr="00E845C5">
              <w:rPr>
                <w:rStyle w:val="Hyperlink"/>
                <w:noProof/>
              </w:rPr>
              <w:t>User Access</w:t>
            </w:r>
            <w:r>
              <w:rPr>
                <w:noProof/>
                <w:webHidden/>
              </w:rPr>
              <w:tab/>
            </w:r>
            <w:r>
              <w:rPr>
                <w:noProof/>
                <w:webHidden/>
              </w:rPr>
              <w:fldChar w:fldCharType="begin"/>
            </w:r>
            <w:r>
              <w:rPr>
                <w:noProof/>
                <w:webHidden/>
              </w:rPr>
              <w:instrText xml:space="preserve"> PAGEREF _Toc154744377 \h </w:instrText>
            </w:r>
            <w:r>
              <w:rPr>
                <w:noProof/>
                <w:webHidden/>
              </w:rPr>
            </w:r>
            <w:r>
              <w:rPr>
                <w:noProof/>
                <w:webHidden/>
              </w:rPr>
              <w:fldChar w:fldCharType="separate"/>
            </w:r>
            <w:r>
              <w:rPr>
                <w:noProof/>
                <w:webHidden/>
              </w:rPr>
              <w:t>14</w:t>
            </w:r>
            <w:r>
              <w:rPr>
                <w:noProof/>
                <w:webHidden/>
              </w:rPr>
              <w:fldChar w:fldCharType="end"/>
            </w:r>
          </w:hyperlink>
        </w:p>
        <w:p w14:paraId="3388505B" w14:textId="5159780A"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378" w:history="1">
            <w:r w:rsidRPr="00E845C5">
              <w:rPr>
                <w:rStyle w:val="Hyperlink"/>
                <w:noProof/>
              </w:rPr>
              <w:t>Users who have not verified their identity (LOA1)</w:t>
            </w:r>
            <w:r>
              <w:rPr>
                <w:noProof/>
                <w:webHidden/>
              </w:rPr>
              <w:tab/>
            </w:r>
            <w:r>
              <w:rPr>
                <w:noProof/>
                <w:webHidden/>
              </w:rPr>
              <w:fldChar w:fldCharType="begin"/>
            </w:r>
            <w:r>
              <w:rPr>
                <w:noProof/>
                <w:webHidden/>
              </w:rPr>
              <w:instrText xml:space="preserve"> PAGEREF _Toc154744378 \h </w:instrText>
            </w:r>
            <w:r>
              <w:rPr>
                <w:noProof/>
                <w:webHidden/>
              </w:rPr>
            </w:r>
            <w:r>
              <w:rPr>
                <w:noProof/>
                <w:webHidden/>
              </w:rPr>
              <w:fldChar w:fldCharType="separate"/>
            </w:r>
            <w:r>
              <w:rPr>
                <w:noProof/>
                <w:webHidden/>
              </w:rPr>
              <w:t>14</w:t>
            </w:r>
            <w:r>
              <w:rPr>
                <w:noProof/>
                <w:webHidden/>
              </w:rPr>
              <w:fldChar w:fldCharType="end"/>
            </w:r>
          </w:hyperlink>
        </w:p>
        <w:p w14:paraId="0F7F79DE" w14:textId="4087F308"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379" w:history="1">
            <w:r w:rsidRPr="00E845C5">
              <w:rPr>
                <w:rStyle w:val="Hyperlink"/>
                <w:noProof/>
              </w:rPr>
              <w:t>Users who have verified their identity (LOA3)</w:t>
            </w:r>
            <w:r>
              <w:rPr>
                <w:noProof/>
                <w:webHidden/>
              </w:rPr>
              <w:tab/>
            </w:r>
            <w:r>
              <w:rPr>
                <w:noProof/>
                <w:webHidden/>
              </w:rPr>
              <w:fldChar w:fldCharType="begin"/>
            </w:r>
            <w:r>
              <w:rPr>
                <w:noProof/>
                <w:webHidden/>
              </w:rPr>
              <w:instrText xml:space="preserve"> PAGEREF _Toc154744379 \h </w:instrText>
            </w:r>
            <w:r>
              <w:rPr>
                <w:noProof/>
                <w:webHidden/>
              </w:rPr>
            </w:r>
            <w:r>
              <w:rPr>
                <w:noProof/>
                <w:webHidden/>
              </w:rPr>
              <w:fldChar w:fldCharType="separate"/>
            </w:r>
            <w:r>
              <w:rPr>
                <w:noProof/>
                <w:webHidden/>
              </w:rPr>
              <w:t>14</w:t>
            </w:r>
            <w:r>
              <w:rPr>
                <w:noProof/>
                <w:webHidden/>
              </w:rPr>
              <w:fldChar w:fldCharType="end"/>
            </w:r>
          </w:hyperlink>
        </w:p>
        <w:p w14:paraId="28730614" w14:textId="17FDB872"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380" w:history="1">
            <w:r w:rsidRPr="00E845C5">
              <w:rPr>
                <w:rStyle w:val="Hyperlink"/>
                <w:noProof/>
              </w:rPr>
              <w:t>Users who have a blocked account</w:t>
            </w:r>
            <w:r>
              <w:rPr>
                <w:noProof/>
                <w:webHidden/>
              </w:rPr>
              <w:tab/>
            </w:r>
            <w:r>
              <w:rPr>
                <w:noProof/>
                <w:webHidden/>
              </w:rPr>
              <w:fldChar w:fldCharType="begin"/>
            </w:r>
            <w:r>
              <w:rPr>
                <w:noProof/>
                <w:webHidden/>
              </w:rPr>
              <w:instrText xml:space="preserve"> PAGEREF _Toc154744380 \h </w:instrText>
            </w:r>
            <w:r>
              <w:rPr>
                <w:noProof/>
                <w:webHidden/>
              </w:rPr>
            </w:r>
            <w:r>
              <w:rPr>
                <w:noProof/>
                <w:webHidden/>
              </w:rPr>
              <w:fldChar w:fldCharType="separate"/>
            </w:r>
            <w:r>
              <w:rPr>
                <w:noProof/>
                <w:webHidden/>
              </w:rPr>
              <w:t>14</w:t>
            </w:r>
            <w:r>
              <w:rPr>
                <w:noProof/>
                <w:webHidden/>
              </w:rPr>
              <w:fldChar w:fldCharType="end"/>
            </w:r>
          </w:hyperlink>
        </w:p>
        <w:p w14:paraId="5FBCEB3B" w14:textId="5CF2AD0A" w:rsidR="001C2DDA" w:rsidRDefault="001C2DDA">
          <w:pPr>
            <w:pStyle w:val="TOC2"/>
            <w:rPr>
              <w:rFonts w:asciiTheme="minorHAnsi" w:eastAsiaTheme="minorEastAsia" w:hAnsiTheme="minorHAnsi" w:cstheme="minorBidi"/>
              <w:noProof/>
              <w:kern w:val="2"/>
              <w:sz w:val="22"/>
              <w:szCs w:val="22"/>
              <w14:ligatures w14:val="standardContextual"/>
            </w:rPr>
          </w:pPr>
          <w:hyperlink w:anchor="_Toc154744381" w:history="1">
            <w:r w:rsidRPr="00E845C5">
              <w:rPr>
                <w:rStyle w:val="Hyperlink"/>
                <w:noProof/>
              </w:rPr>
              <w:t>Navigation</w:t>
            </w:r>
            <w:r>
              <w:rPr>
                <w:noProof/>
                <w:webHidden/>
              </w:rPr>
              <w:tab/>
            </w:r>
            <w:r>
              <w:rPr>
                <w:noProof/>
                <w:webHidden/>
              </w:rPr>
              <w:fldChar w:fldCharType="begin"/>
            </w:r>
            <w:r>
              <w:rPr>
                <w:noProof/>
                <w:webHidden/>
              </w:rPr>
              <w:instrText xml:space="preserve"> PAGEREF _Toc154744381 \h </w:instrText>
            </w:r>
            <w:r>
              <w:rPr>
                <w:noProof/>
                <w:webHidden/>
              </w:rPr>
            </w:r>
            <w:r>
              <w:rPr>
                <w:noProof/>
                <w:webHidden/>
              </w:rPr>
              <w:fldChar w:fldCharType="separate"/>
            </w:r>
            <w:r>
              <w:rPr>
                <w:noProof/>
                <w:webHidden/>
              </w:rPr>
              <w:t>14</w:t>
            </w:r>
            <w:r>
              <w:rPr>
                <w:noProof/>
                <w:webHidden/>
              </w:rPr>
              <w:fldChar w:fldCharType="end"/>
            </w:r>
          </w:hyperlink>
        </w:p>
        <w:p w14:paraId="6D991896" w14:textId="7BDEB27F" w:rsidR="001C2DDA" w:rsidRDefault="001C2DDA">
          <w:pPr>
            <w:pStyle w:val="TOC2"/>
            <w:rPr>
              <w:rFonts w:asciiTheme="minorHAnsi" w:eastAsiaTheme="minorEastAsia" w:hAnsiTheme="minorHAnsi" w:cstheme="minorBidi"/>
              <w:noProof/>
              <w:kern w:val="2"/>
              <w:sz w:val="22"/>
              <w:szCs w:val="22"/>
              <w14:ligatures w14:val="standardContextual"/>
            </w:rPr>
          </w:pPr>
          <w:hyperlink w:anchor="_Toc154744382" w:history="1">
            <w:r w:rsidRPr="00E845C5">
              <w:rPr>
                <w:rStyle w:val="Hyperlink"/>
                <w:noProof/>
              </w:rPr>
              <w:t>Major Issues and Error Messages</w:t>
            </w:r>
            <w:r>
              <w:rPr>
                <w:noProof/>
                <w:webHidden/>
              </w:rPr>
              <w:tab/>
            </w:r>
            <w:r>
              <w:rPr>
                <w:noProof/>
                <w:webHidden/>
              </w:rPr>
              <w:fldChar w:fldCharType="begin"/>
            </w:r>
            <w:r>
              <w:rPr>
                <w:noProof/>
                <w:webHidden/>
              </w:rPr>
              <w:instrText xml:space="preserve"> PAGEREF _Toc154744382 \h </w:instrText>
            </w:r>
            <w:r>
              <w:rPr>
                <w:noProof/>
                <w:webHidden/>
              </w:rPr>
            </w:r>
            <w:r>
              <w:rPr>
                <w:noProof/>
                <w:webHidden/>
              </w:rPr>
              <w:fldChar w:fldCharType="separate"/>
            </w:r>
            <w:r>
              <w:rPr>
                <w:noProof/>
                <w:webHidden/>
              </w:rPr>
              <w:t>14</w:t>
            </w:r>
            <w:r>
              <w:rPr>
                <w:noProof/>
                <w:webHidden/>
              </w:rPr>
              <w:fldChar w:fldCharType="end"/>
            </w:r>
          </w:hyperlink>
        </w:p>
        <w:p w14:paraId="255130C0" w14:textId="6213270E"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383" w:history="1">
            <w:r w:rsidRPr="00E845C5">
              <w:rPr>
                <w:rStyle w:val="Hyperlink"/>
                <w:noProof/>
              </w:rPr>
              <w:t>Bad address indicator:</w:t>
            </w:r>
            <w:r>
              <w:rPr>
                <w:noProof/>
                <w:webHidden/>
              </w:rPr>
              <w:tab/>
            </w:r>
            <w:r>
              <w:rPr>
                <w:noProof/>
                <w:webHidden/>
              </w:rPr>
              <w:fldChar w:fldCharType="begin"/>
            </w:r>
            <w:r>
              <w:rPr>
                <w:noProof/>
                <w:webHidden/>
              </w:rPr>
              <w:instrText xml:space="preserve"> PAGEREF _Toc154744383 \h </w:instrText>
            </w:r>
            <w:r>
              <w:rPr>
                <w:noProof/>
                <w:webHidden/>
              </w:rPr>
            </w:r>
            <w:r>
              <w:rPr>
                <w:noProof/>
                <w:webHidden/>
              </w:rPr>
              <w:fldChar w:fldCharType="separate"/>
            </w:r>
            <w:r>
              <w:rPr>
                <w:noProof/>
                <w:webHidden/>
              </w:rPr>
              <w:t>14</w:t>
            </w:r>
            <w:r>
              <w:rPr>
                <w:noProof/>
                <w:webHidden/>
              </w:rPr>
              <w:fldChar w:fldCharType="end"/>
            </w:r>
          </w:hyperlink>
        </w:p>
        <w:p w14:paraId="36C7EBC6" w14:textId="65D684ED"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384" w:history="1">
            <w:r w:rsidRPr="00E845C5">
              <w:rPr>
                <w:rStyle w:val="Hyperlink"/>
                <w:noProof/>
              </w:rPr>
              <w:t>Generic System Maintenance / Outage Alert:</w:t>
            </w:r>
            <w:r>
              <w:rPr>
                <w:noProof/>
                <w:webHidden/>
              </w:rPr>
              <w:tab/>
            </w:r>
            <w:r>
              <w:rPr>
                <w:noProof/>
                <w:webHidden/>
              </w:rPr>
              <w:fldChar w:fldCharType="begin"/>
            </w:r>
            <w:r>
              <w:rPr>
                <w:noProof/>
                <w:webHidden/>
              </w:rPr>
              <w:instrText xml:space="preserve"> PAGEREF _Toc154744384 \h </w:instrText>
            </w:r>
            <w:r>
              <w:rPr>
                <w:noProof/>
                <w:webHidden/>
              </w:rPr>
            </w:r>
            <w:r>
              <w:rPr>
                <w:noProof/>
                <w:webHidden/>
              </w:rPr>
              <w:fldChar w:fldCharType="separate"/>
            </w:r>
            <w:r>
              <w:rPr>
                <w:noProof/>
                <w:webHidden/>
              </w:rPr>
              <w:t>15</w:t>
            </w:r>
            <w:r>
              <w:rPr>
                <w:noProof/>
                <w:webHidden/>
              </w:rPr>
              <w:fldChar w:fldCharType="end"/>
            </w:r>
          </w:hyperlink>
        </w:p>
        <w:p w14:paraId="2EACE359" w14:textId="312E7533" w:rsidR="001C2DDA" w:rsidRDefault="001C2DDA">
          <w:pPr>
            <w:pStyle w:val="TOC1"/>
            <w:rPr>
              <w:rFonts w:asciiTheme="minorHAnsi" w:eastAsiaTheme="minorEastAsia" w:hAnsiTheme="minorHAnsi" w:cstheme="minorBidi"/>
              <w:noProof/>
              <w:kern w:val="2"/>
              <w:sz w:val="22"/>
              <w:szCs w:val="22"/>
              <w14:ligatures w14:val="standardContextual"/>
            </w:rPr>
          </w:pPr>
          <w:hyperlink w:anchor="_Toc154744385" w:history="1">
            <w:r w:rsidRPr="00E845C5">
              <w:rPr>
                <w:rStyle w:val="Hyperlink"/>
                <w:noProof/>
              </w:rPr>
              <w:t>Section Overview: Personal Information</w:t>
            </w:r>
            <w:r>
              <w:rPr>
                <w:noProof/>
                <w:webHidden/>
              </w:rPr>
              <w:tab/>
            </w:r>
            <w:r>
              <w:rPr>
                <w:noProof/>
                <w:webHidden/>
              </w:rPr>
              <w:fldChar w:fldCharType="begin"/>
            </w:r>
            <w:r>
              <w:rPr>
                <w:noProof/>
                <w:webHidden/>
              </w:rPr>
              <w:instrText xml:space="preserve"> PAGEREF _Toc154744385 \h </w:instrText>
            </w:r>
            <w:r>
              <w:rPr>
                <w:noProof/>
                <w:webHidden/>
              </w:rPr>
            </w:r>
            <w:r>
              <w:rPr>
                <w:noProof/>
                <w:webHidden/>
              </w:rPr>
              <w:fldChar w:fldCharType="separate"/>
            </w:r>
            <w:r>
              <w:rPr>
                <w:noProof/>
                <w:webHidden/>
              </w:rPr>
              <w:t>16</w:t>
            </w:r>
            <w:r>
              <w:rPr>
                <w:noProof/>
                <w:webHidden/>
              </w:rPr>
              <w:fldChar w:fldCharType="end"/>
            </w:r>
          </w:hyperlink>
        </w:p>
        <w:p w14:paraId="399A8DB2" w14:textId="4FCE0654" w:rsidR="001C2DDA" w:rsidRDefault="001C2DDA">
          <w:pPr>
            <w:pStyle w:val="TOC2"/>
            <w:rPr>
              <w:rFonts w:asciiTheme="minorHAnsi" w:eastAsiaTheme="minorEastAsia" w:hAnsiTheme="minorHAnsi" w:cstheme="minorBidi"/>
              <w:noProof/>
              <w:kern w:val="2"/>
              <w:sz w:val="22"/>
              <w:szCs w:val="22"/>
              <w14:ligatures w14:val="standardContextual"/>
            </w:rPr>
          </w:pPr>
          <w:hyperlink w:anchor="_Toc154744386" w:history="1">
            <w:r w:rsidRPr="00E845C5">
              <w:rPr>
                <w:rStyle w:val="Hyperlink"/>
                <w:noProof/>
              </w:rPr>
              <w:t>User Access</w:t>
            </w:r>
            <w:r>
              <w:rPr>
                <w:noProof/>
                <w:webHidden/>
              </w:rPr>
              <w:tab/>
            </w:r>
            <w:r>
              <w:rPr>
                <w:noProof/>
                <w:webHidden/>
              </w:rPr>
              <w:fldChar w:fldCharType="begin"/>
            </w:r>
            <w:r>
              <w:rPr>
                <w:noProof/>
                <w:webHidden/>
              </w:rPr>
              <w:instrText xml:space="preserve"> PAGEREF _Toc154744386 \h </w:instrText>
            </w:r>
            <w:r>
              <w:rPr>
                <w:noProof/>
                <w:webHidden/>
              </w:rPr>
            </w:r>
            <w:r>
              <w:rPr>
                <w:noProof/>
                <w:webHidden/>
              </w:rPr>
              <w:fldChar w:fldCharType="separate"/>
            </w:r>
            <w:r>
              <w:rPr>
                <w:noProof/>
                <w:webHidden/>
              </w:rPr>
              <w:t>16</w:t>
            </w:r>
            <w:r>
              <w:rPr>
                <w:noProof/>
                <w:webHidden/>
              </w:rPr>
              <w:fldChar w:fldCharType="end"/>
            </w:r>
          </w:hyperlink>
        </w:p>
        <w:p w14:paraId="793AC0A0" w14:textId="2E186191"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387" w:history="1">
            <w:r w:rsidRPr="00E845C5">
              <w:rPr>
                <w:rStyle w:val="Hyperlink"/>
                <w:noProof/>
              </w:rPr>
              <w:t>Users who have not verified their identity (LOA1)</w:t>
            </w:r>
            <w:r>
              <w:rPr>
                <w:noProof/>
                <w:webHidden/>
              </w:rPr>
              <w:tab/>
            </w:r>
            <w:r>
              <w:rPr>
                <w:noProof/>
                <w:webHidden/>
              </w:rPr>
              <w:fldChar w:fldCharType="begin"/>
            </w:r>
            <w:r>
              <w:rPr>
                <w:noProof/>
                <w:webHidden/>
              </w:rPr>
              <w:instrText xml:space="preserve"> PAGEREF _Toc154744387 \h </w:instrText>
            </w:r>
            <w:r>
              <w:rPr>
                <w:noProof/>
                <w:webHidden/>
              </w:rPr>
            </w:r>
            <w:r>
              <w:rPr>
                <w:noProof/>
                <w:webHidden/>
              </w:rPr>
              <w:fldChar w:fldCharType="separate"/>
            </w:r>
            <w:r>
              <w:rPr>
                <w:noProof/>
                <w:webHidden/>
              </w:rPr>
              <w:t>16</w:t>
            </w:r>
            <w:r>
              <w:rPr>
                <w:noProof/>
                <w:webHidden/>
              </w:rPr>
              <w:fldChar w:fldCharType="end"/>
            </w:r>
          </w:hyperlink>
        </w:p>
        <w:p w14:paraId="5DFCA798" w14:textId="30C265C9"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388" w:history="1">
            <w:r w:rsidRPr="00E845C5">
              <w:rPr>
                <w:rStyle w:val="Hyperlink"/>
                <w:noProof/>
              </w:rPr>
              <w:t>Users who have verified their identity (LOA3)</w:t>
            </w:r>
            <w:r>
              <w:rPr>
                <w:noProof/>
                <w:webHidden/>
              </w:rPr>
              <w:tab/>
            </w:r>
            <w:r>
              <w:rPr>
                <w:noProof/>
                <w:webHidden/>
              </w:rPr>
              <w:fldChar w:fldCharType="begin"/>
            </w:r>
            <w:r>
              <w:rPr>
                <w:noProof/>
                <w:webHidden/>
              </w:rPr>
              <w:instrText xml:space="preserve"> PAGEREF _Toc154744388 \h </w:instrText>
            </w:r>
            <w:r>
              <w:rPr>
                <w:noProof/>
                <w:webHidden/>
              </w:rPr>
            </w:r>
            <w:r>
              <w:rPr>
                <w:noProof/>
                <w:webHidden/>
              </w:rPr>
              <w:fldChar w:fldCharType="separate"/>
            </w:r>
            <w:r>
              <w:rPr>
                <w:noProof/>
                <w:webHidden/>
              </w:rPr>
              <w:t>16</w:t>
            </w:r>
            <w:r>
              <w:rPr>
                <w:noProof/>
                <w:webHidden/>
              </w:rPr>
              <w:fldChar w:fldCharType="end"/>
            </w:r>
          </w:hyperlink>
        </w:p>
        <w:p w14:paraId="40B65A98" w14:textId="087265D5"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389" w:history="1">
            <w:r w:rsidRPr="00E845C5">
              <w:rPr>
                <w:rStyle w:val="Hyperlink"/>
                <w:noProof/>
              </w:rPr>
              <w:t>Users who have a blocked account</w:t>
            </w:r>
            <w:r>
              <w:rPr>
                <w:noProof/>
                <w:webHidden/>
              </w:rPr>
              <w:tab/>
            </w:r>
            <w:r>
              <w:rPr>
                <w:noProof/>
                <w:webHidden/>
              </w:rPr>
              <w:fldChar w:fldCharType="begin"/>
            </w:r>
            <w:r>
              <w:rPr>
                <w:noProof/>
                <w:webHidden/>
              </w:rPr>
              <w:instrText xml:space="preserve"> PAGEREF _Toc154744389 \h </w:instrText>
            </w:r>
            <w:r>
              <w:rPr>
                <w:noProof/>
                <w:webHidden/>
              </w:rPr>
            </w:r>
            <w:r>
              <w:rPr>
                <w:noProof/>
                <w:webHidden/>
              </w:rPr>
              <w:fldChar w:fldCharType="separate"/>
            </w:r>
            <w:r>
              <w:rPr>
                <w:noProof/>
                <w:webHidden/>
              </w:rPr>
              <w:t>16</w:t>
            </w:r>
            <w:r>
              <w:rPr>
                <w:noProof/>
                <w:webHidden/>
              </w:rPr>
              <w:fldChar w:fldCharType="end"/>
            </w:r>
          </w:hyperlink>
        </w:p>
        <w:p w14:paraId="2EBE5409" w14:textId="23E13DF3" w:rsidR="001C2DDA" w:rsidRDefault="001C2DDA">
          <w:pPr>
            <w:pStyle w:val="TOC2"/>
            <w:rPr>
              <w:rFonts w:asciiTheme="minorHAnsi" w:eastAsiaTheme="minorEastAsia" w:hAnsiTheme="minorHAnsi" w:cstheme="minorBidi"/>
              <w:noProof/>
              <w:kern w:val="2"/>
              <w:sz w:val="22"/>
              <w:szCs w:val="22"/>
              <w14:ligatures w14:val="standardContextual"/>
            </w:rPr>
          </w:pPr>
          <w:hyperlink w:anchor="_Toc154744390" w:history="1">
            <w:r w:rsidRPr="00E845C5">
              <w:rPr>
                <w:rStyle w:val="Hyperlink"/>
                <w:noProof/>
              </w:rPr>
              <w:t>Navigation</w:t>
            </w:r>
            <w:r>
              <w:rPr>
                <w:noProof/>
                <w:webHidden/>
              </w:rPr>
              <w:tab/>
            </w:r>
            <w:r>
              <w:rPr>
                <w:noProof/>
                <w:webHidden/>
              </w:rPr>
              <w:fldChar w:fldCharType="begin"/>
            </w:r>
            <w:r>
              <w:rPr>
                <w:noProof/>
                <w:webHidden/>
              </w:rPr>
              <w:instrText xml:space="preserve"> PAGEREF _Toc154744390 \h </w:instrText>
            </w:r>
            <w:r>
              <w:rPr>
                <w:noProof/>
                <w:webHidden/>
              </w:rPr>
            </w:r>
            <w:r>
              <w:rPr>
                <w:noProof/>
                <w:webHidden/>
              </w:rPr>
              <w:fldChar w:fldCharType="separate"/>
            </w:r>
            <w:r>
              <w:rPr>
                <w:noProof/>
                <w:webHidden/>
              </w:rPr>
              <w:t>16</w:t>
            </w:r>
            <w:r>
              <w:rPr>
                <w:noProof/>
                <w:webHidden/>
              </w:rPr>
              <w:fldChar w:fldCharType="end"/>
            </w:r>
          </w:hyperlink>
        </w:p>
        <w:p w14:paraId="56AA9670" w14:textId="5F9BCE00" w:rsidR="001C2DDA" w:rsidRDefault="001C2DDA">
          <w:pPr>
            <w:pStyle w:val="TOC2"/>
            <w:rPr>
              <w:rFonts w:asciiTheme="minorHAnsi" w:eastAsiaTheme="minorEastAsia" w:hAnsiTheme="minorHAnsi" w:cstheme="minorBidi"/>
              <w:noProof/>
              <w:kern w:val="2"/>
              <w:sz w:val="22"/>
              <w:szCs w:val="22"/>
              <w14:ligatures w14:val="standardContextual"/>
            </w:rPr>
          </w:pPr>
          <w:hyperlink w:anchor="_Toc154744391" w:history="1">
            <w:r w:rsidRPr="00E845C5">
              <w:rPr>
                <w:rStyle w:val="Hyperlink"/>
                <w:noProof/>
              </w:rPr>
              <w:t>Functionality</w:t>
            </w:r>
            <w:r>
              <w:rPr>
                <w:noProof/>
                <w:webHidden/>
              </w:rPr>
              <w:tab/>
            </w:r>
            <w:r>
              <w:rPr>
                <w:noProof/>
                <w:webHidden/>
              </w:rPr>
              <w:fldChar w:fldCharType="begin"/>
            </w:r>
            <w:r>
              <w:rPr>
                <w:noProof/>
                <w:webHidden/>
              </w:rPr>
              <w:instrText xml:space="preserve"> PAGEREF _Toc154744391 \h </w:instrText>
            </w:r>
            <w:r>
              <w:rPr>
                <w:noProof/>
                <w:webHidden/>
              </w:rPr>
            </w:r>
            <w:r>
              <w:rPr>
                <w:noProof/>
                <w:webHidden/>
              </w:rPr>
              <w:fldChar w:fldCharType="separate"/>
            </w:r>
            <w:r>
              <w:rPr>
                <w:noProof/>
                <w:webHidden/>
              </w:rPr>
              <w:t>17</w:t>
            </w:r>
            <w:r>
              <w:rPr>
                <w:noProof/>
                <w:webHidden/>
              </w:rPr>
              <w:fldChar w:fldCharType="end"/>
            </w:r>
          </w:hyperlink>
        </w:p>
        <w:p w14:paraId="695A373A" w14:textId="5000F389"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392" w:history="1">
            <w:r w:rsidRPr="00E845C5">
              <w:rPr>
                <w:rStyle w:val="Hyperlink"/>
                <w:noProof/>
              </w:rPr>
              <w:t>Non-editable personal information:</w:t>
            </w:r>
            <w:r>
              <w:rPr>
                <w:noProof/>
                <w:webHidden/>
              </w:rPr>
              <w:tab/>
            </w:r>
            <w:r>
              <w:rPr>
                <w:noProof/>
                <w:webHidden/>
              </w:rPr>
              <w:fldChar w:fldCharType="begin"/>
            </w:r>
            <w:r>
              <w:rPr>
                <w:noProof/>
                <w:webHidden/>
              </w:rPr>
              <w:instrText xml:space="preserve"> PAGEREF _Toc154744392 \h </w:instrText>
            </w:r>
            <w:r>
              <w:rPr>
                <w:noProof/>
                <w:webHidden/>
              </w:rPr>
            </w:r>
            <w:r>
              <w:rPr>
                <w:noProof/>
                <w:webHidden/>
              </w:rPr>
              <w:fldChar w:fldCharType="separate"/>
            </w:r>
            <w:r>
              <w:rPr>
                <w:noProof/>
                <w:webHidden/>
              </w:rPr>
              <w:t>17</w:t>
            </w:r>
            <w:r>
              <w:rPr>
                <w:noProof/>
                <w:webHidden/>
              </w:rPr>
              <w:fldChar w:fldCharType="end"/>
            </w:r>
          </w:hyperlink>
        </w:p>
        <w:p w14:paraId="4505A587" w14:textId="1865798B" w:rsidR="001C2DDA" w:rsidRDefault="001C2DDA">
          <w:pPr>
            <w:pStyle w:val="TOC4"/>
            <w:tabs>
              <w:tab w:val="right" w:pos="9350"/>
            </w:tabs>
            <w:rPr>
              <w:rFonts w:asciiTheme="minorHAnsi" w:eastAsiaTheme="minorEastAsia" w:hAnsiTheme="minorHAnsi" w:cstheme="minorBidi"/>
              <w:noProof/>
              <w:kern w:val="2"/>
              <w:sz w:val="22"/>
              <w:szCs w:val="22"/>
              <w14:ligatures w14:val="standardContextual"/>
            </w:rPr>
          </w:pPr>
          <w:hyperlink w:anchor="_Toc154744393" w:history="1">
            <w:r w:rsidRPr="00E845C5">
              <w:rPr>
                <w:rStyle w:val="Hyperlink"/>
                <w:noProof/>
              </w:rPr>
              <w:t>Legal name</w:t>
            </w:r>
            <w:r>
              <w:rPr>
                <w:noProof/>
                <w:webHidden/>
              </w:rPr>
              <w:tab/>
            </w:r>
            <w:r>
              <w:rPr>
                <w:noProof/>
                <w:webHidden/>
              </w:rPr>
              <w:fldChar w:fldCharType="begin"/>
            </w:r>
            <w:r>
              <w:rPr>
                <w:noProof/>
                <w:webHidden/>
              </w:rPr>
              <w:instrText xml:space="preserve"> PAGEREF _Toc154744393 \h </w:instrText>
            </w:r>
            <w:r>
              <w:rPr>
                <w:noProof/>
                <w:webHidden/>
              </w:rPr>
            </w:r>
            <w:r>
              <w:rPr>
                <w:noProof/>
                <w:webHidden/>
              </w:rPr>
              <w:fldChar w:fldCharType="separate"/>
            </w:r>
            <w:r>
              <w:rPr>
                <w:noProof/>
                <w:webHidden/>
              </w:rPr>
              <w:t>18</w:t>
            </w:r>
            <w:r>
              <w:rPr>
                <w:noProof/>
                <w:webHidden/>
              </w:rPr>
              <w:fldChar w:fldCharType="end"/>
            </w:r>
          </w:hyperlink>
        </w:p>
        <w:p w14:paraId="04AC16BF" w14:textId="13BFAB34" w:rsidR="001C2DDA" w:rsidRDefault="001C2DDA">
          <w:pPr>
            <w:pStyle w:val="TOC5"/>
            <w:tabs>
              <w:tab w:val="right" w:pos="9350"/>
            </w:tabs>
            <w:rPr>
              <w:rFonts w:asciiTheme="minorHAnsi" w:eastAsiaTheme="minorEastAsia" w:hAnsiTheme="minorHAnsi" w:cstheme="minorBidi"/>
              <w:noProof/>
              <w:kern w:val="2"/>
              <w:sz w:val="22"/>
              <w:szCs w:val="22"/>
              <w14:ligatures w14:val="standardContextual"/>
            </w:rPr>
          </w:pPr>
          <w:hyperlink w:anchor="_Toc154744394" w:history="1">
            <w:r w:rsidRPr="00E845C5">
              <w:rPr>
                <w:rStyle w:val="Hyperlink"/>
                <w:noProof/>
              </w:rPr>
              <w:t>Collapsed Alert FAQ for Editing your Legal Name</w:t>
            </w:r>
            <w:r>
              <w:rPr>
                <w:noProof/>
                <w:webHidden/>
              </w:rPr>
              <w:tab/>
            </w:r>
            <w:r>
              <w:rPr>
                <w:noProof/>
                <w:webHidden/>
              </w:rPr>
              <w:fldChar w:fldCharType="begin"/>
            </w:r>
            <w:r>
              <w:rPr>
                <w:noProof/>
                <w:webHidden/>
              </w:rPr>
              <w:instrText xml:space="preserve"> PAGEREF _Toc154744394 \h </w:instrText>
            </w:r>
            <w:r>
              <w:rPr>
                <w:noProof/>
                <w:webHidden/>
              </w:rPr>
            </w:r>
            <w:r>
              <w:rPr>
                <w:noProof/>
                <w:webHidden/>
              </w:rPr>
              <w:fldChar w:fldCharType="separate"/>
            </w:r>
            <w:r>
              <w:rPr>
                <w:noProof/>
                <w:webHidden/>
              </w:rPr>
              <w:t>18</w:t>
            </w:r>
            <w:r>
              <w:rPr>
                <w:noProof/>
                <w:webHidden/>
              </w:rPr>
              <w:fldChar w:fldCharType="end"/>
            </w:r>
          </w:hyperlink>
        </w:p>
        <w:p w14:paraId="58F143AD" w14:textId="7EF8A5B3" w:rsidR="001C2DDA" w:rsidRDefault="001C2DDA">
          <w:pPr>
            <w:pStyle w:val="TOC5"/>
            <w:tabs>
              <w:tab w:val="right" w:pos="9350"/>
            </w:tabs>
            <w:rPr>
              <w:rFonts w:asciiTheme="minorHAnsi" w:eastAsiaTheme="minorEastAsia" w:hAnsiTheme="minorHAnsi" w:cstheme="minorBidi"/>
              <w:noProof/>
              <w:kern w:val="2"/>
              <w:sz w:val="22"/>
              <w:szCs w:val="22"/>
              <w14:ligatures w14:val="standardContextual"/>
            </w:rPr>
          </w:pPr>
          <w:hyperlink w:anchor="_Toc154744395" w:history="1">
            <w:r w:rsidRPr="00E845C5">
              <w:rPr>
                <w:rStyle w:val="Hyperlink"/>
                <w:noProof/>
              </w:rPr>
              <w:t>Expanded Alert FAQ for Editing your Legal Name</w:t>
            </w:r>
            <w:r>
              <w:rPr>
                <w:noProof/>
                <w:webHidden/>
              </w:rPr>
              <w:tab/>
            </w:r>
            <w:r>
              <w:rPr>
                <w:noProof/>
                <w:webHidden/>
              </w:rPr>
              <w:fldChar w:fldCharType="begin"/>
            </w:r>
            <w:r>
              <w:rPr>
                <w:noProof/>
                <w:webHidden/>
              </w:rPr>
              <w:instrText xml:space="preserve"> PAGEREF _Toc154744395 \h </w:instrText>
            </w:r>
            <w:r>
              <w:rPr>
                <w:noProof/>
                <w:webHidden/>
              </w:rPr>
            </w:r>
            <w:r>
              <w:rPr>
                <w:noProof/>
                <w:webHidden/>
              </w:rPr>
              <w:fldChar w:fldCharType="separate"/>
            </w:r>
            <w:r>
              <w:rPr>
                <w:noProof/>
                <w:webHidden/>
              </w:rPr>
              <w:t>18</w:t>
            </w:r>
            <w:r>
              <w:rPr>
                <w:noProof/>
                <w:webHidden/>
              </w:rPr>
              <w:fldChar w:fldCharType="end"/>
            </w:r>
          </w:hyperlink>
        </w:p>
        <w:p w14:paraId="3ABE16B8" w14:textId="15FB1519" w:rsidR="001C2DDA" w:rsidRDefault="001C2DDA">
          <w:pPr>
            <w:pStyle w:val="TOC4"/>
            <w:tabs>
              <w:tab w:val="right" w:pos="9350"/>
            </w:tabs>
            <w:rPr>
              <w:rFonts w:asciiTheme="minorHAnsi" w:eastAsiaTheme="minorEastAsia" w:hAnsiTheme="minorHAnsi" w:cstheme="minorBidi"/>
              <w:noProof/>
              <w:kern w:val="2"/>
              <w:sz w:val="22"/>
              <w:szCs w:val="22"/>
              <w14:ligatures w14:val="standardContextual"/>
            </w:rPr>
          </w:pPr>
          <w:hyperlink w:anchor="_Toc154744396" w:history="1">
            <w:r w:rsidRPr="00E845C5">
              <w:rPr>
                <w:rStyle w:val="Hyperlink"/>
                <w:noProof/>
              </w:rPr>
              <w:t>Date of birth</w:t>
            </w:r>
            <w:r>
              <w:rPr>
                <w:noProof/>
                <w:webHidden/>
              </w:rPr>
              <w:tab/>
            </w:r>
            <w:r>
              <w:rPr>
                <w:noProof/>
                <w:webHidden/>
              </w:rPr>
              <w:fldChar w:fldCharType="begin"/>
            </w:r>
            <w:r>
              <w:rPr>
                <w:noProof/>
                <w:webHidden/>
              </w:rPr>
              <w:instrText xml:space="preserve"> PAGEREF _Toc154744396 \h </w:instrText>
            </w:r>
            <w:r>
              <w:rPr>
                <w:noProof/>
                <w:webHidden/>
              </w:rPr>
            </w:r>
            <w:r>
              <w:rPr>
                <w:noProof/>
                <w:webHidden/>
              </w:rPr>
              <w:fldChar w:fldCharType="separate"/>
            </w:r>
            <w:r>
              <w:rPr>
                <w:noProof/>
                <w:webHidden/>
              </w:rPr>
              <w:t>18</w:t>
            </w:r>
            <w:r>
              <w:rPr>
                <w:noProof/>
                <w:webHidden/>
              </w:rPr>
              <w:fldChar w:fldCharType="end"/>
            </w:r>
          </w:hyperlink>
        </w:p>
        <w:p w14:paraId="297A66A3" w14:textId="43EB5146" w:rsidR="001C2DDA" w:rsidRDefault="001C2DDA">
          <w:pPr>
            <w:pStyle w:val="TOC5"/>
            <w:tabs>
              <w:tab w:val="right" w:pos="9350"/>
            </w:tabs>
            <w:rPr>
              <w:rFonts w:asciiTheme="minorHAnsi" w:eastAsiaTheme="minorEastAsia" w:hAnsiTheme="minorHAnsi" w:cstheme="minorBidi"/>
              <w:noProof/>
              <w:kern w:val="2"/>
              <w:sz w:val="22"/>
              <w:szCs w:val="22"/>
              <w14:ligatures w14:val="standardContextual"/>
            </w:rPr>
          </w:pPr>
          <w:hyperlink w:anchor="_Toc154744397" w:history="1">
            <w:r w:rsidRPr="00E845C5">
              <w:rPr>
                <w:rStyle w:val="Hyperlink"/>
                <w:noProof/>
              </w:rPr>
              <w:t>Collapsed Alert FAQ for Editing Your Date of Birth</w:t>
            </w:r>
            <w:r>
              <w:rPr>
                <w:noProof/>
                <w:webHidden/>
              </w:rPr>
              <w:tab/>
            </w:r>
            <w:r>
              <w:rPr>
                <w:noProof/>
                <w:webHidden/>
              </w:rPr>
              <w:fldChar w:fldCharType="begin"/>
            </w:r>
            <w:r>
              <w:rPr>
                <w:noProof/>
                <w:webHidden/>
              </w:rPr>
              <w:instrText xml:space="preserve"> PAGEREF _Toc154744397 \h </w:instrText>
            </w:r>
            <w:r>
              <w:rPr>
                <w:noProof/>
                <w:webHidden/>
              </w:rPr>
            </w:r>
            <w:r>
              <w:rPr>
                <w:noProof/>
                <w:webHidden/>
              </w:rPr>
              <w:fldChar w:fldCharType="separate"/>
            </w:r>
            <w:r>
              <w:rPr>
                <w:noProof/>
                <w:webHidden/>
              </w:rPr>
              <w:t>18</w:t>
            </w:r>
            <w:r>
              <w:rPr>
                <w:noProof/>
                <w:webHidden/>
              </w:rPr>
              <w:fldChar w:fldCharType="end"/>
            </w:r>
          </w:hyperlink>
        </w:p>
        <w:p w14:paraId="57C0543B" w14:textId="651F71A1" w:rsidR="001C2DDA" w:rsidRDefault="001C2DDA">
          <w:pPr>
            <w:pStyle w:val="TOC5"/>
            <w:tabs>
              <w:tab w:val="right" w:pos="9350"/>
            </w:tabs>
            <w:rPr>
              <w:rFonts w:asciiTheme="minorHAnsi" w:eastAsiaTheme="minorEastAsia" w:hAnsiTheme="minorHAnsi" w:cstheme="minorBidi"/>
              <w:noProof/>
              <w:kern w:val="2"/>
              <w:sz w:val="22"/>
              <w:szCs w:val="22"/>
              <w14:ligatures w14:val="standardContextual"/>
            </w:rPr>
          </w:pPr>
          <w:hyperlink w:anchor="_Toc154744398" w:history="1">
            <w:r w:rsidRPr="00E845C5">
              <w:rPr>
                <w:rStyle w:val="Hyperlink"/>
                <w:noProof/>
              </w:rPr>
              <w:t>Expanded Alert FAQ for Editing Your Date of Birth</w:t>
            </w:r>
            <w:r>
              <w:rPr>
                <w:noProof/>
                <w:webHidden/>
              </w:rPr>
              <w:tab/>
            </w:r>
            <w:r>
              <w:rPr>
                <w:noProof/>
                <w:webHidden/>
              </w:rPr>
              <w:fldChar w:fldCharType="begin"/>
            </w:r>
            <w:r>
              <w:rPr>
                <w:noProof/>
                <w:webHidden/>
              </w:rPr>
              <w:instrText xml:space="preserve"> PAGEREF _Toc154744398 \h </w:instrText>
            </w:r>
            <w:r>
              <w:rPr>
                <w:noProof/>
                <w:webHidden/>
              </w:rPr>
            </w:r>
            <w:r>
              <w:rPr>
                <w:noProof/>
                <w:webHidden/>
              </w:rPr>
              <w:fldChar w:fldCharType="separate"/>
            </w:r>
            <w:r>
              <w:rPr>
                <w:noProof/>
                <w:webHidden/>
              </w:rPr>
              <w:t>19</w:t>
            </w:r>
            <w:r>
              <w:rPr>
                <w:noProof/>
                <w:webHidden/>
              </w:rPr>
              <w:fldChar w:fldCharType="end"/>
            </w:r>
          </w:hyperlink>
        </w:p>
        <w:p w14:paraId="086C2D2F" w14:textId="1B8174AF" w:rsidR="001C2DDA" w:rsidRDefault="001C2DDA">
          <w:pPr>
            <w:pStyle w:val="TOC6"/>
            <w:tabs>
              <w:tab w:val="right" w:pos="9350"/>
            </w:tabs>
            <w:rPr>
              <w:noProof/>
            </w:rPr>
          </w:pPr>
          <w:hyperlink w:anchor="_Toc154744399" w:history="1">
            <w:r w:rsidRPr="00E845C5">
              <w:rPr>
                <w:rStyle w:val="Hyperlink"/>
                <w:noProof/>
              </w:rPr>
              <w:t>Details from the expanded FAQ:</w:t>
            </w:r>
            <w:r>
              <w:rPr>
                <w:noProof/>
                <w:webHidden/>
              </w:rPr>
              <w:tab/>
            </w:r>
            <w:r>
              <w:rPr>
                <w:noProof/>
                <w:webHidden/>
              </w:rPr>
              <w:fldChar w:fldCharType="begin"/>
            </w:r>
            <w:r>
              <w:rPr>
                <w:noProof/>
                <w:webHidden/>
              </w:rPr>
              <w:instrText xml:space="preserve"> PAGEREF _Toc154744399 \h </w:instrText>
            </w:r>
            <w:r>
              <w:rPr>
                <w:noProof/>
                <w:webHidden/>
              </w:rPr>
            </w:r>
            <w:r>
              <w:rPr>
                <w:noProof/>
                <w:webHidden/>
              </w:rPr>
              <w:fldChar w:fldCharType="separate"/>
            </w:r>
            <w:r>
              <w:rPr>
                <w:noProof/>
                <w:webHidden/>
              </w:rPr>
              <w:t>19</w:t>
            </w:r>
            <w:r>
              <w:rPr>
                <w:noProof/>
                <w:webHidden/>
              </w:rPr>
              <w:fldChar w:fldCharType="end"/>
            </w:r>
          </w:hyperlink>
        </w:p>
        <w:p w14:paraId="390E1E12" w14:textId="0AB886B0" w:rsidR="001C2DDA" w:rsidRDefault="001C2DDA">
          <w:pPr>
            <w:pStyle w:val="TOC4"/>
            <w:tabs>
              <w:tab w:val="right" w:pos="9350"/>
            </w:tabs>
            <w:rPr>
              <w:rFonts w:asciiTheme="minorHAnsi" w:eastAsiaTheme="minorEastAsia" w:hAnsiTheme="minorHAnsi" w:cstheme="minorBidi"/>
              <w:noProof/>
              <w:kern w:val="2"/>
              <w:sz w:val="22"/>
              <w:szCs w:val="22"/>
              <w14:ligatures w14:val="standardContextual"/>
            </w:rPr>
          </w:pPr>
          <w:hyperlink w:anchor="_Toc154744400" w:history="1">
            <w:r w:rsidRPr="00E845C5">
              <w:rPr>
                <w:rStyle w:val="Hyperlink"/>
                <w:noProof/>
              </w:rPr>
              <w:t>Disability rating</w:t>
            </w:r>
            <w:r>
              <w:rPr>
                <w:noProof/>
                <w:webHidden/>
              </w:rPr>
              <w:tab/>
            </w:r>
            <w:r>
              <w:rPr>
                <w:noProof/>
                <w:webHidden/>
              </w:rPr>
              <w:fldChar w:fldCharType="begin"/>
            </w:r>
            <w:r>
              <w:rPr>
                <w:noProof/>
                <w:webHidden/>
              </w:rPr>
              <w:instrText xml:space="preserve"> PAGEREF _Toc154744400 \h </w:instrText>
            </w:r>
            <w:r>
              <w:rPr>
                <w:noProof/>
                <w:webHidden/>
              </w:rPr>
            </w:r>
            <w:r>
              <w:rPr>
                <w:noProof/>
                <w:webHidden/>
              </w:rPr>
              <w:fldChar w:fldCharType="separate"/>
            </w:r>
            <w:r>
              <w:rPr>
                <w:noProof/>
                <w:webHidden/>
              </w:rPr>
              <w:t>19</w:t>
            </w:r>
            <w:r>
              <w:rPr>
                <w:noProof/>
                <w:webHidden/>
              </w:rPr>
              <w:fldChar w:fldCharType="end"/>
            </w:r>
          </w:hyperlink>
        </w:p>
        <w:p w14:paraId="6DA462A4" w14:textId="31885BEC" w:rsidR="001C2DDA" w:rsidRDefault="001C2DDA">
          <w:pPr>
            <w:pStyle w:val="TOC5"/>
            <w:tabs>
              <w:tab w:val="right" w:pos="9350"/>
            </w:tabs>
            <w:rPr>
              <w:rFonts w:asciiTheme="minorHAnsi" w:eastAsiaTheme="minorEastAsia" w:hAnsiTheme="minorHAnsi" w:cstheme="minorBidi"/>
              <w:noProof/>
              <w:kern w:val="2"/>
              <w:sz w:val="22"/>
              <w:szCs w:val="22"/>
              <w14:ligatures w14:val="standardContextual"/>
            </w:rPr>
          </w:pPr>
          <w:hyperlink w:anchor="_Toc154744401" w:history="1">
            <w:r w:rsidRPr="00E845C5">
              <w:rPr>
                <w:rStyle w:val="Hyperlink"/>
                <w:noProof/>
              </w:rPr>
              <w:t>If a user has a disability rating:</w:t>
            </w:r>
            <w:r>
              <w:rPr>
                <w:noProof/>
                <w:webHidden/>
              </w:rPr>
              <w:tab/>
            </w:r>
            <w:r>
              <w:rPr>
                <w:noProof/>
                <w:webHidden/>
              </w:rPr>
              <w:fldChar w:fldCharType="begin"/>
            </w:r>
            <w:r>
              <w:rPr>
                <w:noProof/>
                <w:webHidden/>
              </w:rPr>
              <w:instrText xml:space="preserve"> PAGEREF _Toc154744401 \h </w:instrText>
            </w:r>
            <w:r>
              <w:rPr>
                <w:noProof/>
                <w:webHidden/>
              </w:rPr>
            </w:r>
            <w:r>
              <w:rPr>
                <w:noProof/>
                <w:webHidden/>
              </w:rPr>
              <w:fldChar w:fldCharType="separate"/>
            </w:r>
            <w:r>
              <w:rPr>
                <w:noProof/>
                <w:webHidden/>
              </w:rPr>
              <w:t>20</w:t>
            </w:r>
            <w:r>
              <w:rPr>
                <w:noProof/>
                <w:webHidden/>
              </w:rPr>
              <w:fldChar w:fldCharType="end"/>
            </w:r>
          </w:hyperlink>
        </w:p>
        <w:p w14:paraId="56692011" w14:textId="5A6B444D" w:rsidR="001C2DDA" w:rsidRDefault="001C2DDA">
          <w:pPr>
            <w:pStyle w:val="TOC5"/>
            <w:tabs>
              <w:tab w:val="right" w:pos="9350"/>
            </w:tabs>
            <w:rPr>
              <w:rFonts w:asciiTheme="minorHAnsi" w:eastAsiaTheme="minorEastAsia" w:hAnsiTheme="minorHAnsi" w:cstheme="minorBidi"/>
              <w:noProof/>
              <w:kern w:val="2"/>
              <w:sz w:val="22"/>
              <w:szCs w:val="22"/>
              <w14:ligatures w14:val="standardContextual"/>
            </w:rPr>
          </w:pPr>
          <w:hyperlink w:anchor="_Toc154744402" w:history="1">
            <w:r w:rsidRPr="00E845C5">
              <w:rPr>
                <w:rStyle w:val="Hyperlink"/>
                <w:noProof/>
              </w:rPr>
              <w:t>If a user does not have a disability rating:</w:t>
            </w:r>
            <w:r>
              <w:rPr>
                <w:noProof/>
                <w:webHidden/>
              </w:rPr>
              <w:tab/>
            </w:r>
            <w:r>
              <w:rPr>
                <w:noProof/>
                <w:webHidden/>
              </w:rPr>
              <w:fldChar w:fldCharType="begin"/>
            </w:r>
            <w:r>
              <w:rPr>
                <w:noProof/>
                <w:webHidden/>
              </w:rPr>
              <w:instrText xml:space="preserve"> PAGEREF _Toc154744402 \h </w:instrText>
            </w:r>
            <w:r>
              <w:rPr>
                <w:noProof/>
                <w:webHidden/>
              </w:rPr>
            </w:r>
            <w:r>
              <w:rPr>
                <w:noProof/>
                <w:webHidden/>
              </w:rPr>
              <w:fldChar w:fldCharType="separate"/>
            </w:r>
            <w:r>
              <w:rPr>
                <w:noProof/>
                <w:webHidden/>
              </w:rPr>
              <w:t>20</w:t>
            </w:r>
            <w:r>
              <w:rPr>
                <w:noProof/>
                <w:webHidden/>
              </w:rPr>
              <w:fldChar w:fldCharType="end"/>
            </w:r>
          </w:hyperlink>
        </w:p>
        <w:p w14:paraId="1A001AFF" w14:textId="4A71253A"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403" w:history="1">
            <w:r w:rsidRPr="00E845C5">
              <w:rPr>
                <w:rStyle w:val="Hyperlink"/>
                <w:noProof/>
              </w:rPr>
              <w:t>Editing personal information: Preferred name</w:t>
            </w:r>
            <w:r>
              <w:rPr>
                <w:noProof/>
                <w:webHidden/>
              </w:rPr>
              <w:tab/>
            </w:r>
            <w:r>
              <w:rPr>
                <w:noProof/>
                <w:webHidden/>
              </w:rPr>
              <w:fldChar w:fldCharType="begin"/>
            </w:r>
            <w:r>
              <w:rPr>
                <w:noProof/>
                <w:webHidden/>
              </w:rPr>
              <w:instrText xml:space="preserve"> PAGEREF _Toc154744403 \h </w:instrText>
            </w:r>
            <w:r>
              <w:rPr>
                <w:noProof/>
                <w:webHidden/>
              </w:rPr>
            </w:r>
            <w:r>
              <w:rPr>
                <w:noProof/>
                <w:webHidden/>
              </w:rPr>
              <w:fldChar w:fldCharType="separate"/>
            </w:r>
            <w:r>
              <w:rPr>
                <w:noProof/>
                <w:webHidden/>
              </w:rPr>
              <w:t>20</w:t>
            </w:r>
            <w:r>
              <w:rPr>
                <w:noProof/>
                <w:webHidden/>
              </w:rPr>
              <w:fldChar w:fldCharType="end"/>
            </w:r>
          </w:hyperlink>
        </w:p>
        <w:p w14:paraId="111874EB" w14:textId="52F2442D"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404" w:history="1">
            <w:r w:rsidRPr="00E845C5">
              <w:rPr>
                <w:rStyle w:val="Hyperlink"/>
                <w:noProof/>
              </w:rPr>
              <w:t>Editing personal information: Gender identity</w:t>
            </w:r>
            <w:r>
              <w:rPr>
                <w:noProof/>
                <w:webHidden/>
              </w:rPr>
              <w:tab/>
            </w:r>
            <w:r>
              <w:rPr>
                <w:noProof/>
                <w:webHidden/>
              </w:rPr>
              <w:fldChar w:fldCharType="begin"/>
            </w:r>
            <w:r>
              <w:rPr>
                <w:noProof/>
                <w:webHidden/>
              </w:rPr>
              <w:instrText xml:space="preserve"> PAGEREF _Toc154744404 \h </w:instrText>
            </w:r>
            <w:r>
              <w:rPr>
                <w:noProof/>
                <w:webHidden/>
              </w:rPr>
            </w:r>
            <w:r>
              <w:rPr>
                <w:noProof/>
                <w:webHidden/>
              </w:rPr>
              <w:fldChar w:fldCharType="separate"/>
            </w:r>
            <w:r>
              <w:rPr>
                <w:noProof/>
                <w:webHidden/>
              </w:rPr>
              <w:t>21</w:t>
            </w:r>
            <w:r>
              <w:rPr>
                <w:noProof/>
                <w:webHidden/>
              </w:rPr>
              <w:fldChar w:fldCharType="end"/>
            </w:r>
          </w:hyperlink>
        </w:p>
        <w:p w14:paraId="724A0B66" w14:textId="420509E4" w:rsidR="001C2DDA" w:rsidRDefault="001C2DDA">
          <w:pPr>
            <w:pStyle w:val="TOC1"/>
            <w:rPr>
              <w:rFonts w:asciiTheme="minorHAnsi" w:eastAsiaTheme="minorEastAsia" w:hAnsiTheme="minorHAnsi" w:cstheme="minorBidi"/>
              <w:noProof/>
              <w:kern w:val="2"/>
              <w:sz w:val="22"/>
              <w:szCs w:val="22"/>
              <w14:ligatures w14:val="standardContextual"/>
            </w:rPr>
          </w:pPr>
          <w:hyperlink w:anchor="_Toc154744405" w:history="1">
            <w:r w:rsidRPr="00E845C5">
              <w:rPr>
                <w:rStyle w:val="Hyperlink"/>
                <w:noProof/>
              </w:rPr>
              <w:t>Section Overview: Contact Information</w:t>
            </w:r>
            <w:r>
              <w:rPr>
                <w:noProof/>
                <w:webHidden/>
              </w:rPr>
              <w:tab/>
            </w:r>
            <w:r>
              <w:rPr>
                <w:noProof/>
                <w:webHidden/>
              </w:rPr>
              <w:fldChar w:fldCharType="begin"/>
            </w:r>
            <w:r>
              <w:rPr>
                <w:noProof/>
                <w:webHidden/>
              </w:rPr>
              <w:instrText xml:space="preserve"> PAGEREF _Toc154744405 \h </w:instrText>
            </w:r>
            <w:r>
              <w:rPr>
                <w:noProof/>
                <w:webHidden/>
              </w:rPr>
            </w:r>
            <w:r>
              <w:rPr>
                <w:noProof/>
                <w:webHidden/>
              </w:rPr>
              <w:fldChar w:fldCharType="separate"/>
            </w:r>
            <w:r>
              <w:rPr>
                <w:noProof/>
                <w:webHidden/>
              </w:rPr>
              <w:t>24</w:t>
            </w:r>
            <w:r>
              <w:rPr>
                <w:noProof/>
                <w:webHidden/>
              </w:rPr>
              <w:fldChar w:fldCharType="end"/>
            </w:r>
          </w:hyperlink>
        </w:p>
        <w:p w14:paraId="1DA43275" w14:textId="7829AEBB" w:rsidR="001C2DDA" w:rsidRDefault="001C2DDA">
          <w:pPr>
            <w:pStyle w:val="TOC2"/>
            <w:rPr>
              <w:rFonts w:asciiTheme="minorHAnsi" w:eastAsiaTheme="minorEastAsia" w:hAnsiTheme="minorHAnsi" w:cstheme="minorBidi"/>
              <w:noProof/>
              <w:kern w:val="2"/>
              <w:sz w:val="22"/>
              <w:szCs w:val="22"/>
              <w14:ligatures w14:val="standardContextual"/>
            </w:rPr>
          </w:pPr>
          <w:hyperlink w:anchor="_Toc154744406" w:history="1">
            <w:r w:rsidRPr="00E845C5">
              <w:rPr>
                <w:rStyle w:val="Hyperlink"/>
                <w:noProof/>
              </w:rPr>
              <w:t>User Access</w:t>
            </w:r>
            <w:r>
              <w:rPr>
                <w:noProof/>
                <w:webHidden/>
              </w:rPr>
              <w:tab/>
            </w:r>
            <w:r>
              <w:rPr>
                <w:noProof/>
                <w:webHidden/>
              </w:rPr>
              <w:fldChar w:fldCharType="begin"/>
            </w:r>
            <w:r>
              <w:rPr>
                <w:noProof/>
                <w:webHidden/>
              </w:rPr>
              <w:instrText xml:space="preserve"> PAGEREF _Toc154744406 \h </w:instrText>
            </w:r>
            <w:r>
              <w:rPr>
                <w:noProof/>
                <w:webHidden/>
              </w:rPr>
            </w:r>
            <w:r>
              <w:rPr>
                <w:noProof/>
                <w:webHidden/>
              </w:rPr>
              <w:fldChar w:fldCharType="separate"/>
            </w:r>
            <w:r>
              <w:rPr>
                <w:noProof/>
                <w:webHidden/>
              </w:rPr>
              <w:t>26</w:t>
            </w:r>
            <w:r>
              <w:rPr>
                <w:noProof/>
                <w:webHidden/>
              </w:rPr>
              <w:fldChar w:fldCharType="end"/>
            </w:r>
          </w:hyperlink>
        </w:p>
        <w:p w14:paraId="3F306348" w14:textId="4949B018"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407" w:history="1">
            <w:r w:rsidRPr="00E845C5">
              <w:rPr>
                <w:rStyle w:val="Hyperlink"/>
                <w:noProof/>
              </w:rPr>
              <w:t>Users who have not verified their identity (LOA1)</w:t>
            </w:r>
            <w:r>
              <w:rPr>
                <w:noProof/>
                <w:webHidden/>
              </w:rPr>
              <w:tab/>
            </w:r>
            <w:r>
              <w:rPr>
                <w:noProof/>
                <w:webHidden/>
              </w:rPr>
              <w:fldChar w:fldCharType="begin"/>
            </w:r>
            <w:r>
              <w:rPr>
                <w:noProof/>
                <w:webHidden/>
              </w:rPr>
              <w:instrText xml:space="preserve"> PAGEREF _Toc154744407 \h </w:instrText>
            </w:r>
            <w:r>
              <w:rPr>
                <w:noProof/>
                <w:webHidden/>
              </w:rPr>
            </w:r>
            <w:r>
              <w:rPr>
                <w:noProof/>
                <w:webHidden/>
              </w:rPr>
              <w:fldChar w:fldCharType="separate"/>
            </w:r>
            <w:r>
              <w:rPr>
                <w:noProof/>
                <w:webHidden/>
              </w:rPr>
              <w:t>26</w:t>
            </w:r>
            <w:r>
              <w:rPr>
                <w:noProof/>
                <w:webHidden/>
              </w:rPr>
              <w:fldChar w:fldCharType="end"/>
            </w:r>
          </w:hyperlink>
        </w:p>
        <w:p w14:paraId="3E5DA483" w14:textId="3C81D1CC"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408" w:history="1">
            <w:r w:rsidRPr="00E845C5">
              <w:rPr>
                <w:rStyle w:val="Hyperlink"/>
                <w:noProof/>
              </w:rPr>
              <w:t>Users who have verified their identity (LOA3)</w:t>
            </w:r>
            <w:r>
              <w:rPr>
                <w:noProof/>
                <w:webHidden/>
              </w:rPr>
              <w:tab/>
            </w:r>
            <w:r>
              <w:rPr>
                <w:noProof/>
                <w:webHidden/>
              </w:rPr>
              <w:fldChar w:fldCharType="begin"/>
            </w:r>
            <w:r>
              <w:rPr>
                <w:noProof/>
                <w:webHidden/>
              </w:rPr>
              <w:instrText xml:space="preserve"> PAGEREF _Toc154744408 \h </w:instrText>
            </w:r>
            <w:r>
              <w:rPr>
                <w:noProof/>
                <w:webHidden/>
              </w:rPr>
            </w:r>
            <w:r>
              <w:rPr>
                <w:noProof/>
                <w:webHidden/>
              </w:rPr>
              <w:fldChar w:fldCharType="separate"/>
            </w:r>
            <w:r>
              <w:rPr>
                <w:noProof/>
                <w:webHidden/>
              </w:rPr>
              <w:t>26</w:t>
            </w:r>
            <w:r>
              <w:rPr>
                <w:noProof/>
                <w:webHidden/>
              </w:rPr>
              <w:fldChar w:fldCharType="end"/>
            </w:r>
          </w:hyperlink>
        </w:p>
        <w:p w14:paraId="297D09E3" w14:textId="524D711D"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409" w:history="1">
            <w:r w:rsidRPr="00E845C5">
              <w:rPr>
                <w:rStyle w:val="Hyperlink"/>
                <w:noProof/>
              </w:rPr>
              <w:t>Users who have a blocked account</w:t>
            </w:r>
            <w:r>
              <w:rPr>
                <w:noProof/>
                <w:webHidden/>
              </w:rPr>
              <w:tab/>
            </w:r>
            <w:r>
              <w:rPr>
                <w:noProof/>
                <w:webHidden/>
              </w:rPr>
              <w:fldChar w:fldCharType="begin"/>
            </w:r>
            <w:r>
              <w:rPr>
                <w:noProof/>
                <w:webHidden/>
              </w:rPr>
              <w:instrText xml:space="preserve"> PAGEREF _Toc154744409 \h </w:instrText>
            </w:r>
            <w:r>
              <w:rPr>
                <w:noProof/>
                <w:webHidden/>
              </w:rPr>
            </w:r>
            <w:r>
              <w:rPr>
                <w:noProof/>
                <w:webHidden/>
              </w:rPr>
              <w:fldChar w:fldCharType="separate"/>
            </w:r>
            <w:r>
              <w:rPr>
                <w:noProof/>
                <w:webHidden/>
              </w:rPr>
              <w:t>26</w:t>
            </w:r>
            <w:r>
              <w:rPr>
                <w:noProof/>
                <w:webHidden/>
              </w:rPr>
              <w:fldChar w:fldCharType="end"/>
            </w:r>
          </w:hyperlink>
        </w:p>
        <w:p w14:paraId="3CF10A34" w14:textId="0EC9E278" w:rsidR="001C2DDA" w:rsidRDefault="001C2DDA">
          <w:pPr>
            <w:pStyle w:val="TOC2"/>
            <w:rPr>
              <w:rFonts w:asciiTheme="minorHAnsi" w:eastAsiaTheme="minorEastAsia" w:hAnsiTheme="minorHAnsi" w:cstheme="minorBidi"/>
              <w:noProof/>
              <w:kern w:val="2"/>
              <w:sz w:val="22"/>
              <w:szCs w:val="22"/>
              <w14:ligatures w14:val="standardContextual"/>
            </w:rPr>
          </w:pPr>
          <w:hyperlink w:anchor="_Toc154744410" w:history="1">
            <w:r w:rsidRPr="00E845C5">
              <w:rPr>
                <w:rStyle w:val="Hyperlink"/>
                <w:noProof/>
              </w:rPr>
              <w:t>Navigation</w:t>
            </w:r>
            <w:r>
              <w:rPr>
                <w:noProof/>
                <w:webHidden/>
              </w:rPr>
              <w:tab/>
            </w:r>
            <w:r>
              <w:rPr>
                <w:noProof/>
                <w:webHidden/>
              </w:rPr>
              <w:fldChar w:fldCharType="begin"/>
            </w:r>
            <w:r>
              <w:rPr>
                <w:noProof/>
                <w:webHidden/>
              </w:rPr>
              <w:instrText xml:space="preserve"> PAGEREF _Toc154744410 \h </w:instrText>
            </w:r>
            <w:r>
              <w:rPr>
                <w:noProof/>
                <w:webHidden/>
              </w:rPr>
            </w:r>
            <w:r>
              <w:rPr>
                <w:noProof/>
                <w:webHidden/>
              </w:rPr>
              <w:fldChar w:fldCharType="separate"/>
            </w:r>
            <w:r>
              <w:rPr>
                <w:noProof/>
                <w:webHidden/>
              </w:rPr>
              <w:t>26</w:t>
            </w:r>
            <w:r>
              <w:rPr>
                <w:noProof/>
                <w:webHidden/>
              </w:rPr>
              <w:fldChar w:fldCharType="end"/>
            </w:r>
          </w:hyperlink>
        </w:p>
        <w:p w14:paraId="06214456" w14:textId="2A88E122" w:rsidR="001C2DDA" w:rsidRDefault="001C2DDA">
          <w:pPr>
            <w:pStyle w:val="TOC2"/>
            <w:rPr>
              <w:rFonts w:asciiTheme="minorHAnsi" w:eastAsiaTheme="minorEastAsia" w:hAnsiTheme="minorHAnsi" w:cstheme="minorBidi"/>
              <w:noProof/>
              <w:kern w:val="2"/>
              <w:sz w:val="22"/>
              <w:szCs w:val="22"/>
              <w14:ligatures w14:val="standardContextual"/>
            </w:rPr>
          </w:pPr>
          <w:hyperlink w:anchor="_Toc154744411" w:history="1">
            <w:r w:rsidRPr="00E845C5">
              <w:rPr>
                <w:rStyle w:val="Hyperlink"/>
                <w:noProof/>
              </w:rPr>
              <w:t>Functionality</w:t>
            </w:r>
            <w:r>
              <w:rPr>
                <w:noProof/>
                <w:webHidden/>
              </w:rPr>
              <w:tab/>
            </w:r>
            <w:r>
              <w:rPr>
                <w:noProof/>
                <w:webHidden/>
              </w:rPr>
              <w:fldChar w:fldCharType="begin"/>
            </w:r>
            <w:r>
              <w:rPr>
                <w:noProof/>
                <w:webHidden/>
              </w:rPr>
              <w:instrText xml:space="preserve"> PAGEREF _Toc154744411 \h </w:instrText>
            </w:r>
            <w:r>
              <w:rPr>
                <w:noProof/>
                <w:webHidden/>
              </w:rPr>
            </w:r>
            <w:r>
              <w:rPr>
                <w:noProof/>
                <w:webHidden/>
              </w:rPr>
              <w:fldChar w:fldCharType="separate"/>
            </w:r>
            <w:r>
              <w:rPr>
                <w:noProof/>
                <w:webHidden/>
              </w:rPr>
              <w:t>27</w:t>
            </w:r>
            <w:r>
              <w:rPr>
                <w:noProof/>
                <w:webHidden/>
              </w:rPr>
              <w:fldChar w:fldCharType="end"/>
            </w:r>
          </w:hyperlink>
        </w:p>
        <w:p w14:paraId="454749BE" w14:textId="1AFDB159"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412" w:history="1">
            <w:r w:rsidRPr="00E845C5">
              <w:rPr>
                <w:rStyle w:val="Hyperlink"/>
                <w:noProof/>
              </w:rPr>
              <w:t>Editing Contact Information: Addresses</w:t>
            </w:r>
            <w:r>
              <w:rPr>
                <w:noProof/>
                <w:webHidden/>
              </w:rPr>
              <w:tab/>
            </w:r>
            <w:r>
              <w:rPr>
                <w:noProof/>
                <w:webHidden/>
              </w:rPr>
              <w:fldChar w:fldCharType="begin"/>
            </w:r>
            <w:r>
              <w:rPr>
                <w:noProof/>
                <w:webHidden/>
              </w:rPr>
              <w:instrText xml:space="preserve"> PAGEREF _Toc154744412 \h </w:instrText>
            </w:r>
            <w:r>
              <w:rPr>
                <w:noProof/>
                <w:webHidden/>
              </w:rPr>
            </w:r>
            <w:r>
              <w:rPr>
                <w:noProof/>
                <w:webHidden/>
              </w:rPr>
              <w:fldChar w:fldCharType="separate"/>
            </w:r>
            <w:r>
              <w:rPr>
                <w:noProof/>
                <w:webHidden/>
              </w:rPr>
              <w:t>27</w:t>
            </w:r>
            <w:r>
              <w:rPr>
                <w:noProof/>
                <w:webHidden/>
              </w:rPr>
              <w:fldChar w:fldCharType="end"/>
            </w:r>
          </w:hyperlink>
        </w:p>
        <w:p w14:paraId="5AE4E832" w14:textId="44F46571" w:rsidR="001C2DDA" w:rsidRDefault="001C2DDA">
          <w:pPr>
            <w:pStyle w:val="TOC4"/>
            <w:tabs>
              <w:tab w:val="right" w:pos="9350"/>
            </w:tabs>
            <w:rPr>
              <w:rFonts w:asciiTheme="minorHAnsi" w:eastAsiaTheme="minorEastAsia" w:hAnsiTheme="minorHAnsi" w:cstheme="minorBidi"/>
              <w:noProof/>
              <w:kern w:val="2"/>
              <w:sz w:val="22"/>
              <w:szCs w:val="22"/>
              <w14:ligatures w14:val="standardContextual"/>
            </w:rPr>
          </w:pPr>
          <w:hyperlink w:anchor="_Toc154744413" w:history="1">
            <w:r w:rsidRPr="00E845C5">
              <w:rPr>
                <w:rStyle w:val="Hyperlink"/>
                <w:noProof/>
              </w:rPr>
              <w:t>How to edit mailing addresses</w:t>
            </w:r>
            <w:r>
              <w:rPr>
                <w:noProof/>
                <w:webHidden/>
              </w:rPr>
              <w:tab/>
            </w:r>
            <w:r>
              <w:rPr>
                <w:noProof/>
                <w:webHidden/>
              </w:rPr>
              <w:fldChar w:fldCharType="begin"/>
            </w:r>
            <w:r>
              <w:rPr>
                <w:noProof/>
                <w:webHidden/>
              </w:rPr>
              <w:instrText xml:space="preserve"> PAGEREF _Toc154744413 \h </w:instrText>
            </w:r>
            <w:r>
              <w:rPr>
                <w:noProof/>
                <w:webHidden/>
              </w:rPr>
            </w:r>
            <w:r>
              <w:rPr>
                <w:noProof/>
                <w:webHidden/>
              </w:rPr>
              <w:fldChar w:fldCharType="separate"/>
            </w:r>
            <w:r>
              <w:rPr>
                <w:noProof/>
                <w:webHidden/>
              </w:rPr>
              <w:t>27</w:t>
            </w:r>
            <w:r>
              <w:rPr>
                <w:noProof/>
                <w:webHidden/>
              </w:rPr>
              <w:fldChar w:fldCharType="end"/>
            </w:r>
          </w:hyperlink>
        </w:p>
        <w:p w14:paraId="1AACAEC4" w14:textId="68D63911" w:rsidR="001C2DDA" w:rsidRDefault="001C2DDA">
          <w:pPr>
            <w:pStyle w:val="TOC4"/>
            <w:tabs>
              <w:tab w:val="right" w:pos="9350"/>
            </w:tabs>
            <w:rPr>
              <w:rFonts w:asciiTheme="minorHAnsi" w:eastAsiaTheme="minorEastAsia" w:hAnsiTheme="minorHAnsi" w:cstheme="minorBidi"/>
              <w:noProof/>
              <w:kern w:val="2"/>
              <w:sz w:val="22"/>
              <w:szCs w:val="22"/>
              <w14:ligatures w14:val="standardContextual"/>
            </w:rPr>
          </w:pPr>
          <w:hyperlink w:anchor="_Toc154744414" w:history="1">
            <w:r w:rsidRPr="00E845C5">
              <w:rPr>
                <w:rStyle w:val="Hyperlink"/>
                <w:noProof/>
              </w:rPr>
              <w:t>How to edit home addresses</w:t>
            </w:r>
            <w:r>
              <w:rPr>
                <w:noProof/>
                <w:webHidden/>
              </w:rPr>
              <w:tab/>
            </w:r>
            <w:r>
              <w:rPr>
                <w:noProof/>
                <w:webHidden/>
              </w:rPr>
              <w:fldChar w:fldCharType="begin"/>
            </w:r>
            <w:r>
              <w:rPr>
                <w:noProof/>
                <w:webHidden/>
              </w:rPr>
              <w:instrText xml:space="preserve"> PAGEREF _Toc154744414 \h </w:instrText>
            </w:r>
            <w:r>
              <w:rPr>
                <w:noProof/>
                <w:webHidden/>
              </w:rPr>
            </w:r>
            <w:r>
              <w:rPr>
                <w:noProof/>
                <w:webHidden/>
              </w:rPr>
              <w:fldChar w:fldCharType="separate"/>
            </w:r>
            <w:r>
              <w:rPr>
                <w:noProof/>
                <w:webHidden/>
              </w:rPr>
              <w:t>30</w:t>
            </w:r>
            <w:r>
              <w:rPr>
                <w:noProof/>
                <w:webHidden/>
              </w:rPr>
              <w:fldChar w:fldCharType="end"/>
            </w:r>
          </w:hyperlink>
        </w:p>
        <w:p w14:paraId="6DB95E8E" w14:textId="1520D66F" w:rsidR="001C2DDA" w:rsidRDefault="001C2DDA">
          <w:pPr>
            <w:pStyle w:val="TOC4"/>
            <w:tabs>
              <w:tab w:val="right" w:pos="9350"/>
            </w:tabs>
            <w:rPr>
              <w:rFonts w:asciiTheme="minorHAnsi" w:eastAsiaTheme="minorEastAsia" w:hAnsiTheme="minorHAnsi" w:cstheme="minorBidi"/>
              <w:noProof/>
              <w:kern w:val="2"/>
              <w:sz w:val="22"/>
              <w:szCs w:val="22"/>
              <w14:ligatures w14:val="standardContextual"/>
            </w:rPr>
          </w:pPr>
          <w:hyperlink w:anchor="_Toc154744415" w:history="1">
            <w:r w:rsidRPr="00E845C5">
              <w:rPr>
                <w:rStyle w:val="Hyperlink"/>
                <w:noProof/>
              </w:rPr>
              <w:t>Address validation</w:t>
            </w:r>
            <w:r>
              <w:rPr>
                <w:noProof/>
                <w:webHidden/>
              </w:rPr>
              <w:tab/>
            </w:r>
            <w:r>
              <w:rPr>
                <w:noProof/>
                <w:webHidden/>
              </w:rPr>
              <w:fldChar w:fldCharType="begin"/>
            </w:r>
            <w:r>
              <w:rPr>
                <w:noProof/>
                <w:webHidden/>
              </w:rPr>
              <w:instrText xml:space="preserve"> PAGEREF _Toc154744415 \h </w:instrText>
            </w:r>
            <w:r>
              <w:rPr>
                <w:noProof/>
                <w:webHidden/>
              </w:rPr>
            </w:r>
            <w:r>
              <w:rPr>
                <w:noProof/>
                <w:webHidden/>
              </w:rPr>
              <w:fldChar w:fldCharType="separate"/>
            </w:r>
            <w:r>
              <w:rPr>
                <w:noProof/>
                <w:webHidden/>
              </w:rPr>
              <w:t>33</w:t>
            </w:r>
            <w:r>
              <w:rPr>
                <w:noProof/>
                <w:webHidden/>
              </w:rPr>
              <w:fldChar w:fldCharType="end"/>
            </w:r>
          </w:hyperlink>
        </w:p>
        <w:p w14:paraId="7B6D671E" w14:textId="26691141" w:rsidR="001C2DDA" w:rsidRDefault="001C2DDA">
          <w:pPr>
            <w:pStyle w:val="TOC5"/>
            <w:tabs>
              <w:tab w:val="right" w:pos="9350"/>
            </w:tabs>
            <w:rPr>
              <w:rFonts w:asciiTheme="minorHAnsi" w:eastAsiaTheme="minorEastAsia" w:hAnsiTheme="minorHAnsi" w:cstheme="minorBidi"/>
              <w:noProof/>
              <w:kern w:val="2"/>
              <w:sz w:val="22"/>
              <w:szCs w:val="22"/>
              <w14:ligatures w14:val="standardContextual"/>
            </w:rPr>
          </w:pPr>
          <w:hyperlink w:anchor="_Toc154744416" w:history="1">
            <w:r w:rsidRPr="00E845C5">
              <w:rPr>
                <w:rStyle w:val="Hyperlink"/>
                <w:noProof/>
              </w:rPr>
              <w:t>A prompt to confirm the address, with potential address suggestions:</w:t>
            </w:r>
            <w:r>
              <w:rPr>
                <w:noProof/>
                <w:webHidden/>
              </w:rPr>
              <w:tab/>
            </w:r>
            <w:r>
              <w:rPr>
                <w:noProof/>
                <w:webHidden/>
              </w:rPr>
              <w:fldChar w:fldCharType="begin"/>
            </w:r>
            <w:r>
              <w:rPr>
                <w:noProof/>
                <w:webHidden/>
              </w:rPr>
              <w:instrText xml:space="preserve"> PAGEREF _Toc154744416 \h </w:instrText>
            </w:r>
            <w:r>
              <w:rPr>
                <w:noProof/>
                <w:webHidden/>
              </w:rPr>
            </w:r>
            <w:r>
              <w:rPr>
                <w:noProof/>
                <w:webHidden/>
              </w:rPr>
              <w:fldChar w:fldCharType="separate"/>
            </w:r>
            <w:r>
              <w:rPr>
                <w:noProof/>
                <w:webHidden/>
              </w:rPr>
              <w:t>33</w:t>
            </w:r>
            <w:r>
              <w:rPr>
                <w:noProof/>
                <w:webHidden/>
              </w:rPr>
              <w:fldChar w:fldCharType="end"/>
            </w:r>
          </w:hyperlink>
        </w:p>
        <w:p w14:paraId="2F19DBB7" w14:textId="1FC07002" w:rsidR="001C2DDA" w:rsidRDefault="001C2DDA">
          <w:pPr>
            <w:pStyle w:val="TOC5"/>
            <w:tabs>
              <w:tab w:val="right" w:pos="9350"/>
            </w:tabs>
            <w:rPr>
              <w:rFonts w:asciiTheme="minorHAnsi" w:eastAsiaTheme="minorEastAsia" w:hAnsiTheme="minorHAnsi" w:cstheme="minorBidi"/>
              <w:noProof/>
              <w:kern w:val="2"/>
              <w:sz w:val="22"/>
              <w:szCs w:val="22"/>
              <w14:ligatures w14:val="standardContextual"/>
            </w:rPr>
          </w:pPr>
          <w:hyperlink w:anchor="_Toc154744417" w:history="1">
            <w:r w:rsidRPr="00E845C5">
              <w:rPr>
                <w:rStyle w:val="Hyperlink"/>
                <w:noProof/>
              </w:rPr>
              <w:t>A prompt to confirm the address, with no suggestions:</w:t>
            </w:r>
            <w:r>
              <w:rPr>
                <w:noProof/>
                <w:webHidden/>
              </w:rPr>
              <w:tab/>
            </w:r>
            <w:r>
              <w:rPr>
                <w:noProof/>
                <w:webHidden/>
              </w:rPr>
              <w:fldChar w:fldCharType="begin"/>
            </w:r>
            <w:r>
              <w:rPr>
                <w:noProof/>
                <w:webHidden/>
              </w:rPr>
              <w:instrText xml:space="preserve"> PAGEREF _Toc154744417 \h </w:instrText>
            </w:r>
            <w:r>
              <w:rPr>
                <w:noProof/>
                <w:webHidden/>
              </w:rPr>
            </w:r>
            <w:r>
              <w:rPr>
                <w:noProof/>
                <w:webHidden/>
              </w:rPr>
              <w:fldChar w:fldCharType="separate"/>
            </w:r>
            <w:r>
              <w:rPr>
                <w:noProof/>
                <w:webHidden/>
              </w:rPr>
              <w:t>34</w:t>
            </w:r>
            <w:r>
              <w:rPr>
                <w:noProof/>
                <w:webHidden/>
              </w:rPr>
              <w:fldChar w:fldCharType="end"/>
            </w:r>
          </w:hyperlink>
        </w:p>
        <w:p w14:paraId="0E0ED207" w14:textId="288884FB" w:rsidR="001C2DDA" w:rsidRDefault="001C2DDA">
          <w:pPr>
            <w:pStyle w:val="TOC5"/>
            <w:tabs>
              <w:tab w:val="right" w:pos="9350"/>
            </w:tabs>
            <w:rPr>
              <w:rFonts w:asciiTheme="minorHAnsi" w:eastAsiaTheme="minorEastAsia" w:hAnsiTheme="minorHAnsi" w:cstheme="minorBidi"/>
              <w:noProof/>
              <w:kern w:val="2"/>
              <w:sz w:val="22"/>
              <w:szCs w:val="22"/>
              <w14:ligatures w14:val="standardContextual"/>
            </w:rPr>
          </w:pPr>
          <w:hyperlink w:anchor="_Toc154744418" w:history="1">
            <w:r w:rsidRPr="00E845C5">
              <w:rPr>
                <w:rStyle w:val="Hyperlink"/>
                <w:noProof/>
              </w:rPr>
              <w:t>A prompt to add a unit number:</w:t>
            </w:r>
            <w:r>
              <w:rPr>
                <w:noProof/>
                <w:webHidden/>
              </w:rPr>
              <w:tab/>
            </w:r>
            <w:r>
              <w:rPr>
                <w:noProof/>
                <w:webHidden/>
              </w:rPr>
              <w:fldChar w:fldCharType="begin"/>
            </w:r>
            <w:r>
              <w:rPr>
                <w:noProof/>
                <w:webHidden/>
              </w:rPr>
              <w:instrText xml:space="preserve"> PAGEREF _Toc154744418 \h </w:instrText>
            </w:r>
            <w:r>
              <w:rPr>
                <w:noProof/>
                <w:webHidden/>
              </w:rPr>
            </w:r>
            <w:r>
              <w:rPr>
                <w:noProof/>
                <w:webHidden/>
              </w:rPr>
              <w:fldChar w:fldCharType="separate"/>
            </w:r>
            <w:r>
              <w:rPr>
                <w:noProof/>
                <w:webHidden/>
              </w:rPr>
              <w:t>34</w:t>
            </w:r>
            <w:r>
              <w:rPr>
                <w:noProof/>
                <w:webHidden/>
              </w:rPr>
              <w:fldChar w:fldCharType="end"/>
            </w:r>
          </w:hyperlink>
        </w:p>
        <w:p w14:paraId="699C0226" w14:textId="457A89A3" w:rsidR="001C2DDA" w:rsidRDefault="001C2DDA">
          <w:pPr>
            <w:pStyle w:val="TOC5"/>
            <w:tabs>
              <w:tab w:val="right" w:pos="9350"/>
            </w:tabs>
            <w:rPr>
              <w:rFonts w:asciiTheme="minorHAnsi" w:eastAsiaTheme="minorEastAsia" w:hAnsiTheme="minorHAnsi" w:cstheme="minorBidi"/>
              <w:noProof/>
              <w:kern w:val="2"/>
              <w:sz w:val="22"/>
              <w:szCs w:val="22"/>
              <w14:ligatures w14:val="standardContextual"/>
            </w:rPr>
          </w:pPr>
          <w:hyperlink w:anchor="_Toc154744419" w:history="1">
            <w:r w:rsidRPr="00E845C5">
              <w:rPr>
                <w:rStyle w:val="Hyperlink"/>
                <w:noProof/>
              </w:rPr>
              <w:t>A prompt to edit a unit number:</w:t>
            </w:r>
            <w:r>
              <w:rPr>
                <w:noProof/>
                <w:webHidden/>
              </w:rPr>
              <w:tab/>
            </w:r>
            <w:r>
              <w:rPr>
                <w:noProof/>
                <w:webHidden/>
              </w:rPr>
              <w:fldChar w:fldCharType="begin"/>
            </w:r>
            <w:r>
              <w:rPr>
                <w:noProof/>
                <w:webHidden/>
              </w:rPr>
              <w:instrText xml:space="preserve"> PAGEREF _Toc154744419 \h </w:instrText>
            </w:r>
            <w:r>
              <w:rPr>
                <w:noProof/>
                <w:webHidden/>
              </w:rPr>
            </w:r>
            <w:r>
              <w:rPr>
                <w:noProof/>
                <w:webHidden/>
              </w:rPr>
              <w:fldChar w:fldCharType="separate"/>
            </w:r>
            <w:r>
              <w:rPr>
                <w:noProof/>
                <w:webHidden/>
              </w:rPr>
              <w:t>35</w:t>
            </w:r>
            <w:r>
              <w:rPr>
                <w:noProof/>
                <w:webHidden/>
              </w:rPr>
              <w:fldChar w:fldCharType="end"/>
            </w:r>
          </w:hyperlink>
        </w:p>
        <w:p w14:paraId="210B6112" w14:textId="29B33822"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420" w:history="1">
            <w:r w:rsidRPr="00E845C5">
              <w:rPr>
                <w:rStyle w:val="Hyperlink"/>
                <w:noProof/>
              </w:rPr>
              <w:t>Editing Contact Information: Phone numbers</w:t>
            </w:r>
            <w:r>
              <w:rPr>
                <w:noProof/>
                <w:webHidden/>
              </w:rPr>
              <w:tab/>
            </w:r>
            <w:r>
              <w:rPr>
                <w:noProof/>
                <w:webHidden/>
              </w:rPr>
              <w:fldChar w:fldCharType="begin"/>
            </w:r>
            <w:r>
              <w:rPr>
                <w:noProof/>
                <w:webHidden/>
              </w:rPr>
              <w:instrText xml:space="preserve"> PAGEREF _Toc154744420 \h </w:instrText>
            </w:r>
            <w:r>
              <w:rPr>
                <w:noProof/>
                <w:webHidden/>
              </w:rPr>
            </w:r>
            <w:r>
              <w:rPr>
                <w:noProof/>
                <w:webHidden/>
              </w:rPr>
              <w:fldChar w:fldCharType="separate"/>
            </w:r>
            <w:r>
              <w:rPr>
                <w:noProof/>
                <w:webHidden/>
              </w:rPr>
              <w:t>42</w:t>
            </w:r>
            <w:r>
              <w:rPr>
                <w:noProof/>
                <w:webHidden/>
              </w:rPr>
              <w:fldChar w:fldCharType="end"/>
            </w:r>
          </w:hyperlink>
        </w:p>
        <w:p w14:paraId="4C97AD48" w14:textId="3644349E"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421" w:history="1">
            <w:r w:rsidRPr="00E845C5">
              <w:rPr>
                <w:rStyle w:val="Hyperlink"/>
                <w:noProof/>
              </w:rPr>
              <w:t>Editing contact information: Contact email address</w:t>
            </w:r>
            <w:r>
              <w:rPr>
                <w:noProof/>
                <w:webHidden/>
              </w:rPr>
              <w:tab/>
            </w:r>
            <w:r>
              <w:rPr>
                <w:noProof/>
                <w:webHidden/>
              </w:rPr>
              <w:fldChar w:fldCharType="begin"/>
            </w:r>
            <w:r>
              <w:rPr>
                <w:noProof/>
                <w:webHidden/>
              </w:rPr>
              <w:instrText xml:space="preserve"> PAGEREF _Toc154744421 \h </w:instrText>
            </w:r>
            <w:r>
              <w:rPr>
                <w:noProof/>
                <w:webHidden/>
              </w:rPr>
            </w:r>
            <w:r>
              <w:rPr>
                <w:noProof/>
                <w:webHidden/>
              </w:rPr>
              <w:fldChar w:fldCharType="separate"/>
            </w:r>
            <w:r>
              <w:rPr>
                <w:noProof/>
                <w:webHidden/>
              </w:rPr>
              <w:t>44</w:t>
            </w:r>
            <w:r>
              <w:rPr>
                <w:noProof/>
                <w:webHidden/>
              </w:rPr>
              <w:fldChar w:fldCharType="end"/>
            </w:r>
          </w:hyperlink>
        </w:p>
        <w:p w14:paraId="71DF7068" w14:textId="639A9127"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422" w:history="1">
            <w:r w:rsidRPr="00E845C5">
              <w:rPr>
                <w:rStyle w:val="Hyperlink"/>
                <w:noProof/>
              </w:rPr>
              <w:t>Editing Contact Information: Sign in email address</w:t>
            </w:r>
            <w:r>
              <w:rPr>
                <w:noProof/>
                <w:webHidden/>
              </w:rPr>
              <w:tab/>
            </w:r>
            <w:r>
              <w:rPr>
                <w:noProof/>
                <w:webHidden/>
              </w:rPr>
              <w:fldChar w:fldCharType="begin"/>
            </w:r>
            <w:r>
              <w:rPr>
                <w:noProof/>
                <w:webHidden/>
              </w:rPr>
              <w:instrText xml:space="preserve"> PAGEREF _Toc154744422 \h </w:instrText>
            </w:r>
            <w:r>
              <w:rPr>
                <w:noProof/>
                <w:webHidden/>
              </w:rPr>
            </w:r>
            <w:r>
              <w:rPr>
                <w:noProof/>
                <w:webHidden/>
              </w:rPr>
              <w:fldChar w:fldCharType="separate"/>
            </w:r>
            <w:r>
              <w:rPr>
                <w:noProof/>
                <w:webHidden/>
              </w:rPr>
              <w:t>45</w:t>
            </w:r>
            <w:r>
              <w:rPr>
                <w:noProof/>
                <w:webHidden/>
              </w:rPr>
              <w:fldChar w:fldCharType="end"/>
            </w:r>
          </w:hyperlink>
        </w:p>
        <w:p w14:paraId="23E82A0A" w14:textId="68757B4F" w:rsidR="001C2DDA" w:rsidRDefault="001C2DDA">
          <w:pPr>
            <w:pStyle w:val="TOC2"/>
            <w:rPr>
              <w:rFonts w:asciiTheme="minorHAnsi" w:eastAsiaTheme="minorEastAsia" w:hAnsiTheme="minorHAnsi" w:cstheme="minorBidi"/>
              <w:noProof/>
              <w:kern w:val="2"/>
              <w:sz w:val="22"/>
              <w:szCs w:val="22"/>
              <w14:ligatures w14:val="standardContextual"/>
            </w:rPr>
          </w:pPr>
          <w:hyperlink w:anchor="_Toc154744423" w:history="1">
            <w:r w:rsidRPr="00E845C5">
              <w:rPr>
                <w:rStyle w:val="Hyperlink"/>
                <w:noProof/>
              </w:rPr>
              <w:t>Major Issues and Error Messages</w:t>
            </w:r>
            <w:r>
              <w:rPr>
                <w:noProof/>
                <w:webHidden/>
              </w:rPr>
              <w:tab/>
            </w:r>
            <w:r>
              <w:rPr>
                <w:noProof/>
                <w:webHidden/>
              </w:rPr>
              <w:fldChar w:fldCharType="begin"/>
            </w:r>
            <w:r>
              <w:rPr>
                <w:noProof/>
                <w:webHidden/>
              </w:rPr>
              <w:instrText xml:space="preserve"> PAGEREF _Toc154744423 \h </w:instrText>
            </w:r>
            <w:r>
              <w:rPr>
                <w:noProof/>
                <w:webHidden/>
              </w:rPr>
            </w:r>
            <w:r>
              <w:rPr>
                <w:noProof/>
                <w:webHidden/>
              </w:rPr>
              <w:fldChar w:fldCharType="separate"/>
            </w:r>
            <w:r>
              <w:rPr>
                <w:noProof/>
                <w:webHidden/>
              </w:rPr>
              <w:t>46</w:t>
            </w:r>
            <w:r>
              <w:rPr>
                <w:noProof/>
                <w:webHidden/>
              </w:rPr>
              <w:fldChar w:fldCharType="end"/>
            </w:r>
          </w:hyperlink>
        </w:p>
        <w:p w14:paraId="1CA1769C" w14:textId="6420D8A5"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424" w:history="1">
            <w:r w:rsidRPr="00E845C5">
              <w:rPr>
                <w:rStyle w:val="Hyperlink"/>
                <w:noProof/>
              </w:rPr>
              <w:t>Editing errors</w:t>
            </w:r>
            <w:r>
              <w:rPr>
                <w:noProof/>
                <w:webHidden/>
              </w:rPr>
              <w:tab/>
            </w:r>
            <w:r>
              <w:rPr>
                <w:noProof/>
                <w:webHidden/>
              </w:rPr>
              <w:fldChar w:fldCharType="begin"/>
            </w:r>
            <w:r>
              <w:rPr>
                <w:noProof/>
                <w:webHidden/>
              </w:rPr>
              <w:instrText xml:space="preserve"> PAGEREF _Toc154744424 \h </w:instrText>
            </w:r>
            <w:r>
              <w:rPr>
                <w:noProof/>
                <w:webHidden/>
              </w:rPr>
            </w:r>
            <w:r>
              <w:rPr>
                <w:noProof/>
                <w:webHidden/>
              </w:rPr>
              <w:fldChar w:fldCharType="separate"/>
            </w:r>
            <w:r>
              <w:rPr>
                <w:noProof/>
                <w:webHidden/>
              </w:rPr>
              <w:t>46</w:t>
            </w:r>
            <w:r>
              <w:rPr>
                <w:noProof/>
                <w:webHidden/>
              </w:rPr>
              <w:fldChar w:fldCharType="end"/>
            </w:r>
          </w:hyperlink>
        </w:p>
        <w:p w14:paraId="79500241" w14:textId="04945EC6" w:rsidR="001C2DDA" w:rsidRDefault="001C2DDA">
          <w:pPr>
            <w:pStyle w:val="TOC4"/>
            <w:tabs>
              <w:tab w:val="right" w:pos="9350"/>
            </w:tabs>
            <w:rPr>
              <w:rFonts w:asciiTheme="minorHAnsi" w:eastAsiaTheme="minorEastAsia" w:hAnsiTheme="minorHAnsi" w:cstheme="minorBidi"/>
              <w:noProof/>
              <w:kern w:val="2"/>
              <w:sz w:val="22"/>
              <w:szCs w:val="22"/>
              <w14:ligatures w14:val="standardContextual"/>
            </w:rPr>
          </w:pPr>
          <w:hyperlink w:anchor="_Toc154744425" w:history="1">
            <w:r w:rsidRPr="00E845C5">
              <w:rPr>
                <w:rStyle w:val="Hyperlink"/>
                <w:noProof/>
              </w:rPr>
              <w:t>Invalid phone numbers</w:t>
            </w:r>
            <w:r>
              <w:rPr>
                <w:noProof/>
                <w:webHidden/>
              </w:rPr>
              <w:tab/>
            </w:r>
            <w:r>
              <w:rPr>
                <w:noProof/>
                <w:webHidden/>
              </w:rPr>
              <w:fldChar w:fldCharType="begin"/>
            </w:r>
            <w:r>
              <w:rPr>
                <w:noProof/>
                <w:webHidden/>
              </w:rPr>
              <w:instrText xml:space="preserve"> PAGEREF _Toc154744425 \h </w:instrText>
            </w:r>
            <w:r>
              <w:rPr>
                <w:noProof/>
                <w:webHidden/>
              </w:rPr>
            </w:r>
            <w:r>
              <w:rPr>
                <w:noProof/>
                <w:webHidden/>
              </w:rPr>
              <w:fldChar w:fldCharType="separate"/>
            </w:r>
            <w:r>
              <w:rPr>
                <w:noProof/>
                <w:webHidden/>
              </w:rPr>
              <w:t>46</w:t>
            </w:r>
            <w:r>
              <w:rPr>
                <w:noProof/>
                <w:webHidden/>
              </w:rPr>
              <w:fldChar w:fldCharType="end"/>
            </w:r>
          </w:hyperlink>
        </w:p>
        <w:p w14:paraId="0D7371AD" w14:textId="64A8BFC6" w:rsidR="001C2DDA" w:rsidRDefault="001C2DDA">
          <w:pPr>
            <w:pStyle w:val="TOC4"/>
            <w:tabs>
              <w:tab w:val="right" w:pos="9350"/>
            </w:tabs>
            <w:rPr>
              <w:rFonts w:asciiTheme="minorHAnsi" w:eastAsiaTheme="minorEastAsia" w:hAnsiTheme="minorHAnsi" w:cstheme="minorBidi"/>
              <w:noProof/>
              <w:kern w:val="2"/>
              <w:sz w:val="22"/>
              <w:szCs w:val="22"/>
              <w14:ligatures w14:val="standardContextual"/>
            </w:rPr>
          </w:pPr>
          <w:hyperlink w:anchor="_Toc154744426" w:history="1">
            <w:r w:rsidRPr="00E845C5">
              <w:rPr>
                <w:rStyle w:val="Hyperlink"/>
                <w:noProof/>
              </w:rPr>
              <w:t>Finish editing section before moving to another</w:t>
            </w:r>
            <w:r>
              <w:rPr>
                <w:noProof/>
                <w:webHidden/>
              </w:rPr>
              <w:tab/>
            </w:r>
            <w:r>
              <w:rPr>
                <w:noProof/>
                <w:webHidden/>
              </w:rPr>
              <w:fldChar w:fldCharType="begin"/>
            </w:r>
            <w:r>
              <w:rPr>
                <w:noProof/>
                <w:webHidden/>
              </w:rPr>
              <w:instrText xml:space="preserve"> PAGEREF _Toc154744426 \h </w:instrText>
            </w:r>
            <w:r>
              <w:rPr>
                <w:noProof/>
                <w:webHidden/>
              </w:rPr>
            </w:r>
            <w:r>
              <w:rPr>
                <w:noProof/>
                <w:webHidden/>
              </w:rPr>
              <w:fldChar w:fldCharType="separate"/>
            </w:r>
            <w:r>
              <w:rPr>
                <w:noProof/>
                <w:webHidden/>
              </w:rPr>
              <w:t>47</w:t>
            </w:r>
            <w:r>
              <w:rPr>
                <w:noProof/>
                <w:webHidden/>
              </w:rPr>
              <w:fldChar w:fldCharType="end"/>
            </w:r>
          </w:hyperlink>
        </w:p>
        <w:p w14:paraId="20DCA948" w14:textId="0A7690C5" w:rsidR="001C2DDA" w:rsidRDefault="001C2DDA">
          <w:pPr>
            <w:pStyle w:val="TOC4"/>
            <w:tabs>
              <w:tab w:val="right" w:pos="9350"/>
            </w:tabs>
            <w:rPr>
              <w:rFonts w:asciiTheme="minorHAnsi" w:eastAsiaTheme="minorEastAsia" w:hAnsiTheme="minorHAnsi" w:cstheme="minorBidi"/>
              <w:noProof/>
              <w:kern w:val="2"/>
              <w:sz w:val="22"/>
              <w:szCs w:val="22"/>
              <w14:ligatures w14:val="standardContextual"/>
            </w:rPr>
          </w:pPr>
          <w:hyperlink w:anchor="_Toc154744427" w:history="1">
            <w:r w:rsidRPr="00E845C5">
              <w:rPr>
                <w:rStyle w:val="Hyperlink"/>
                <w:noProof/>
              </w:rPr>
              <w:t>Canceling</w:t>
            </w:r>
            <w:r>
              <w:rPr>
                <w:noProof/>
                <w:webHidden/>
              </w:rPr>
              <w:tab/>
            </w:r>
            <w:r>
              <w:rPr>
                <w:noProof/>
                <w:webHidden/>
              </w:rPr>
              <w:fldChar w:fldCharType="begin"/>
            </w:r>
            <w:r>
              <w:rPr>
                <w:noProof/>
                <w:webHidden/>
              </w:rPr>
              <w:instrText xml:space="preserve"> PAGEREF _Toc154744427 \h </w:instrText>
            </w:r>
            <w:r>
              <w:rPr>
                <w:noProof/>
                <w:webHidden/>
              </w:rPr>
            </w:r>
            <w:r>
              <w:rPr>
                <w:noProof/>
                <w:webHidden/>
              </w:rPr>
              <w:fldChar w:fldCharType="separate"/>
            </w:r>
            <w:r>
              <w:rPr>
                <w:noProof/>
                <w:webHidden/>
              </w:rPr>
              <w:t>48</w:t>
            </w:r>
            <w:r>
              <w:rPr>
                <w:noProof/>
                <w:webHidden/>
              </w:rPr>
              <w:fldChar w:fldCharType="end"/>
            </w:r>
          </w:hyperlink>
        </w:p>
        <w:p w14:paraId="4C56E1CF" w14:textId="1982B542" w:rsidR="001C2DDA" w:rsidRDefault="001C2DDA">
          <w:pPr>
            <w:pStyle w:val="TOC4"/>
            <w:tabs>
              <w:tab w:val="right" w:pos="9350"/>
            </w:tabs>
            <w:rPr>
              <w:rFonts w:asciiTheme="minorHAnsi" w:eastAsiaTheme="minorEastAsia" w:hAnsiTheme="minorHAnsi" w:cstheme="minorBidi"/>
              <w:noProof/>
              <w:kern w:val="2"/>
              <w:sz w:val="22"/>
              <w:szCs w:val="22"/>
              <w14:ligatures w14:val="standardContextual"/>
            </w:rPr>
          </w:pPr>
          <w:hyperlink w:anchor="_Toc154744428" w:history="1">
            <w:r w:rsidRPr="00E845C5">
              <w:rPr>
                <w:rStyle w:val="Hyperlink"/>
                <w:noProof/>
              </w:rPr>
              <w:t>Trying to leave a page without saving</w:t>
            </w:r>
            <w:r>
              <w:rPr>
                <w:noProof/>
                <w:webHidden/>
              </w:rPr>
              <w:tab/>
            </w:r>
            <w:r>
              <w:rPr>
                <w:noProof/>
                <w:webHidden/>
              </w:rPr>
              <w:fldChar w:fldCharType="begin"/>
            </w:r>
            <w:r>
              <w:rPr>
                <w:noProof/>
                <w:webHidden/>
              </w:rPr>
              <w:instrText xml:space="preserve"> PAGEREF _Toc154744428 \h </w:instrText>
            </w:r>
            <w:r>
              <w:rPr>
                <w:noProof/>
                <w:webHidden/>
              </w:rPr>
            </w:r>
            <w:r>
              <w:rPr>
                <w:noProof/>
                <w:webHidden/>
              </w:rPr>
              <w:fldChar w:fldCharType="separate"/>
            </w:r>
            <w:r>
              <w:rPr>
                <w:noProof/>
                <w:webHidden/>
              </w:rPr>
              <w:t>49</w:t>
            </w:r>
            <w:r>
              <w:rPr>
                <w:noProof/>
                <w:webHidden/>
              </w:rPr>
              <w:fldChar w:fldCharType="end"/>
            </w:r>
          </w:hyperlink>
        </w:p>
        <w:p w14:paraId="3C2193F2" w14:textId="4B8162B7" w:rsidR="001C2DDA" w:rsidRDefault="001C2DDA">
          <w:pPr>
            <w:pStyle w:val="TOC4"/>
            <w:tabs>
              <w:tab w:val="right" w:pos="9350"/>
            </w:tabs>
            <w:rPr>
              <w:rFonts w:asciiTheme="minorHAnsi" w:eastAsiaTheme="minorEastAsia" w:hAnsiTheme="minorHAnsi" w:cstheme="minorBidi"/>
              <w:noProof/>
              <w:kern w:val="2"/>
              <w:sz w:val="22"/>
              <w:szCs w:val="22"/>
              <w14:ligatures w14:val="standardContextual"/>
            </w:rPr>
          </w:pPr>
          <w:hyperlink w:anchor="_Toc154744429" w:history="1">
            <w:r w:rsidRPr="00E845C5">
              <w:rPr>
                <w:rStyle w:val="Hyperlink"/>
                <w:noProof/>
              </w:rPr>
              <w:t>Saving error</w:t>
            </w:r>
            <w:r>
              <w:rPr>
                <w:noProof/>
                <w:webHidden/>
              </w:rPr>
              <w:tab/>
            </w:r>
            <w:r>
              <w:rPr>
                <w:noProof/>
                <w:webHidden/>
              </w:rPr>
              <w:fldChar w:fldCharType="begin"/>
            </w:r>
            <w:r>
              <w:rPr>
                <w:noProof/>
                <w:webHidden/>
              </w:rPr>
              <w:instrText xml:space="preserve"> PAGEREF _Toc154744429 \h </w:instrText>
            </w:r>
            <w:r>
              <w:rPr>
                <w:noProof/>
                <w:webHidden/>
              </w:rPr>
            </w:r>
            <w:r>
              <w:rPr>
                <w:noProof/>
                <w:webHidden/>
              </w:rPr>
              <w:fldChar w:fldCharType="separate"/>
            </w:r>
            <w:r>
              <w:rPr>
                <w:noProof/>
                <w:webHidden/>
              </w:rPr>
              <w:t>49</w:t>
            </w:r>
            <w:r>
              <w:rPr>
                <w:noProof/>
                <w:webHidden/>
              </w:rPr>
              <w:fldChar w:fldCharType="end"/>
            </w:r>
          </w:hyperlink>
        </w:p>
        <w:p w14:paraId="6F358B45" w14:textId="209A7BF5" w:rsidR="001C2DDA" w:rsidRDefault="001C2DDA">
          <w:pPr>
            <w:pStyle w:val="TOC4"/>
            <w:tabs>
              <w:tab w:val="right" w:pos="9350"/>
            </w:tabs>
            <w:rPr>
              <w:rFonts w:asciiTheme="minorHAnsi" w:eastAsiaTheme="minorEastAsia" w:hAnsiTheme="minorHAnsi" w:cstheme="minorBidi"/>
              <w:noProof/>
              <w:kern w:val="2"/>
              <w:sz w:val="22"/>
              <w:szCs w:val="22"/>
              <w14:ligatures w14:val="standardContextual"/>
            </w:rPr>
          </w:pPr>
          <w:hyperlink w:anchor="_Toc154744430" w:history="1">
            <w:r w:rsidRPr="00E845C5">
              <w:rPr>
                <w:rStyle w:val="Hyperlink"/>
                <w:noProof/>
              </w:rPr>
              <w:t>Update is delayed</w:t>
            </w:r>
            <w:r>
              <w:rPr>
                <w:noProof/>
                <w:webHidden/>
              </w:rPr>
              <w:tab/>
            </w:r>
            <w:r>
              <w:rPr>
                <w:noProof/>
                <w:webHidden/>
              </w:rPr>
              <w:fldChar w:fldCharType="begin"/>
            </w:r>
            <w:r>
              <w:rPr>
                <w:noProof/>
                <w:webHidden/>
              </w:rPr>
              <w:instrText xml:space="preserve"> PAGEREF _Toc154744430 \h </w:instrText>
            </w:r>
            <w:r>
              <w:rPr>
                <w:noProof/>
                <w:webHidden/>
              </w:rPr>
            </w:r>
            <w:r>
              <w:rPr>
                <w:noProof/>
                <w:webHidden/>
              </w:rPr>
              <w:fldChar w:fldCharType="separate"/>
            </w:r>
            <w:r>
              <w:rPr>
                <w:noProof/>
                <w:webHidden/>
              </w:rPr>
              <w:t>50</w:t>
            </w:r>
            <w:r>
              <w:rPr>
                <w:noProof/>
                <w:webHidden/>
              </w:rPr>
              <w:fldChar w:fldCharType="end"/>
            </w:r>
          </w:hyperlink>
        </w:p>
        <w:p w14:paraId="742CC688" w14:textId="3FF927EB"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431" w:history="1">
            <w:r w:rsidRPr="00E845C5">
              <w:rPr>
                <w:rStyle w:val="Hyperlink"/>
                <w:noProof/>
              </w:rPr>
              <w:t>General errors</w:t>
            </w:r>
            <w:r>
              <w:rPr>
                <w:noProof/>
                <w:webHidden/>
              </w:rPr>
              <w:tab/>
            </w:r>
            <w:r>
              <w:rPr>
                <w:noProof/>
                <w:webHidden/>
              </w:rPr>
              <w:fldChar w:fldCharType="begin"/>
            </w:r>
            <w:r>
              <w:rPr>
                <w:noProof/>
                <w:webHidden/>
              </w:rPr>
              <w:instrText xml:space="preserve"> PAGEREF _Toc154744431 \h </w:instrText>
            </w:r>
            <w:r>
              <w:rPr>
                <w:noProof/>
                <w:webHidden/>
              </w:rPr>
            </w:r>
            <w:r>
              <w:rPr>
                <w:noProof/>
                <w:webHidden/>
              </w:rPr>
              <w:fldChar w:fldCharType="separate"/>
            </w:r>
            <w:r>
              <w:rPr>
                <w:noProof/>
                <w:webHidden/>
              </w:rPr>
              <w:t>51</w:t>
            </w:r>
            <w:r>
              <w:rPr>
                <w:noProof/>
                <w:webHidden/>
              </w:rPr>
              <w:fldChar w:fldCharType="end"/>
            </w:r>
          </w:hyperlink>
        </w:p>
        <w:p w14:paraId="74C941F8" w14:textId="7E858890" w:rsidR="001C2DDA" w:rsidRDefault="001C2DDA">
          <w:pPr>
            <w:pStyle w:val="TOC4"/>
            <w:tabs>
              <w:tab w:val="right" w:pos="9350"/>
            </w:tabs>
            <w:rPr>
              <w:rFonts w:asciiTheme="minorHAnsi" w:eastAsiaTheme="minorEastAsia" w:hAnsiTheme="minorHAnsi" w:cstheme="minorBidi"/>
              <w:noProof/>
              <w:kern w:val="2"/>
              <w:sz w:val="22"/>
              <w:szCs w:val="22"/>
              <w14:ligatures w14:val="standardContextual"/>
            </w:rPr>
          </w:pPr>
          <w:hyperlink w:anchor="_Toc154744432" w:history="1">
            <w:r w:rsidRPr="00E845C5">
              <w:rPr>
                <w:rStyle w:val="Hyperlink"/>
                <w:noProof/>
              </w:rPr>
              <w:t>Can’t access personal information</w:t>
            </w:r>
            <w:r>
              <w:rPr>
                <w:noProof/>
                <w:webHidden/>
              </w:rPr>
              <w:tab/>
            </w:r>
            <w:r>
              <w:rPr>
                <w:noProof/>
                <w:webHidden/>
              </w:rPr>
              <w:fldChar w:fldCharType="begin"/>
            </w:r>
            <w:r>
              <w:rPr>
                <w:noProof/>
                <w:webHidden/>
              </w:rPr>
              <w:instrText xml:space="preserve"> PAGEREF _Toc154744432 \h </w:instrText>
            </w:r>
            <w:r>
              <w:rPr>
                <w:noProof/>
                <w:webHidden/>
              </w:rPr>
            </w:r>
            <w:r>
              <w:rPr>
                <w:noProof/>
                <w:webHidden/>
              </w:rPr>
              <w:fldChar w:fldCharType="separate"/>
            </w:r>
            <w:r>
              <w:rPr>
                <w:noProof/>
                <w:webHidden/>
              </w:rPr>
              <w:t>51</w:t>
            </w:r>
            <w:r>
              <w:rPr>
                <w:noProof/>
                <w:webHidden/>
              </w:rPr>
              <w:fldChar w:fldCharType="end"/>
            </w:r>
          </w:hyperlink>
        </w:p>
        <w:p w14:paraId="67F4BCF4" w14:textId="264703D2" w:rsidR="001C2DDA" w:rsidRDefault="001C2DDA">
          <w:pPr>
            <w:pStyle w:val="TOC4"/>
            <w:tabs>
              <w:tab w:val="right" w:pos="9350"/>
            </w:tabs>
            <w:rPr>
              <w:rFonts w:asciiTheme="minorHAnsi" w:eastAsiaTheme="minorEastAsia" w:hAnsiTheme="minorHAnsi" w:cstheme="minorBidi"/>
              <w:noProof/>
              <w:kern w:val="2"/>
              <w:sz w:val="22"/>
              <w:szCs w:val="22"/>
              <w14:ligatures w14:val="standardContextual"/>
            </w:rPr>
          </w:pPr>
          <w:hyperlink w:anchor="_Toc154744433" w:history="1">
            <w:r w:rsidRPr="00E845C5">
              <w:rPr>
                <w:rStyle w:val="Hyperlink"/>
                <w:noProof/>
              </w:rPr>
              <w:t>Multiple accounts</w:t>
            </w:r>
            <w:r>
              <w:rPr>
                <w:noProof/>
                <w:webHidden/>
              </w:rPr>
              <w:tab/>
            </w:r>
            <w:r>
              <w:rPr>
                <w:noProof/>
                <w:webHidden/>
              </w:rPr>
              <w:fldChar w:fldCharType="begin"/>
            </w:r>
            <w:r>
              <w:rPr>
                <w:noProof/>
                <w:webHidden/>
              </w:rPr>
              <w:instrText xml:space="preserve"> PAGEREF _Toc154744433 \h </w:instrText>
            </w:r>
            <w:r>
              <w:rPr>
                <w:noProof/>
                <w:webHidden/>
              </w:rPr>
            </w:r>
            <w:r>
              <w:rPr>
                <w:noProof/>
                <w:webHidden/>
              </w:rPr>
              <w:fldChar w:fldCharType="separate"/>
            </w:r>
            <w:r>
              <w:rPr>
                <w:noProof/>
                <w:webHidden/>
              </w:rPr>
              <w:t>51</w:t>
            </w:r>
            <w:r>
              <w:rPr>
                <w:noProof/>
                <w:webHidden/>
              </w:rPr>
              <w:fldChar w:fldCharType="end"/>
            </w:r>
          </w:hyperlink>
        </w:p>
        <w:p w14:paraId="3301D234" w14:textId="00B690B9" w:rsidR="001C2DDA" w:rsidRDefault="001C2DDA">
          <w:pPr>
            <w:pStyle w:val="TOC5"/>
            <w:tabs>
              <w:tab w:val="right" w:pos="9350"/>
            </w:tabs>
            <w:rPr>
              <w:rFonts w:asciiTheme="minorHAnsi" w:eastAsiaTheme="minorEastAsia" w:hAnsiTheme="minorHAnsi" w:cstheme="minorBidi"/>
              <w:noProof/>
              <w:kern w:val="2"/>
              <w:sz w:val="22"/>
              <w:szCs w:val="22"/>
              <w14:ligatures w14:val="standardContextual"/>
            </w:rPr>
          </w:pPr>
          <w:hyperlink w:anchor="_Toc154744434" w:history="1">
            <w:r w:rsidRPr="00E845C5">
              <w:rPr>
                <w:rStyle w:val="Hyperlink"/>
                <w:noProof/>
              </w:rPr>
              <w:t>To find out if this is about an account on MyHealtheVet</w:t>
            </w:r>
            <w:r>
              <w:rPr>
                <w:noProof/>
                <w:webHidden/>
              </w:rPr>
              <w:tab/>
            </w:r>
            <w:r>
              <w:rPr>
                <w:noProof/>
                <w:webHidden/>
              </w:rPr>
              <w:fldChar w:fldCharType="begin"/>
            </w:r>
            <w:r>
              <w:rPr>
                <w:noProof/>
                <w:webHidden/>
              </w:rPr>
              <w:instrText xml:space="preserve"> PAGEREF _Toc154744434 \h </w:instrText>
            </w:r>
            <w:r>
              <w:rPr>
                <w:noProof/>
                <w:webHidden/>
              </w:rPr>
            </w:r>
            <w:r>
              <w:rPr>
                <w:noProof/>
                <w:webHidden/>
              </w:rPr>
              <w:fldChar w:fldCharType="separate"/>
            </w:r>
            <w:r>
              <w:rPr>
                <w:noProof/>
                <w:webHidden/>
              </w:rPr>
              <w:t>51</w:t>
            </w:r>
            <w:r>
              <w:rPr>
                <w:noProof/>
                <w:webHidden/>
              </w:rPr>
              <w:fldChar w:fldCharType="end"/>
            </w:r>
          </w:hyperlink>
        </w:p>
        <w:p w14:paraId="67E9EE81" w14:textId="1520278A" w:rsidR="001C2DDA" w:rsidRDefault="001C2DDA">
          <w:pPr>
            <w:pStyle w:val="TOC5"/>
            <w:tabs>
              <w:tab w:val="right" w:pos="9350"/>
            </w:tabs>
            <w:rPr>
              <w:rFonts w:asciiTheme="minorHAnsi" w:eastAsiaTheme="minorEastAsia" w:hAnsiTheme="minorHAnsi" w:cstheme="minorBidi"/>
              <w:noProof/>
              <w:kern w:val="2"/>
              <w:sz w:val="22"/>
              <w:szCs w:val="22"/>
              <w14:ligatures w14:val="standardContextual"/>
            </w:rPr>
          </w:pPr>
          <w:hyperlink w:anchor="_Toc154744435" w:history="1">
            <w:r w:rsidRPr="00E845C5">
              <w:rPr>
                <w:rStyle w:val="Hyperlink"/>
                <w:noProof/>
              </w:rPr>
              <w:t>To find out if this is about an account with Department of Defense</w:t>
            </w:r>
            <w:r>
              <w:rPr>
                <w:noProof/>
                <w:webHidden/>
              </w:rPr>
              <w:tab/>
            </w:r>
            <w:r>
              <w:rPr>
                <w:noProof/>
                <w:webHidden/>
              </w:rPr>
              <w:fldChar w:fldCharType="begin"/>
            </w:r>
            <w:r>
              <w:rPr>
                <w:noProof/>
                <w:webHidden/>
              </w:rPr>
              <w:instrText xml:space="preserve"> PAGEREF _Toc154744435 \h </w:instrText>
            </w:r>
            <w:r>
              <w:rPr>
                <w:noProof/>
                <w:webHidden/>
              </w:rPr>
            </w:r>
            <w:r>
              <w:rPr>
                <w:noProof/>
                <w:webHidden/>
              </w:rPr>
              <w:fldChar w:fldCharType="separate"/>
            </w:r>
            <w:r>
              <w:rPr>
                <w:noProof/>
                <w:webHidden/>
              </w:rPr>
              <w:t>52</w:t>
            </w:r>
            <w:r>
              <w:rPr>
                <w:noProof/>
                <w:webHidden/>
              </w:rPr>
              <w:fldChar w:fldCharType="end"/>
            </w:r>
          </w:hyperlink>
        </w:p>
        <w:p w14:paraId="146FADFF" w14:textId="4447F8E3" w:rsidR="001C2DDA" w:rsidRDefault="001C2DDA">
          <w:pPr>
            <w:pStyle w:val="TOC4"/>
            <w:tabs>
              <w:tab w:val="right" w:pos="9350"/>
            </w:tabs>
            <w:rPr>
              <w:rFonts w:asciiTheme="minorHAnsi" w:eastAsiaTheme="minorEastAsia" w:hAnsiTheme="minorHAnsi" w:cstheme="minorBidi"/>
              <w:noProof/>
              <w:kern w:val="2"/>
              <w:sz w:val="22"/>
              <w:szCs w:val="22"/>
              <w14:ligatures w14:val="standardContextual"/>
            </w:rPr>
          </w:pPr>
          <w:hyperlink w:anchor="_Toc154744436" w:history="1">
            <w:r w:rsidRPr="00E845C5">
              <w:rPr>
                <w:rStyle w:val="Hyperlink"/>
                <w:noProof/>
              </w:rPr>
              <w:t>User information doesn’t match our Veteran records</w:t>
            </w:r>
            <w:r>
              <w:rPr>
                <w:noProof/>
                <w:webHidden/>
              </w:rPr>
              <w:tab/>
            </w:r>
            <w:r>
              <w:rPr>
                <w:noProof/>
                <w:webHidden/>
              </w:rPr>
              <w:fldChar w:fldCharType="begin"/>
            </w:r>
            <w:r>
              <w:rPr>
                <w:noProof/>
                <w:webHidden/>
              </w:rPr>
              <w:instrText xml:space="preserve"> PAGEREF _Toc154744436 \h </w:instrText>
            </w:r>
            <w:r>
              <w:rPr>
                <w:noProof/>
                <w:webHidden/>
              </w:rPr>
            </w:r>
            <w:r>
              <w:rPr>
                <w:noProof/>
                <w:webHidden/>
              </w:rPr>
              <w:fldChar w:fldCharType="separate"/>
            </w:r>
            <w:r>
              <w:rPr>
                <w:noProof/>
                <w:webHidden/>
              </w:rPr>
              <w:t>52</w:t>
            </w:r>
            <w:r>
              <w:rPr>
                <w:noProof/>
                <w:webHidden/>
              </w:rPr>
              <w:fldChar w:fldCharType="end"/>
            </w:r>
          </w:hyperlink>
        </w:p>
        <w:p w14:paraId="1B72CF07" w14:textId="647150A3"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437" w:history="1">
            <w:r w:rsidRPr="00E845C5">
              <w:rPr>
                <w:rStyle w:val="Hyperlink"/>
                <w:noProof/>
              </w:rPr>
              <w:t>User Account is Blocked:</w:t>
            </w:r>
            <w:r>
              <w:rPr>
                <w:noProof/>
                <w:webHidden/>
              </w:rPr>
              <w:tab/>
            </w:r>
            <w:r>
              <w:rPr>
                <w:noProof/>
                <w:webHidden/>
              </w:rPr>
              <w:fldChar w:fldCharType="begin"/>
            </w:r>
            <w:r>
              <w:rPr>
                <w:noProof/>
                <w:webHidden/>
              </w:rPr>
              <w:instrText xml:space="preserve"> PAGEREF _Toc154744437 \h </w:instrText>
            </w:r>
            <w:r>
              <w:rPr>
                <w:noProof/>
                <w:webHidden/>
              </w:rPr>
            </w:r>
            <w:r>
              <w:rPr>
                <w:noProof/>
                <w:webHidden/>
              </w:rPr>
              <w:fldChar w:fldCharType="separate"/>
            </w:r>
            <w:r>
              <w:rPr>
                <w:noProof/>
                <w:webHidden/>
              </w:rPr>
              <w:t>53</w:t>
            </w:r>
            <w:r>
              <w:rPr>
                <w:noProof/>
                <w:webHidden/>
              </w:rPr>
              <w:fldChar w:fldCharType="end"/>
            </w:r>
          </w:hyperlink>
        </w:p>
        <w:p w14:paraId="1E7D0CA6" w14:textId="14426C7E" w:rsidR="001C2DDA" w:rsidRDefault="001C2DDA">
          <w:pPr>
            <w:pStyle w:val="TOC1"/>
            <w:rPr>
              <w:rFonts w:asciiTheme="minorHAnsi" w:eastAsiaTheme="minorEastAsia" w:hAnsiTheme="minorHAnsi" w:cstheme="minorBidi"/>
              <w:noProof/>
              <w:kern w:val="2"/>
              <w:sz w:val="22"/>
              <w:szCs w:val="22"/>
              <w14:ligatures w14:val="standardContextual"/>
            </w:rPr>
          </w:pPr>
          <w:hyperlink w:anchor="_Toc154744438" w:history="1">
            <w:r w:rsidRPr="00E845C5">
              <w:rPr>
                <w:rStyle w:val="Hyperlink"/>
                <w:noProof/>
              </w:rPr>
              <w:t>Section Overview: Military Information</w:t>
            </w:r>
            <w:r>
              <w:rPr>
                <w:noProof/>
                <w:webHidden/>
              </w:rPr>
              <w:tab/>
            </w:r>
            <w:r>
              <w:rPr>
                <w:noProof/>
                <w:webHidden/>
              </w:rPr>
              <w:fldChar w:fldCharType="begin"/>
            </w:r>
            <w:r>
              <w:rPr>
                <w:noProof/>
                <w:webHidden/>
              </w:rPr>
              <w:instrText xml:space="preserve"> PAGEREF _Toc154744438 \h </w:instrText>
            </w:r>
            <w:r>
              <w:rPr>
                <w:noProof/>
                <w:webHidden/>
              </w:rPr>
            </w:r>
            <w:r>
              <w:rPr>
                <w:noProof/>
                <w:webHidden/>
              </w:rPr>
              <w:fldChar w:fldCharType="separate"/>
            </w:r>
            <w:r>
              <w:rPr>
                <w:noProof/>
                <w:webHidden/>
              </w:rPr>
              <w:t>55</w:t>
            </w:r>
            <w:r>
              <w:rPr>
                <w:noProof/>
                <w:webHidden/>
              </w:rPr>
              <w:fldChar w:fldCharType="end"/>
            </w:r>
          </w:hyperlink>
        </w:p>
        <w:p w14:paraId="3E5AEC42" w14:textId="6CD79120" w:rsidR="001C2DDA" w:rsidRDefault="001C2DDA">
          <w:pPr>
            <w:pStyle w:val="TOC2"/>
            <w:rPr>
              <w:rFonts w:asciiTheme="minorHAnsi" w:eastAsiaTheme="minorEastAsia" w:hAnsiTheme="minorHAnsi" w:cstheme="minorBidi"/>
              <w:noProof/>
              <w:kern w:val="2"/>
              <w:sz w:val="22"/>
              <w:szCs w:val="22"/>
              <w14:ligatures w14:val="standardContextual"/>
            </w:rPr>
          </w:pPr>
          <w:hyperlink w:anchor="_Toc154744439" w:history="1">
            <w:r w:rsidRPr="00E845C5">
              <w:rPr>
                <w:rStyle w:val="Hyperlink"/>
                <w:noProof/>
              </w:rPr>
              <w:t>User Access</w:t>
            </w:r>
            <w:r>
              <w:rPr>
                <w:noProof/>
                <w:webHidden/>
              </w:rPr>
              <w:tab/>
            </w:r>
            <w:r>
              <w:rPr>
                <w:noProof/>
                <w:webHidden/>
              </w:rPr>
              <w:fldChar w:fldCharType="begin"/>
            </w:r>
            <w:r>
              <w:rPr>
                <w:noProof/>
                <w:webHidden/>
              </w:rPr>
              <w:instrText xml:space="preserve"> PAGEREF _Toc154744439 \h </w:instrText>
            </w:r>
            <w:r>
              <w:rPr>
                <w:noProof/>
                <w:webHidden/>
              </w:rPr>
            </w:r>
            <w:r>
              <w:rPr>
                <w:noProof/>
                <w:webHidden/>
              </w:rPr>
              <w:fldChar w:fldCharType="separate"/>
            </w:r>
            <w:r>
              <w:rPr>
                <w:noProof/>
                <w:webHidden/>
              </w:rPr>
              <w:t>56</w:t>
            </w:r>
            <w:r>
              <w:rPr>
                <w:noProof/>
                <w:webHidden/>
              </w:rPr>
              <w:fldChar w:fldCharType="end"/>
            </w:r>
          </w:hyperlink>
        </w:p>
        <w:p w14:paraId="41268368" w14:textId="04816745"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440" w:history="1">
            <w:r w:rsidRPr="00E845C5">
              <w:rPr>
                <w:rStyle w:val="Hyperlink"/>
                <w:noProof/>
              </w:rPr>
              <w:t>Users who have not verified their identity (LOA1)</w:t>
            </w:r>
            <w:r>
              <w:rPr>
                <w:noProof/>
                <w:webHidden/>
              </w:rPr>
              <w:tab/>
            </w:r>
            <w:r>
              <w:rPr>
                <w:noProof/>
                <w:webHidden/>
              </w:rPr>
              <w:fldChar w:fldCharType="begin"/>
            </w:r>
            <w:r>
              <w:rPr>
                <w:noProof/>
                <w:webHidden/>
              </w:rPr>
              <w:instrText xml:space="preserve"> PAGEREF _Toc154744440 \h </w:instrText>
            </w:r>
            <w:r>
              <w:rPr>
                <w:noProof/>
                <w:webHidden/>
              </w:rPr>
            </w:r>
            <w:r>
              <w:rPr>
                <w:noProof/>
                <w:webHidden/>
              </w:rPr>
              <w:fldChar w:fldCharType="separate"/>
            </w:r>
            <w:r>
              <w:rPr>
                <w:noProof/>
                <w:webHidden/>
              </w:rPr>
              <w:t>56</w:t>
            </w:r>
            <w:r>
              <w:rPr>
                <w:noProof/>
                <w:webHidden/>
              </w:rPr>
              <w:fldChar w:fldCharType="end"/>
            </w:r>
          </w:hyperlink>
        </w:p>
        <w:p w14:paraId="7D8C080A" w14:textId="55DDD0BC"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441" w:history="1">
            <w:r w:rsidRPr="00E845C5">
              <w:rPr>
                <w:rStyle w:val="Hyperlink"/>
                <w:noProof/>
              </w:rPr>
              <w:t>Users who have verified their identity (LOA3)</w:t>
            </w:r>
            <w:r>
              <w:rPr>
                <w:noProof/>
                <w:webHidden/>
              </w:rPr>
              <w:tab/>
            </w:r>
            <w:r>
              <w:rPr>
                <w:noProof/>
                <w:webHidden/>
              </w:rPr>
              <w:fldChar w:fldCharType="begin"/>
            </w:r>
            <w:r>
              <w:rPr>
                <w:noProof/>
                <w:webHidden/>
              </w:rPr>
              <w:instrText xml:space="preserve"> PAGEREF _Toc154744441 \h </w:instrText>
            </w:r>
            <w:r>
              <w:rPr>
                <w:noProof/>
                <w:webHidden/>
              </w:rPr>
            </w:r>
            <w:r>
              <w:rPr>
                <w:noProof/>
                <w:webHidden/>
              </w:rPr>
              <w:fldChar w:fldCharType="separate"/>
            </w:r>
            <w:r>
              <w:rPr>
                <w:noProof/>
                <w:webHidden/>
              </w:rPr>
              <w:t>56</w:t>
            </w:r>
            <w:r>
              <w:rPr>
                <w:noProof/>
                <w:webHidden/>
              </w:rPr>
              <w:fldChar w:fldCharType="end"/>
            </w:r>
          </w:hyperlink>
        </w:p>
        <w:p w14:paraId="001D70FB" w14:textId="195925E9"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442" w:history="1">
            <w:r w:rsidRPr="00E845C5">
              <w:rPr>
                <w:rStyle w:val="Hyperlink"/>
                <w:noProof/>
              </w:rPr>
              <w:t>Users who have a blocked account</w:t>
            </w:r>
            <w:r>
              <w:rPr>
                <w:noProof/>
                <w:webHidden/>
              </w:rPr>
              <w:tab/>
            </w:r>
            <w:r>
              <w:rPr>
                <w:noProof/>
                <w:webHidden/>
              </w:rPr>
              <w:fldChar w:fldCharType="begin"/>
            </w:r>
            <w:r>
              <w:rPr>
                <w:noProof/>
                <w:webHidden/>
              </w:rPr>
              <w:instrText xml:space="preserve"> PAGEREF _Toc154744442 \h </w:instrText>
            </w:r>
            <w:r>
              <w:rPr>
                <w:noProof/>
                <w:webHidden/>
              </w:rPr>
            </w:r>
            <w:r>
              <w:rPr>
                <w:noProof/>
                <w:webHidden/>
              </w:rPr>
              <w:fldChar w:fldCharType="separate"/>
            </w:r>
            <w:r>
              <w:rPr>
                <w:noProof/>
                <w:webHidden/>
              </w:rPr>
              <w:t>56</w:t>
            </w:r>
            <w:r>
              <w:rPr>
                <w:noProof/>
                <w:webHidden/>
              </w:rPr>
              <w:fldChar w:fldCharType="end"/>
            </w:r>
          </w:hyperlink>
        </w:p>
        <w:p w14:paraId="0483FEB7" w14:textId="266DCCE7" w:rsidR="001C2DDA" w:rsidRDefault="001C2DDA">
          <w:pPr>
            <w:pStyle w:val="TOC2"/>
            <w:rPr>
              <w:rFonts w:asciiTheme="minorHAnsi" w:eastAsiaTheme="minorEastAsia" w:hAnsiTheme="minorHAnsi" w:cstheme="minorBidi"/>
              <w:noProof/>
              <w:kern w:val="2"/>
              <w:sz w:val="22"/>
              <w:szCs w:val="22"/>
              <w14:ligatures w14:val="standardContextual"/>
            </w:rPr>
          </w:pPr>
          <w:hyperlink w:anchor="_Toc154744443" w:history="1">
            <w:r w:rsidRPr="00E845C5">
              <w:rPr>
                <w:rStyle w:val="Hyperlink"/>
                <w:noProof/>
              </w:rPr>
              <w:t>Navigation</w:t>
            </w:r>
            <w:r>
              <w:rPr>
                <w:noProof/>
                <w:webHidden/>
              </w:rPr>
              <w:tab/>
            </w:r>
            <w:r>
              <w:rPr>
                <w:noProof/>
                <w:webHidden/>
              </w:rPr>
              <w:fldChar w:fldCharType="begin"/>
            </w:r>
            <w:r>
              <w:rPr>
                <w:noProof/>
                <w:webHidden/>
              </w:rPr>
              <w:instrText xml:space="preserve"> PAGEREF _Toc154744443 \h </w:instrText>
            </w:r>
            <w:r>
              <w:rPr>
                <w:noProof/>
                <w:webHidden/>
              </w:rPr>
            </w:r>
            <w:r>
              <w:rPr>
                <w:noProof/>
                <w:webHidden/>
              </w:rPr>
              <w:fldChar w:fldCharType="separate"/>
            </w:r>
            <w:r>
              <w:rPr>
                <w:noProof/>
                <w:webHidden/>
              </w:rPr>
              <w:t>56</w:t>
            </w:r>
            <w:r>
              <w:rPr>
                <w:noProof/>
                <w:webHidden/>
              </w:rPr>
              <w:fldChar w:fldCharType="end"/>
            </w:r>
          </w:hyperlink>
        </w:p>
        <w:p w14:paraId="56CF686E" w14:textId="44A12192" w:rsidR="001C2DDA" w:rsidRDefault="001C2DDA">
          <w:pPr>
            <w:pStyle w:val="TOC2"/>
            <w:rPr>
              <w:rFonts w:asciiTheme="minorHAnsi" w:eastAsiaTheme="minorEastAsia" w:hAnsiTheme="minorHAnsi" w:cstheme="minorBidi"/>
              <w:noProof/>
              <w:kern w:val="2"/>
              <w:sz w:val="22"/>
              <w:szCs w:val="22"/>
              <w14:ligatures w14:val="standardContextual"/>
            </w:rPr>
          </w:pPr>
          <w:hyperlink w:anchor="_Toc154744444" w:history="1">
            <w:r w:rsidRPr="00E845C5">
              <w:rPr>
                <w:rStyle w:val="Hyperlink"/>
                <w:noProof/>
              </w:rPr>
              <w:t>Functionality</w:t>
            </w:r>
            <w:r>
              <w:rPr>
                <w:noProof/>
                <w:webHidden/>
              </w:rPr>
              <w:tab/>
            </w:r>
            <w:r>
              <w:rPr>
                <w:noProof/>
                <w:webHidden/>
              </w:rPr>
              <w:fldChar w:fldCharType="begin"/>
            </w:r>
            <w:r>
              <w:rPr>
                <w:noProof/>
                <w:webHidden/>
              </w:rPr>
              <w:instrText xml:space="preserve"> PAGEREF _Toc154744444 \h </w:instrText>
            </w:r>
            <w:r>
              <w:rPr>
                <w:noProof/>
                <w:webHidden/>
              </w:rPr>
            </w:r>
            <w:r>
              <w:rPr>
                <w:noProof/>
                <w:webHidden/>
              </w:rPr>
              <w:fldChar w:fldCharType="separate"/>
            </w:r>
            <w:r>
              <w:rPr>
                <w:noProof/>
                <w:webHidden/>
              </w:rPr>
              <w:t>57</w:t>
            </w:r>
            <w:r>
              <w:rPr>
                <w:noProof/>
                <w:webHidden/>
              </w:rPr>
              <w:fldChar w:fldCharType="end"/>
            </w:r>
          </w:hyperlink>
        </w:p>
        <w:p w14:paraId="6DE623C7" w14:textId="7D5B955C"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445" w:history="1">
            <w:r w:rsidRPr="00E845C5">
              <w:rPr>
                <w:rStyle w:val="Hyperlink"/>
                <w:noProof/>
              </w:rPr>
              <w:t>Editing Military Information</w:t>
            </w:r>
            <w:r>
              <w:rPr>
                <w:noProof/>
                <w:webHidden/>
              </w:rPr>
              <w:tab/>
            </w:r>
            <w:r>
              <w:rPr>
                <w:noProof/>
                <w:webHidden/>
              </w:rPr>
              <w:fldChar w:fldCharType="begin"/>
            </w:r>
            <w:r>
              <w:rPr>
                <w:noProof/>
                <w:webHidden/>
              </w:rPr>
              <w:instrText xml:space="preserve"> PAGEREF _Toc154744445 \h </w:instrText>
            </w:r>
            <w:r>
              <w:rPr>
                <w:noProof/>
                <w:webHidden/>
              </w:rPr>
            </w:r>
            <w:r>
              <w:rPr>
                <w:noProof/>
                <w:webHidden/>
              </w:rPr>
              <w:fldChar w:fldCharType="separate"/>
            </w:r>
            <w:r>
              <w:rPr>
                <w:noProof/>
                <w:webHidden/>
              </w:rPr>
              <w:t>57</w:t>
            </w:r>
            <w:r>
              <w:rPr>
                <w:noProof/>
                <w:webHidden/>
              </w:rPr>
              <w:fldChar w:fldCharType="end"/>
            </w:r>
          </w:hyperlink>
        </w:p>
        <w:p w14:paraId="30F77EDB" w14:textId="05F1C14C" w:rsidR="001C2DDA" w:rsidRDefault="001C2DDA">
          <w:pPr>
            <w:pStyle w:val="TOC2"/>
            <w:rPr>
              <w:rFonts w:asciiTheme="minorHAnsi" w:eastAsiaTheme="minorEastAsia" w:hAnsiTheme="minorHAnsi" w:cstheme="minorBidi"/>
              <w:noProof/>
              <w:kern w:val="2"/>
              <w:sz w:val="22"/>
              <w:szCs w:val="22"/>
              <w14:ligatures w14:val="standardContextual"/>
            </w:rPr>
          </w:pPr>
          <w:hyperlink w:anchor="_Toc154744446" w:history="1">
            <w:r w:rsidRPr="00E845C5">
              <w:rPr>
                <w:rStyle w:val="Hyperlink"/>
                <w:noProof/>
              </w:rPr>
              <w:t>Major Issues and Error Messages</w:t>
            </w:r>
            <w:r>
              <w:rPr>
                <w:noProof/>
                <w:webHidden/>
              </w:rPr>
              <w:tab/>
            </w:r>
            <w:r>
              <w:rPr>
                <w:noProof/>
                <w:webHidden/>
              </w:rPr>
              <w:fldChar w:fldCharType="begin"/>
            </w:r>
            <w:r>
              <w:rPr>
                <w:noProof/>
                <w:webHidden/>
              </w:rPr>
              <w:instrText xml:space="preserve"> PAGEREF _Toc154744446 \h </w:instrText>
            </w:r>
            <w:r>
              <w:rPr>
                <w:noProof/>
                <w:webHidden/>
              </w:rPr>
            </w:r>
            <w:r>
              <w:rPr>
                <w:noProof/>
                <w:webHidden/>
              </w:rPr>
              <w:fldChar w:fldCharType="separate"/>
            </w:r>
            <w:r>
              <w:rPr>
                <w:noProof/>
                <w:webHidden/>
              </w:rPr>
              <w:t>59</w:t>
            </w:r>
            <w:r>
              <w:rPr>
                <w:noProof/>
                <w:webHidden/>
              </w:rPr>
              <w:fldChar w:fldCharType="end"/>
            </w:r>
          </w:hyperlink>
        </w:p>
        <w:p w14:paraId="21CA7140" w14:textId="3F27DC5E"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447" w:history="1">
            <w:r w:rsidRPr="00E845C5">
              <w:rPr>
                <w:rStyle w:val="Hyperlink"/>
                <w:noProof/>
              </w:rPr>
              <w:t>Can’t access military information</w:t>
            </w:r>
            <w:r>
              <w:rPr>
                <w:noProof/>
                <w:webHidden/>
              </w:rPr>
              <w:tab/>
            </w:r>
            <w:r>
              <w:rPr>
                <w:noProof/>
                <w:webHidden/>
              </w:rPr>
              <w:fldChar w:fldCharType="begin"/>
            </w:r>
            <w:r>
              <w:rPr>
                <w:noProof/>
                <w:webHidden/>
              </w:rPr>
              <w:instrText xml:space="preserve"> PAGEREF _Toc154744447 \h </w:instrText>
            </w:r>
            <w:r>
              <w:rPr>
                <w:noProof/>
                <w:webHidden/>
              </w:rPr>
            </w:r>
            <w:r>
              <w:rPr>
                <w:noProof/>
                <w:webHidden/>
              </w:rPr>
              <w:fldChar w:fldCharType="separate"/>
            </w:r>
            <w:r>
              <w:rPr>
                <w:noProof/>
                <w:webHidden/>
              </w:rPr>
              <w:t>59</w:t>
            </w:r>
            <w:r>
              <w:rPr>
                <w:noProof/>
                <w:webHidden/>
              </w:rPr>
              <w:fldChar w:fldCharType="end"/>
            </w:r>
          </w:hyperlink>
        </w:p>
        <w:p w14:paraId="6E6767FC" w14:textId="2030CFA3"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448" w:history="1">
            <w:r w:rsidRPr="00E845C5">
              <w:rPr>
                <w:rStyle w:val="Hyperlink"/>
                <w:noProof/>
              </w:rPr>
              <w:t>Can’t show military information</w:t>
            </w:r>
            <w:r>
              <w:rPr>
                <w:noProof/>
                <w:webHidden/>
              </w:rPr>
              <w:tab/>
            </w:r>
            <w:r>
              <w:rPr>
                <w:noProof/>
                <w:webHidden/>
              </w:rPr>
              <w:fldChar w:fldCharType="begin"/>
            </w:r>
            <w:r>
              <w:rPr>
                <w:noProof/>
                <w:webHidden/>
              </w:rPr>
              <w:instrText xml:space="preserve"> PAGEREF _Toc154744448 \h </w:instrText>
            </w:r>
            <w:r>
              <w:rPr>
                <w:noProof/>
                <w:webHidden/>
              </w:rPr>
            </w:r>
            <w:r>
              <w:rPr>
                <w:noProof/>
                <w:webHidden/>
              </w:rPr>
              <w:fldChar w:fldCharType="separate"/>
            </w:r>
            <w:r>
              <w:rPr>
                <w:noProof/>
                <w:webHidden/>
              </w:rPr>
              <w:t>60</w:t>
            </w:r>
            <w:r>
              <w:rPr>
                <w:noProof/>
                <w:webHidden/>
              </w:rPr>
              <w:fldChar w:fldCharType="end"/>
            </w:r>
          </w:hyperlink>
        </w:p>
        <w:p w14:paraId="100D102F" w14:textId="4B879ADE" w:rsidR="001C2DDA" w:rsidRDefault="001C2DDA">
          <w:pPr>
            <w:pStyle w:val="TOC1"/>
            <w:rPr>
              <w:rFonts w:asciiTheme="minorHAnsi" w:eastAsiaTheme="minorEastAsia" w:hAnsiTheme="minorHAnsi" w:cstheme="minorBidi"/>
              <w:noProof/>
              <w:kern w:val="2"/>
              <w:sz w:val="22"/>
              <w:szCs w:val="22"/>
              <w14:ligatures w14:val="standardContextual"/>
            </w:rPr>
          </w:pPr>
          <w:hyperlink w:anchor="_Toc154744449" w:history="1">
            <w:r w:rsidRPr="00E845C5">
              <w:rPr>
                <w:rStyle w:val="Hyperlink"/>
                <w:noProof/>
              </w:rPr>
              <w:t>Section Overview: Direct Deposit</w:t>
            </w:r>
            <w:r>
              <w:rPr>
                <w:noProof/>
                <w:webHidden/>
              </w:rPr>
              <w:tab/>
            </w:r>
            <w:r>
              <w:rPr>
                <w:noProof/>
                <w:webHidden/>
              </w:rPr>
              <w:fldChar w:fldCharType="begin"/>
            </w:r>
            <w:r>
              <w:rPr>
                <w:noProof/>
                <w:webHidden/>
              </w:rPr>
              <w:instrText xml:space="preserve"> PAGEREF _Toc154744449 \h </w:instrText>
            </w:r>
            <w:r>
              <w:rPr>
                <w:noProof/>
                <w:webHidden/>
              </w:rPr>
            </w:r>
            <w:r>
              <w:rPr>
                <w:noProof/>
                <w:webHidden/>
              </w:rPr>
              <w:fldChar w:fldCharType="separate"/>
            </w:r>
            <w:r>
              <w:rPr>
                <w:noProof/>
                <w:webHidden/>
              </w:rPr>
              <w:t>61</w:t>
            </w:r>
            <w:r>
              <w:rPr>
                <w:noProof/>
                <w:webHidden/>
              </w:rPr>
              <w:fldChar w:fldCharType="end"/>
            </w:r>
          </w:hyperlink>
        </w:p>
        <w:p w14:paraId="60328243" w14:textId="02B93A0E" w:rsidR="001C2DDA" w:rsidRDefault="001C2DDA">
          <w:pPr>
            <w:pStyle w:val="TOC2"/>
            <w:rPr>
              <w:rFonts w:asciiTheme="minorHAnsi" w:eastAsiaTheme="minorEastAsia" w:hAnsiTheme="minorHAnsi" w:cstheme="minorBidi"/>
              <w:noProof/>
              <w:kern w:val="2"/>
              <w:sz w:val="22"/>
              <w:szCs w:val="22"/>
              <w14:ligatures w14:val="standardContextual"/>
            </w:rPr>
          </w:pPr>
          <w:hyperlink w:anchor="_Toc154744450" w:history="1">
            <w:r w:rsidRPr="00E845C5">
              <w:rPr>
                <w:rStyle w:val="Hyperlink"/>
                <w:noProof/>
              </w:rPr>
              <w:t>User Access</w:t>
            </w:r>
            <w:r>
              <w:rPr>
                <w:noProof/>
                <w:webHidden/>
              </w:rPr>
              <w:tab/>
            </w:r>
            <w:r>
              <w:rPr>
                <w:noProof/>
                <w:webHidden/>
              </w:rPr>
              <w:fldChar w:fldCharType="begin"/>
            </w:r>
            <w:r>
              <w:rPr>
                <w:noProof/>
                <w:webHidden/>
              </w:rPr>
              <w:instrText xml:space="preserve"> PAGEREF _Toc154744450 \h </w:instrText>
            </w:r>
            <w:r>
              <w:rPr>
                <w:noProof/>
                <w:webHidden/>
              </w:rPr>
            </w:r>
            <w:r>
              <w:rPr>
                <w:noProof/>
                <w:webHidden/>
              </w:rPr>
              <w:fldChar w:fldCharType="separate"/>
            </w:r>
            <w:r>
              <w:rPr>
                <w:noProof/>
                <w:webHidden/>
              </w:rPr>
              <w:t>61</w:t>
            </w:r>
            <w:r>
              <w:rPr>
                <w:noProof/>
                <w:webHidden/>
              </w:rPr>
              <w:fldChar w:fldCharType="end"/>
            </w:r>
          </w:hyperlink>
        </w:p>
        <w:p w14:paraId="0CBC1E1B" w14:textId="01F6D00D"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451" w:history="1">
            <w:r w:rsidRPr="00E845C5">
              <w:rPr>
                <w:rStyle w:val="Hyperlink"/>
                <w:noProof/>
              </w:rPr>
              <w:t>Users who have not verified their identity (LOA1)</w:t>
            </w:r>
            <w:r>
              <w:rPr>
                <w:noProof/>
                <w:webHidden/>
              </w:rPr>
              <w:tab/>
            </w:r>
            <w:r>
              <w:rPr>
                <w:noProof/>
                <w:webHidden/>
              </w:rPr>
              <w:fldChar w:fldCharType="begin"/>
            </w:r>
            <w:r>
              <w:rPr>
                <w:noProof/>
                <w:webHidden/>
              </w:rPr>
              <w:instrText xml:space="preserve"> PAGEREF _Toc154744451 \h </w:instrText>
            </w:r>
            <w:r>
              <w:rPr>
                <w:noProof/>
                <w:webHidden/>
              </w:rPr>
            </w:r>
            <w:r>
              <w:rPr>
                <w:noProof/>
                <w:webHidden/>
              </w:rPr>
              <w:fldChar w:fldCharType="separate"/>
            </w:r>
            <w:r>
              <w:rPr>
                <w:noProof/>
                <w:webHidden/>
              </w:rPr>
              <w:t>61</w:t>
            </w:r>
            <w:r>
              <w:rPr>
                <w:noProof/>
                <w:webHidden/>
              </w:rPr>
              <w:fldChar w:fldCharType="end"/>
            </w:r>
          </w:hyperlink>
        </w:p>
        <w:p w14:paraId="27DBBC84" w14:textId="59ED08A6"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452" w:history="1">
            <w:r w:rsidRPr="00E845C5">
              <w:rPr>
                <w:rStyle w:val="Hyperlink"/>
                <w:noProof/>
              </w:rPr>
              <w:t>Users who have verified their identity (LOA3)</w:t>
            </w:r>
            <w:r>
              <w:rPr>
                <w:noProof/>
                <w:webHidden/>
              </w:rPr>
              <w:tab/>
            </w:r>
            <w:r>
              <w:rPr>
                <w:noProof/>
                <w:webHidden/>
              </w:rPr>
              <w:fldChar w:fldCharType="begin"/>
            </w:r>
            <w:r>
              <w:rPr>
                <w:noProof/>
                <w:webHidden/>
              </w:rPr>
              <w:instrText xml:space="preserve"> PAGEREF _Toc154744452 \h </w:instrText>
            </w:r>
            <w:r>
              <w:rPr>
                <w:noProof/>
                <w:webHidden/>
              </w:rPr>
            </w:r>
            <w:r>
              <w:rPr>
                <w:noProof/>
                <w:webHidden/>
              </w:rPr>
              <w:fldChar w:fldCharType="separate"/>
            </w:r>
            <w:r>
              <w:rPr>
                <w:noProof/>
                <w:webHidden/>
              </w:rPr>
              <w:t>62</w:t>
            </w:r>
            <w:r>
              <w:rPr>
                <w:noProof/>
                <w:webHidden/>
              </w:rPr>
              <w:fldChar w:fldCharType="end"/>
            </w:r>
          </w:hyperlink>
        </w:p>
        <w:p w14:paraId="33DBCB1A" w14:textId="28B481DF"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453" w:history="1">
            <w:r w:rsidRPr="00E845C5">
              <w:rPr>
                <w:rStyle w:val="Hyperlink"/>
                <w:noProof/>
              </w:rPr>
              <w:t>Users who have a blocked account</w:t>
            </w:r>
            <w:r>
              <w:rPr>
                <w:noProof/>
                <w:webHidden/>
              </w:rPr>
              <w:tab/>
            </w:r>
            <w:r>
              <w:rPr>
                <w:noProof/>
                <w:webHidden/>
              </w:rPr>
              <w:fldChar w:fldCharType="begin"/>
            </w:r>
            <w:r>
              <w:rPr>
                <w:noProof/>
                <w:webHidden/>
              </w:rPr>
              <w:instrText xml:space="preserve"> PAGEREF _Toc154744453 \h </w:instrText>
            </w:r>
            <w:r>
              <w:rPr>
                <w:noProof/>
                <w:webHidden/>
              </w:rPr>
            </w:r>
            <w:r>
              <w:rPr>
                <w:noProof/>
                <w:webHidden/>
              </w:rPr>
              <w:fldChar w:fldCharType="separate"/>
            </w:r>
            <w:r>
              <w:rPr>
                <w:noProof/>
                <w:webHidden/>
              </w:rPr>
              <w:t>63</w:t>
            </w:r>
            <w:r>
              <w:rPr>
                <w:noProof/>
                <w:webHidden/>
              </w:rPr>
              <w:fldChar w:fldCharType="end"/>
            </w:r>
          </w:hyperlink>
        </w:p>
        <w:p w14:paraId="120B724D" w14:textId="591DBE1D" w:rsidR="001C2DDA" w:rsidRDefault="001C2DDA">
          <w:pPr>
            <w:pStyle w:val="TOC2"/>
            <w:rPr>
              <w:rFonts w:asciiTheme="minorHAnsi" w:eastAsiaTheme="minorEastAsia" w:hAnsiTheme="minorHAnsi" w:cstheme="minorBidi"/>
              <w:noProof/>
              <w:kern w:val="2"/>
              <w:sz w:val="22"/>
              <w:szCs w:val="22"/>
              <w14:ligatures w14:val="standardContextual"/>
            </w:rPr>
          </w:pPr>
          <w:hyperlink w:anchor="_Toc154744454" w:history="1">
            <w:r w:rsidRPr="00E845C5">
              <w:rPr>
                <w:rStyle w:val="Hyperlink"/>
                <w:noProof/>
              </w:rPr>
              <w:t>Navigation</w:t>
            </w:r>
            <w:r>
              <w:rPr>
                <w:noProof/>
                <w:webHidden/>
              </w:rPr>
              <w:tab/>
            </w:r>
            <w:r>
              <w:rPr>
                <w:noProof/>
                <w:webHidden/>
              </w:rPr>
              <w:fldChar w:fldCharType="begin"/>
            </w:r>
            <w:r>
              <w:rPr>
                <w:noProof/>
                <w:webHidden/>
              </w:rPr>
              <w:instrText xml:space="preserve"> PAGEREF _Toc154744454 \h </w:instrText>
            </w:r>
            <w:r>
              <w:rPr>
                <w:noProof/>
                <w:webHidden/>
              </w:rPr>
            </w:r>
            <w:r>
              <w:rPr>
                <w:noProof/>
                <w:webHidden/>
              </w:rPr>
              <w:fldChar w:fldCharType="separate"/>
            </w:r>
            <w:r>
              <w:rPr>
                <w:noProof/>
                <w:webHidden/>
              </w:rPr>
              <w:t>63</w:t>
            </w:r>
            <w:r>
              <w:rPr>
                <w:noProof/>
                <w:webHidden/>
              </w:rPr>
              <w:fldChar w:fldCharType="end"/>
            </w:r>
          </w:hyperlink>
        </w:p>
        <w:p w14:paraId="5C2C9CE2" w14:textId="5636B297" w:rsidR="001C2DDA" w:rsidRDefault="001C2DDA">
          <w:pPr>
            <w:pStyle w:val="TOC2"/>
            <w:rPr>
              <w:rFonts w:asciiTheme="minorHAnsi" w:eastAsiaTheme="minorEastAsia" w:hAnsiTheme="minorHAnsi" w:cstheme="minorBidi"/>
              <w:noProof/>
              <w:kern w:val="2"/>
              <w:sz w:val="22"/>
              <w:szCs w:val="22"/>
              <w14:ligatures w14:val="standardContextual"/>
            </w:rPr>
          </w:pPr>
          <w:hyperlink w:anchor="_Toc154744455" w:history="1">
            <w:r w:rsidRPr="00E845C5">
              <w:rPr>
                <w:rStyle w:val="Hyperlink"/>
                <w:noProof/>
              </w:rPr>
              <w:t>Functionality</w:t>
            </w:r>
            <w:r>
              <w:rPr>
                <w:noProof/>
                <w:webHidden/>
              </w:rPr>
              <w:tab/>
            </w:r>
            <w:r>
              <w:rPr>
                <w:noProof/>
                <w:webHidden/>
              </w:rPr>
              <w:fldChar w:fldCharType="begin"/>
            </w:r>
            <w:r>
              <w:rPr>
                <w:noProof/>
                <w:webHidden/>
              </w:rPr>
              <w:instrText xml:space="preserve"> PAGEREF _Toc154744455 \h </w:instrText>
            </w:r>
            <w:r>
              <w:rPr>
                <w:noProof/>
                <w:webHidden/>
              </w:rPr>
            </w:r>
            <w:r>
              <w:rPr>
                <w:noProof/>
                <w:webHidden/>
              </w:rPr>
              <w:fldChar w:fldCharType="separate"/>
            </w:r>
            <w:r>
              <w:rPr>
                <w:noProof/>
                <w:webHidden/>
              </w:rPr>
              <w:t>63</w:t>
            </w:r>
            <w:r>
              <w:rPr>
                <w:noProof/>
                <w:webHidden/>
              </w:rPr>
              <w:fldChar w:fldCharType="end"/>
            </w:r>
          </w:hyperlink>
        </w:p>
        <w:p w14:paraId="368B6AAF" w14:textId="57A27D4E"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456" w:history="1">
            <w:r w:rsidRPr="00E845C5">
              <w:rPr>
                <w:rStyle w:val="Hyperlink"/>
                <w:noProof/>
              </w:rPr>
              <w:t>Direct deposit information for disability compensation and pension (C&amp;P) payments</w:t>
            </w:r>
            <w:r>
              <w:rPr>
                <w:noProof/>
                <w:webHidden/>
              </w:rPr>
              <w:tab/>
            </w:r>
            <w:r>
              <w:rPr>
                <w:noProof/>
                <w:webHidden/>
              </w:rPr>
              <w:fldChar w:fldCharType="begin"/>
            </w:r>
            <w:r>
              <w:rPr>
                <w:noProof/>
                <w:webHidden/>
              </w:rPr>
              <w:instrText xml:space="preserve"> PAGEREF _Toc154744456 \h </w:instrText>
            </w:r>
            <w:r>
              <w:rPr>
                <w:noProof/>
                <w:webHidden/>
              </w:rPr>
            </w:r>
            <w:r>
              <w:rPr>
                <w:noProof/>
                <w:webHidden/>
              </w:rPr>
              <w:fldChar w:fldCharType="separate"/>
            </w:r>
            <w:r>
              <w:rPr>
                <w:noProof/>
                <w:webHidden/>
              </w:rPr>
              <w:t>63</w:t>
            </w:r>
            <w:r>
              <w:rPr>
                <w:noProof/>
                <w:webHidden/>
              </w:rPr>
              <w:fldChar w:fldCharType="end"/>
            </w:r>
          </w:hyperlink>
        </w:p>
        <w:p w14:paraId="1D889A96" w14:textId="6B062886" w:rsidR="001C2DDA" w:rsidRDefault="001C2DDA">
          <w:pPr>
            <w:pStyle w:val="TOC4"/>
            <w:tabs>
              <w:tab w:val="right" w:pos="9350"/>
            </w:tabs>
            <w:rPr>
              <w:rFonts w:asciiTheme="minorHAnsi" w:eastAsiaTheme="minorEastAsia" w:hAnsiTheme="minorHAnsi" w:cstheme="minorBidi"/>
              <w:noProof/>
              <w:kern w:val="2"/>
              <w:sz w:val="22"/>
              <w:szCs w:val="22"/>
              <w14:ligatures w14:val="standardContextual"/>
            </w:rPr>
          </w:pPr>
          <w:hyperlink w:anchor="_Toc154744457" w:history="1">
            <w:r w:rsidRPr="00E845C5">
              <w:rPr>
                <w:rStyle w:val="Hyperlink"/>
                <w:noProof/>
              </w:rPr>
              <w:t>How to add direct deposit information for compensation and pension</w:t>
            </w:r>
            <w:r>
              <w:rPr>
                <w:noProof/>
                <w:webHidden/>
              </w:rPr>
              <w:tab/>
            </w:r>
            <w:r>
              <w:rPr>
                <w:noProof/>
                <w:webHidden/>
              </w:rPr>
              <w:fldChar w:fldCharType="begin"/>
            </w:r>
            <w:r>
              <w:rPr>
                <w:noProof/>
                <w:webHidden/>
              </w:rPr>
              <w:instrText xml:space="preserve"> PAGEREF _Toc154744457 \h </w:instrText>
            </w:r>
            <w:r>
              <w:rPr>
                <w:noProof/>
                <w:webHidden/>
              </w:rPr>
            </w:r>
            <w:r>
              <w:rPr>
                <w:noProof/>
                <w:webHidden/>
              </w:rPr>
              <w:fldChar w:fldCharType="separate"/>
            </w:r>
            <w:r>
              <w:rPr>
                <w:noProof/>
                <w:webHidden/>
              </w:rPr>
              <w:t>63</w:t>
            </w:r>
            <w:r>
              <w:rPr>
                <w:noProof/>
                <w:webHidden/>
              </w:rPr>
              <w:fldChar w:fldCharType="end"/>
            </w:r>
          </w:hyperlink>
        </w:p>
        <w:p w14:paraId="1C9F2C42" w14:textId="3D782CD3" w:rsidR="001C2DDA" w:rsidRDefault="001C2DDA">
          <w:pPr>
            <w:pStyle w:val="TOC4"/>
            <w:tabs>
              <w:tab w:val="right" w:pos="9350"/>
            </w:tabs>
            <w:rPr>
              <w:rFonts w:asciiTheme="minorHAnsi" w:eastAsiaTheme="minorEastAsia" w:hAnsiTheme="minorHAnsi" w:cstheme="minorBidi"/>
              <w:noProof/>
              <w:kern w:val="2"/>
              <w:sz w:val="22"/>
              <w:szCs w:val="22"/>
              <w14:ligatures w14:val="standardContextual"/>
            </w:rPr>
          </w:pPr>
          <w:hyperlink w:anchor="_Toc154744458" w:history="1">
            <w:r w:rsidRPr="00E845C5">
              <w:rPr>
                <w:rStyle w:val="Hyperlink"/>
                <w:noProof/>
              </w:rPr>
              <w:t>How to edit direct deposit information for disability and compensation payments</w:t>
            </w:r>
            <w:r>
              <w:rPr>
                <w:noProof/>
                <w:webHidden/>
              </w:rPr>
              <w:tab/>
            </w:r>
            <w:r>
              <w:rPr>
                <w:noProof/>
                <w:webHidden/>
              </w:rPr>
              <w:fldChar w:fldCharType="begin"/>
            </w:r>
            <w:r>
              <w:rPr>
                <w:noProof/>
                <w:webHidden/>
              </w:rPr>
              <w:instrText xml:space="preserve"> PAGEREF _Toc154744458 \h </w:instrText>
            </w:r>
            <w:r>
              <w:rPr>
                <w:noProof/>
                <w:webHidden/>
              </w:rPr>
            </w:r>
            <w:r>
              <w:rPr>
                <w:noProof/>
                <w:webHidden/>
              </w:rPr>
              <w:fldChar w:fldCharType="separate"/>
            </w:r>
            <w:r>
              <w:rPr>
                <w:noProof/>
                <w:webHidden/>
              </w:rPr>
              <w:t>66</w:t>
            </w:r>
            <w:r>
              <w:rPr>
                <w:noProof/>
                <w:webHidden/>
              </w:rPr>
              <w:fldChar w:fldCharType="end"/>
            </w:r>
          </w:hyperlink>
        </w:p>
        <w:p w14:paraId="2171A98F" w14:textId="2E953F56"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459" w:history="1">
            <w:r w:rsidRPr="00E845C5">
              <w:rPr>
                <w:rStyle w:val="Hyperlink"/>
                <w:noProof/>
              </w:rPr>
              <w:t>Direct Deposit for Education Benefits</w:t>
            </w:r>
            <w:r>
              <w:rPr>
                <w:noProof/>
                <w:webHidden/>
              </w:rPr>
              <w:tab/>
            </w:r>
            <w:r>
              <w:rPr>
                <w:noProof/>
                <w:webHidden/>
              </w:rPr>
              <w:fldChar w:fldCharType="begin"/>
            </w:r>
            <w:r>
              <w:rPr>
                <w:noProof/>
                <w:webHidden/>
              </w:rPr>
              <w:instrText xml:space="preserve"> PAGEREF _Toc154744459 \h </w:instrText>
            </w:r>
            <w:r>
              <w:rPr>
                <w:noProof/>
                <w:webHidden/>
              </w:rPr>
            </w:r>
            <w:r>
              <w:rPr>
                <w:noProof/>
                <w:webHidden/>
              </w:rPr>
              <w:fldChar w:fldCharType="separate"/>
            </w:r>
            <w:r>
              <w:rPr>
                <w:noProof/>
                <w:webHidden/>
              </w:rPr>
              <w:t>68</w:t>
            </w:r>
            <w:r>
              <w:rPr>
                <w:noProof/>
                <w:webHidden/>
              </w:rPr>
              <w:fldChar w:fldCharType="end"/>
            </w:r>
          </w:hyperlink>
        </w:p>
        <w:p w14:paraId="208294AA" w14:textId="1C8CACF7" w:rsidR="001C2DDA" w:rsidRDefault="001C2DDA">
          <w:pPr>
            <w:pStyle w:val="TOC4"/>
            <w:tabs>
              <w:tab w:val="right" w:pos="9350"/>
            </w:tabs>
            <w:rPr>
              <w:rFonts w:asciiTheme="minorHAnsi" w:eastAsiaTheme="minorEastAsia" w:hAnsiTheme="minorHAnsi" w:cstheme="minorBidi"/>
              <w:noProof/>
              <w:kern w:val="2"/>
              <w:sz w:val="22"/>
              <w:szCs w:val="22"/>
              <w14:ligatures w14:val="standardContextual"/>
            </w:rPr>
          </w:pPr>
          <w:hyperlink w:anchor="_Toc154744460" w:history="1">
            <w:r w:rsidRPr="00E845C5">
              <w:rPr>
                <w:rStyle w:val="Hyperlink"/>
                <w:noProof/>
              </w:rPr>
              <w:t>How to edit direct deposit information for Education payments</w:t>
            </w:r>
            <w:r>
              <w:rPr>
                <w:noProof/>
                <w:webHidden/>
              </w:rPr>
              <w:tab/>
            </w:r>
            <w:r>
              <w:rPr>
                <w:noProof/>
                <w:webHidden/>
              </w:rPr>
              <w:fldChar w:fldCharType="begin"/>
            </w:r>
            <w:r>
              <w:rPr>
                <w:noProof/>
                <w:webHidden/>
              </w:rPr>
              <w:instrText xml:space="preserve"> PAGEREF _Toc154744460 \h </w:instrText>
            </w:r>
            <w:r>
              <w:rPr>
                <w:noProof/>
                <w:webHidden/>
              </w:rPr>
            </w:r>
            <w:r>
              <w:rPr>
                <w:noProof/>
                <w:webHidden/>
              </w:rPr>
              <w:fldChar w:fldCharType="separate"/>
            </w:r>
            <w:r>
              <w:rPr>
                <w:noProof/>
                <w:webHidden/>
              </w:rPr>
              <w:t>68</w:t>
            </w:r>
            <w:r>
              <w:rPr>
                <w:noProof/>
                <w:webHidden/>
              </w:rPr>
              <w:fldChar w:fldCharType="end"/>
            </w:r>
          </w:hyperlink>
        </w:p>
        <w:p w14:paraId="4C8DFCB2" w14:textId="1D33C680"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461" w:history="1">
            <w:r w:rsidRPr="00E845C5">
              <w:rPr>
                <w:rStyle w:val="Hyperlink"/>
                <w:noProof/>
              </w:rPr>
              <w:t>How to view payment history</w:t>
            </w:r>
            <w:r>
              <w:rPr>
                <w:noProof/>
                <w:webHidden/>
              </w:rPr>
              <w:tab/>
            </w:r>
            <w:r>
              <w:rPr>
                <w:noProof/>
                <w:webHidden/>
              </w:rPr>
              <w:fldChar w:fldCharType="begin"/>
            </w:r>
            <w:r>
              <w:rPr>
                <w:noProof/>
                <w:webHidden/>
              </w:rPr>
              <w:instrText xml:space="preserve"> PAGEREF _Toc154744461 \h </w:instrText>
            </w:r>
            <w:r>
              <w:rPr>
                <w:noProof/>
                <w:webHidden/>
              </w:rPr>
            </w:r>
            <w:r>
              <w:rPr>
                <w:noProof/>
                <w:webHidden/>
              </w:rPr>
              <w:fldChar w:fldCharType="separate"/>
            </w:r>
            <w:r>
              <w:rPr>
                <w:noProof/>
                <w:webHidden/>
              </w:rPr>
              <w:t>70</w:t>
            </w:r>
            <w:r>
              <w:rPr>
                <w:noProof/>
                <w:webHidden/>
              </w:rPr>
              <w:fldChar w:fldCharType="end"/>
            </w:r>
          </w:hyperlink>
        </w:p>
        <w:p w14:paraId="7E2428AE" w14:textId="4DF99B03" w:rsidR="001C2DDA" w:rsidRDefault="001C2DDA">
          <w:pPr>
            <w:pStyle w:val="TOC2"/>
            <w:rPr>
              <w:rFonts w:asciiTheme="minorHAnsi" w:eastAsiaTheme="minorEastAsia" w:hAnsiTheme="minorHAnsi" w:cstheme="minorBidi"/>
              <w:noProof/>
              <w:kern w:val="2"/>
              <w:sz w:val="22"/>
              <w:szCs w:val="22"/>
              <w14:ligatures w14:val="standardContextual"/>
            </w:rPr>
          </w:pPr>
          <w:hyperlink w:anchor="_Toc154744462" w:history="1">
            <w:r w:rsidRPr="00E845C5">
              <w:rPr>
                <w:rStyle w:val="Hyperlink"/>
                <w:noProof/>
              </w:rPr>
              <w:t>Major Issues and Error Messages</w:t>
            </w:r>
            <w:r>
              <w:rPr>
                <w:noProof/>
                <w:webHidden/>
              </w:rPr>
              <w:tab/>
            </w:r>
            <w:r>
              <w:rPr>
                <w:noProof/>
                <w:webHidden/>
              </w:rPr>
              <w:fldChar w:fldCharType="begin"/>
            </w:r>
            <w:r>
              <w:rPr>
                <w:noProof/>
                <w:webHidden/>
              </w:rPr>
              <w:instrText xml:space="preserve"> PAGEREF _Toc154744462 \h </w:instrText>
            </w:r>
            <w:r>
              <w:rPr>
                <w:noProof/>
                <w:webHidden/>
              </w:rPr>
            </w:r>
            <w:r>
              <w:rPr>
                <w:noProof/>
                <w:webHidden/>
              </w:rPr>
              <w:fldChar w:fldCharType="separate"/>
            </w:r>
            <w:r>
              <w:rPr>
                <w:noProof/>
                <w:webHidden/>
              </w:rPr>
              <w:t>71</w:t>
            </w:r>
            <w:r>
              <w:rPr>
                <w:noProof/>
                <w:webHidden/>
              </w:rPr>
              <w:fldChar w:fldCharType="end"/>
            </w:r>
          </w:hyperlink>
        </w:p>
        <w:p w14:paraId="4C398A41" w14:textId="176CBFFC"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463" w:history="1">
            <w:r w:rsidRPr="00E845C5">
              <w:rPr>
                <w:rStyle w:val="Hyperlink"/>
                <w:noProof/>
              </w:rPr>
              <w:t>User needs to verify their identity with Login.gov or ID.me</w:t>
            </w:r>
            <w:r>
              <w:rPr>
                <w:noProof/>
                <w:webHidden/>
              </w:rPr>
              <w:tab/>
            </w:r>
            <w:r>
              <w:rPr>
                <w:noProof/>
                <w:webHidden/>
              </w:rPr>
              <w:fldChar w:fldCharType="begin"/>
            </w:r>
            <w:r>
              <w:rPr>
                <w:noProof/>
                <w:webHidden/>
              </w:rPr>
              <w:instrText xml:space="preserve"> PAGEREF _Toc154744463 \h </w:instrText>
            </w:r>
            <w:r>
              <w:rPr>
                <w:noProof/>
                <w:webHidden/>
              </w:rPr>
            </w:r>
            <w:r>
              <w:rPr>
                <w:noProof/>
                <w:webHidden/>
              </w:rPr>
              <w:fldChar w:fldCharType="separate"/>
            </w:r>
            <w:r>
              <w:rPr>
                <w:noProof/>
                <w:webHidden/>
              </w:rPr>
              <w:t>71</w:t>
            </w:r>
            <w:r>
              <w:rPr>
                <w:noProof/>
                <w:webHidden/>
              </w:rPr>
              <w:fldChar w:fldCharType="end"/>
            </w:r>
          </w:hyperlink>
        </w:p>
        <w:p w14:paraId="5679C0F2" w14:textId="73D4603B"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464" w:history="1">
            <w:r w:rsidRPr="00E845C5">
              <w:rPr>
                <w:rStyle w:val="Hyperlink"/>
                <w:noProof/>
              </w:rPr>
              <w:t>Direct Deposit Form Validation Errors</w:t>
            </w:r>
            <w:r>
              <w:rPr>
                <w:noProof/>
                <w:webHidden/>
              </w:rPr>
              <w:tab/>
            </w:r>
            <w:r>
              <w:rPr>
                <w:noProof/>
                <w:webHidden/>
              </w:rPr>
              <w:fldChar w:fldCharType="begin"/>
            </w:r>
            <w:r>
              <w:rPr>
                <w:noProof/>
                <w:webHidden/>
              </w:rPr>
              <w:instrText xml:space="preserve"> PAGEREF _Toc154744464 \h </w:instrText>
            </w:r>
            <w:r>
              <w:rPr>
                <w:noProof/>
                <w:webHidden/>
              </w:rPr>
            </w:r>
            <w:r>
              <w:rPr>
                <w:noProof/>
                <w:webHidden/>
              </w:rPr>
              <w:fldChar w:fldCharType="separate"/>
            </w:r>
            <w:r>
              <w:rPr>
                <w:noProof/>
                <w:webHidden/>
              </w:rPr>
              <w:t>71</w:t>
            </w:r>
            <w:r>
              <w:rPr>
                <w:noProof/>
                <w:webHidden/>
              </w:rPr>
              <w:fldChar w:fldCharType="end"/>
            </w:r>
          </w:hyperlink>
        </w:p>
        <w:p w14:paraId="17EBDBE2" w14:textId="751656DE" w:rsidR="001C2DDA" w:rsidRDefault="001C2DDA">
          <w:pPr>
            <w:pStyle w:val="TOC4"/>
            <w:tabs>
              <w:tab w:val="right" w:pos="9350"/>
            </w:tabs>
            <w:rPr>
              <w:rFonts w:asciiTheme="minorHAnsi" w:eastAsiaTheme="minorEastAsia" w:hAnsiTheme="minorHAnsi" w:cstheme="minorBidi"/>
              <w:noProof/>
              <w:kern w:val="2"/>
              <w:sz w:val="22"/>
              <w:szCs w:val="22"/>
              <w14:ligatures w14:val="standardContextual"/>
            </w:rPr>
          </w:pPr>
          <w:hyperlink w:anchor="_Toc154744465" w:history="1">
            <w:r w:rsidRPr="00E845C5">
              <w:rPr>
                <w:rStyle w:val="Hyperlink"/>
                <w:noProof/>
              </w:rPr>
              <w:t>Required Field Errors</w:t>
            </w:r>
            <w:r>
              <w:rPr>
                <w:noProof/>
                <w:webHidden/>
              </w:rPr>
              <w:tab/>
            </w:r>
            <w:r>
              <w:rPr>
                <w:noProof/>
                <w:webHidden/>
              </w:rPr>
              <w:fldChar w:fldCharType="begin"/>
            </w:r>
            <w:r>
              <w:rPr>
                <w:noProof/>
                <w:webHidden/>
              </w:rPr>
              <w:instrText xml:space="preserve"> PAGEREF _Toc154744465 \h </w:instrText>
            </w:r>
            <w:r>
              <w:rPr>
                <w:noProof/>
                <w:webHidden/>
              </w:rPr>
            </w:r>
            <w:r>
              <w:rPr>
                <w:noProof/>
                <w:webHidden/>
              </w:rPr>
              <w:fldChar w:fldCharType="separate"/>
            </w:r>
            <w:r>
              <w:rPr>
                <w:noProof/>
                <w:webHidden/>
              </w:rPr>
              <w:t>71</w:t>
            </w:r>
            <w:r>
              <w:rPr>
                <w:noProof/>
                <w:webHidden/>
              </w:rPr>
              <w:fldChar w:fldCharType="end"/>
            </w:r>
          </w:hyperlink>
        </w:p>
        <w:p w14:paraId="4E5F2A05" w14:textId="0DAA8BBB" w:rsidR="001C2DDA" w:rsidRDefault="001C2DDA">
          <w:pPr>
            <w:pStyle w:val="TOC4"/>
            <w:tabs>
              <w:tab w:val="right" w:pos="9350"/>
            </w:tabs>
            <w:rPr>
              <w:rFonts w:asciiTheme="minorHAnsi" w:eastAsiaTheme="minorEastAsia" w:hAnsiTheme="minorHAnsi" w:cstheme="minorBidi"/>
              <w:noProof/>
              <w:kern w:val="2"/>
              <w:sz w:val="22"/>
              <w:szCs w:val="22"/>
              <w14:ligatures w14:val="standardContextual"/>
            </w:rPr>
          </w:pPr>
          <w:hyperlink w:anchor="_Toc154744466" w:history="1">
            <w:r w:rsidRPr="00E845C5">
              <w:rPr>
                <w:rStyle w:val="Hyperlink"/>
                <w:noProof/>
              </w:rPr>
              <w:t>Routing number can’t be found</w:t>
            </w:r>
            <w:r>
              <w:rPr>
                <w:noProof/>
                <w:webHidden/>
              </w:rPr>
              <w:tab/>
            </w:r>
            <w:r>
              <w:rPr>
                <w:noProof/>
                <w:webHidden/>
              </w:rPr>
              <w:fldChar w:fldCharType="begin"/>
            </w:r>
            <w:r>
              <w:rPr>
                <w:noProof/>
                <w:webHidden/>
              </w:rPr>
              <w:instrText xml:space="preserve"> PAGEREF _Toc154744466 \h </w:instrText>
            </w:r>
            <w:r>
              <w:rPr>
                <w:noProof/>
                <w:webHidden/>
              </w:rPr>
            </w:r>
            <w:r>
              <w:rPr>
                <w:noProof/>
                <w:webHidden/>
              </w:rPr>
              <w:fldChar w:fldCharType="separate"/>
            </w:r>
            <w:r>
              <w:rPr>
                <w:noProof/>
                <w:webHidden/>
              </w:rPr>
              <w:t>73</w:t>
            </w:r>
            <w:r>
              <w:rPr>
                <w:noProof/>
                <w:webHidden/>
              </w:rPr>
              <w:fldChar w:fldCharType="end"/>
            </w:r>
          </w:hyperlink>
        </w:p>
        <w:p w14:paraId="33DBCF25" w14:textId="29AA1FC3"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467" w:history="1">
            <w:r w:rsidRPr="00E845C5">
              <w:rPr>
                <w:rStyle w:val="Hyperlink"/>
                <w:noProof/>
              </w:rPr>
              <w:t>Backend system is down/generic error</w:t>
            </w:r>
            <w:r>
              <w:rPr>
                <w:noProof/>
                <w:webHidden/>
              </w:rPr>
              <w:tab/>
            </w:r>
            <w:r>
              <w:rPr>
                <w:noProof/>
                <w:webHidden/>
              </w:rPr>
              <w:fldChar w:fldCharType="begin"/>
            </w:r>
            <w:r>
              <w:rPr>
                <w:noProof/>
                <w:webHidden/>
              </w:rPr>
              <w:instrText xml:space="preserve"> PAGEREF _Toc154744467 \h </w:instrText>
            </w:r>
            <w:r>
              <w:rPr>
                <w:noProof/>
                <w:webHidden/>
              </w:rPr>
            </w:r>
            <w:r>
              <w:rPr>
                <w:noProof/>
                <w:webHidden/>
              </w:rPr>
              <w:fldChar w:fldCharType="separate"/>
            </w:r>
            <w:r>
              <w:rPr>
                <w:noProof/>
                <w:webHidden/>
              </w:rPr>
              <w:t>74</w:t>
            </w:r>
            <w:r>
              <w:rPr>
                <w:noProof/>
                <w:webHidden/>
              </w:rPr>
              <w:fldChar w:fldCharType="end"/>
            </w:r>
          </w:hyperlink>
        </w:p>
        <w:p w14:paraId="12A6834E" w14:textId="61476CB2"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468" w:history="1">
            <w:r w:rsidRPr="00E845C5">
              <w:rPr>
                <w:rStyle w:val="Hyperlink"/>
                <w:noProof/>
              </w:rPr>
              <w:t>Backend System Error - information fails to load</w:t>
            </w:r>
            <w:r>
              <w:rPr>
                <w:noProof/>
                <w:webHidden/>
              </w:rPr>
              <w:tab/>
            </w:r>
            <w:r>
              <w:rPr>
                <w:noProof/>
                <w:webHidden/>
              </w:rPr>
              <w:fldChar w:fldCharType="begin"/>
            </w:r>
            <w:r>
              <w:rPr>
                <w:noProof/>
                <w:webHidden/>
              </w:rPr>
              <w:instrText xml:space="preserve"> PAGEREF _Toc154744468 \h </w:instrText>
            </w:r>
            <w:r>
              <w:rPr>
                <w:noProof/>
                <w:webHidden/>
              </w:rPr>
            </w:r>
            <w:r>
              <w:rPr>
                <w:noProof/>
                <w:webHidden/>
              </w:rPr>
              <w:fldChar w:fldCharType="separate"/>
            </w:r>
            <w:r>
              <w:rPr>
                <w:noProof/>
                <w:webHidden/>
              </w:rPr>
              <w:t>75</w:t>
            </w:r>
            <w:r>
              <w:rPr>
                <w:noProof/>
                <w:webHidden/>
              </w:rPr>
              <w:fldChar w:fldCharType="end"/>
            </w:r>
          </w:hyperlink>
        </w:p>
        <w:p w14:paraId="1907F80B" w14:textId="1AEBE8A8"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469" w:history="1">
            <w:r w:rsidRPr="00E845C5">
              <w:rPr>
                <w:rStyle w:val="Hyperlink"/>
                <w:noProof/>
              </w:rPr>
              <w:t>Fraud Alert Error</w:t>
            </w:r>
            <w:r>
              <w:rPr>
                <w:noProof/>
                <w:webHidden/>
              </w:rPr>
              <w:tab/>
            </w:r>
            <w:r>
              <w:rPr>
                <w:noProof/>
                <w:webHidden/>
              </w:rPr>
              <w:fldChar w:fldCharType="begin"/>
            </w:r>
            <w:r>
              <w:rPr>
                <w:noProof/>
                <w:webHidden/>
              </w:rPr>
              <w:instrText xml:space="preserve"> PAGEREF _Toc154744469 \h </w:instrText>
            </w:r>
            <w:r>
              <w:rPr>
                <w:noProof/>
                <w:webHidden/>
              </w:rPr>
            </w:r>
            <w:r>
              <w:rPr>
                <w:noProof/>
                <w:webHidden/>
              </w:rPr>
              <w:fldChar w:fldCharType="separate"/>
            </w:r>
            <w:r>
              <w:rPr>
                <w:noProof/>
                <w:webHidden/>
              </w:rPr>
              <w:t>76</w:t>
            </w:r>
            <w:r>
              <w:rPr>
                <w:noProof/>
                <w:webHidden/>
              </w:rPr>
              <w:fldChar w:fldCharType="end"/>
            </w:r>
          </w:hyperlink>
        </w:p>
        <w:p w14:paraId="61C37405" w14:textId="3F94AD54"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470" w:history="1">
            <w:r w:rsidRPr="00E845C5">
              <w:rPr>
                <w:rStyle w:val="Hyperlink"/>
                <w:noProof/>
              </w:rPr>
              <w:t>Mailing address errors</w:t>
            </w:r>
            <w:r>
              <w:rPr>
                <w:noProof/>
                <w:webHidden/>
              </w:rPr>
              <w:tab/>
            </w:r>
            <w:r>
              <w:rPr>
                <w:noProof/>
                <w:webHidden/>
              </w:rPr>
              <w:fldChar w:fldCharType="begin"/>
            </w:r>
            <w:r>
              <w:rPr>
                <w:noProof/>
                <w:webHidden/>
              </w:rPr>
              <w:instrText xml:space="preserve"> PAGEREF _Toc154744470 \h </w:instrText>
            </w:r>
            <w:r>
              <w:rPr>
                <w:noProof/>
                <w:webHidden/>
              </w:rPr>
            </w:r>
            <w:r>
              <w:rPr>
                <w:noProof/>
                <w:webHidden/>
              </w:rPr>
              <w:fldChar w:fldCharType="separate"/>
            </w:r>
            <w:r>
              <w:rPr>
                <w:noProof/>
                <w:webHidden/>
              </w:rPr>
              <w:t>76</w:t>
            </w:r>
            <w:r>
              <w:rPr>
                <w:noProof/>
                <w:webHidden/>
              </w:rPr>
              <w:fldChar w:fldCharType="end"/>
            </w:r>
          </w:hyperlink>
        </w:p>
        <w:p w14:paraId="2246BC3C" w14:textId="44C0CB0A"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471" w:history="1">
            <w:r w:rsidRPr="00E845C5">
              <w:rPr>
                <w:rStyle w:val="Hyperlink"/>
                <w:noProof/>
              </w:rPr>
              <w:t>Phone number errors</w:t>
            </w:r>
            <w:r>
              <w:rPr>
                <w:noProof/>
                <w:webHidden/>
              </w:rPr>
              <w:tab/>
            </w:r>
            <w:r>
              <w:rPr>
                <w:noProof/>
                <w:webHidden/>
              </w:rPr>
              <w:fldChar w:fldCharType="begin"/>
            </w:r>
            <w:r>
              <w:rPr>
                <w:noProof/>
                <w:webHidden/>
              </w:rPr>
              <w:instrText xml:space="preserve"> PAGEREF _Toc154744471 \h </w:instrText>
            </w:r>
            <w:r>
              <w:rPr>
                <w:noProof/>
                <w:webHidden/>
              </w:rPr>
            </w:r>
            <w:r>
              <w:rPr>
                <w:noProof/>
                <w:webHidden/>
              </w:rPr>
              <w:fldChar w:fldCharType="separate"/>
            </w:r>
            <w:r>
              <w:rPr>
                <w:noProof/>
                <w:webHidden/>
              </w:rPr>
              <w:t>79</w:t>
            </w:r>
            <w:r>
              <w:rPr>
                <w:noProof/>
                <w:webHidden/>
              </w:rPr>
              <w:fldChar w:fldCharType="end"/>
            </w:r>
          </w:hyperlink>
        </w:p>
        <w:p w14:paraId="0EB00A2A" w14:textId="357B7F50" w:rsidR="001C2DDA" w:rsidRDefault="001C2DDA">
          <w:pPr>
            <w:pStyle w:val="TOC2"/>
            <w:rPr>
              <w:rFonts w:asciiTheme="minorHAnsi" w:eastAsiaTheme="minorEastAsia" w:hAnsiTheme="minorHAnsi" w:cstheme="minorBidi"/>
              <w:noProof/>
              <w:kern w:val="2"/>
              <w:sz w:val="22"/>
              <w:szCs w:val="22"/>
              <w14:ligatures w14:val="standardContextual"/>
            </w:rPr>
          </w:pPr>
          <w:hyperlink w:anchor="_Toc154744472" w:history="1">
            <w:r w:rsidRPr="00E845C5">
              <w:rPr>
                <w:rStyle w:val="Hyperlink"/>
                <w:noProof/>
              </w:rPr>
              <w:t>Additional Information</w:t>
            </w:r>
            <w:r>
              <w:rPr>
                <w:noProof/>
                <w:webHidden/>
              </w:rPr>
              <w:tab/>
            </w:r>
            <w:r>
              <w:rPr>
                <w:noProof/>
                <w:webHidden/>
              </w:rPr>
              <w:fldChar w:fldCharType="begin"/>
            </w:r>
            <w:r>
              <w:rPr>
                <w:noProof/>
                <w:webHidden/>
              </w:rPr>
              <w:instrText xml:space="preserve"> PAGEREF _Toc154744472 \h </w:instrText>
            </w:r>
            <w:r>
              <w:rPr>
                <w:noProof/>
                <w:webHidden/>
              </w:rPr>
            </w:r>
            <w:r>
              <w:rPr>
                <w:noProof/>
                <w:webHidden/>
              </w:rPr>
              <w:fldChar w:fldCharType="separate"/>
            </w:r>
            <w:r>
              <w:rPr>
                <w:noProof/>
                <w:webHidden/>
              </w:rPr>
              <w:t>82</w:t>
            </w:r>
            <w:r>
              <w:rPr>
                <w:noProof/>
                <w:webHidden/>
              </w:rPr>
              <w:fldChar w:fldCharType="end"/>
            </w:r>
          </w:hyperlink>
        </w:p>
        <w:p w14:paraId="1282A1DC" w14:textId="7AA0F95F"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473" w:history="1">
            <w:r w:rsidRPr="00E845C5">
              <w:rPr>
                <w:rStyle w:val="Hyperlink"/>
                <w:noProof/>
              </w:rPr>
              <w:t>Additional Information on Direct Deposit</w:t>
            </w:r>
            <w:r>
              <w:rPr>
                <w:noProof/>
                <w:webHidden/>
              </w:rPr>
              <w:tab/>
            </w:r>
            <w:r>
              <w:rPr>
                <w:noProof/>
                <w:webHidden/>
              </w:rPr>
              <w:fldChar w:fldCharType="begin"/>
            </w:r>
            <w:r>
              <w:rPr>
                <w:noProof/>
                <w:webHidden/>
              </w:rPr>
              <w:instrText xml:space="preserve"> PAGEREF _Toc154744473 \h </w:instrText>
            </w:r>
            <w:r>
              <w:rPr>
                <w:noProof/>
                <w:webHidden/>
              </w:rPr>
            </w:r>
            <w:r>
              <w:rPr>
                <w:noProof/>
                <w:webHidden/>
              </w:rPr>
              <w:fldChar w:fldCharType="separate"/>
            </w:r>
            <w:r>
              <w:rPr>
                <w:noProof/>
                <w:webHidden/>
              </w:rPr>
              <w:t>82</w:t>
            </w:r>
            <w:r>
              <w:rPr>
                <w:noProof/>
                <w:webHidden/>
              </w:rPr>
              <w:fldChar w:fldCharType="end"/>
            </w:r>
          </w:hyperlink>
        </w:p>
        <w:p w14:paraId="38883C08" w14:textId="4367A314"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474" w:history="1">
            <w:r w:rsidRPr="00E845C5">
              <w:rPr>
                <w:rStyle w:val="Hyperlink"/>
                <w:noProof/>
              </w:rPr>
              <w:t>Switching from paper checks and direct deposit</w:t>
            </w:r>
            <w:r>
              <w:rPr>
                <w:noProof/>
                <w:webHidden/>
              </w:rPr>
              <w:tab/>
            </w:r>
            <w:r>
              <w:rPr>
                <w:noProof/>
                <w:webHidden/>
              </w:rPr>
              <w:fldChar w:fldCharType="begin"/>
            </w:r>
            <w:r>
              <w:rPr>
                <w:noProof/>
                <w:webHidden/>
              </w:rPr>
              <w:instrText xml:space="preserve"> PAGEREF _Toc154744474 \h </w:instrText>
            </w:r>
            <w:r>
              <w:rPr>
                <w:noProof/>
                <w:webHidden/>
              </w:rPr>
            </w:r>
            <w:r>
              <w:rPr>
                <w:noProof/>
                <w:webHidden/>
              </w:rPr>
              <w:fldChar w:fldCharType="separate"/>
            </w:r>
            <w:r>
              <w:rPr>
                <w:noProof/>
                <w:webHidden/>
              </w:rPr>
              <w:t>82</w:t>
            </w:r>
            <w:r>
              <w:rPr>
                <w:noProof/>
                <w:webHidden/>
              </w:rPr>
              <w:fldChar w:fldCharType="end"/>
            </w:r>
          </w:hyperlink>
        </w:p>
        <w:p w14:paraId="5D73C0D7" w14:textId="73ADB17A" w:rsidR="001C2DDA" w:rsidRDefault="001C2DDA">
          <w:pPr>
            <w:pStyle w:val="TOC1"/>
            <w:rPr>
              <w:rFonts w:asciiTheme="minorHAnsi" w:eastAsiaTheme="minorEastAsia" w:hAnsiTheme="minorHAnsi" w:cstheme="minorBidi"/>
              <w:noProof/>
              <w:kern w:val="2"/>
              <w:sz w:val="22"/>
              <w:szCs w:val="22"/>
              <w14:ligatures w14:val="standardContextual"/>
            </w:rPr>
          </w:pPr>
          <w:hyperlink w:anchor="_Toc154744475" w:history="1">
            <w:r w:rsidRPr="00E845C5">
              <w:rPr>
                <w:rStyle w:val="Hyperlink"/>
                <w:noProof/>
              </w:rPr>
              <w:t>Section Overview: Notification Settings</w:t>
            </w:r>
            <w:r>
              <w:rPr>
                <w:noProof/>
                <w:webHidden/>
              </w:rPr>
              <w:tab/>
            </w:r>
            <w:r>
              <w:rPr>
                <w:noProof/>
                <w:webHidden/>
              </w:rPr>
              <w:fldChar w:fldCharType="begin"/>
            </w:r>
            <w:r>
              <w:rPr>
                <w:noProof/>
                <w:webHidden/>
              </w:rPr>
              <w:instrText xml:space="preserve"> PAGEREF _Toc154744475 \h </w:instrText>
            </w:r>
            <w:r>
              <w:rPr>
                <w:noProof/>
                <w:webHidden/>
              </w:rPr>
            </w:r>
            <w:r>
              <w:rPr>
                <w:noProof/>
                <w:webHidden/>
              </w:rPr>
              <w:fldChar w:fldCharType="separate"/>
            </w:r>
            <w:r>
              <w:rPr>
                <w:noProof/>
                <w:webHidden/>
              </w:rPr>
              <w:t>83</w:t>
            </w:r>
            <w:r>
              <w:rPr>
                <w:noProof/>
                <w:webHidden/>
              </w:rPr>
              <w:fldChar w:fldCharType="end"/>
            </w:r>
          </w:hyperlink>
        </w:p>
        <w:p w14:paraId="3CB9F250" w14:textId="3284B4AD" w:rsidR="001C2DDA" w:rsidRDefault="001C2DDA">
          <w:pPr>
            <w:pStyle w:val="TOC2"/>
            <w:rPr>
              <w:rFonts w:asciiTheme="minorHAnsi" w:eastAsiaTheme="minorEastAsia" w:hAnsiTheme="minorHAnsi" w:cstheme="minorBidi"/>
              <w:noProof/>
              <w:kern w:val="2"/>
              <w:sz w:val="22"/>
              <w:szCs w:val="22"/>
              <w14:ligatures w14:val="standardContextual"/>
            </w:rPr>
          </w:pPr>
          <w:hyperlink w:anchor="_Toc154744476" w:history="1">
            <w:r w:rsidRPr="00E845C5">
              <w:rPr>
                <w:rStyle w:val="Hyperlink"/>
                <w:noProof/>
              </w:rPr>
              <w:t>User Access</w:t>
            </w:r>
            <w:r>
              <w:rPr>
                <w:noProof/>
                <w:webHidden/>
              </w:rPr>
              <w:tab/>
            </w:r>
            <w:r>
              <w:rPr>
                <w:noProof/>
                <w:webHidden/>
              </w:rPr>
              <w:fldChar w:fldCharType="begin"/>
            </w:r>
            <w:r>
              <w:rPr>
                <w:noProof/>
                <w:webHidden/>
              </w:rPr>
              <w:instrText xml:space="preserve"> PAGEREF _Toc154744476 \h </w:instrText>
            </w:r>
            <w:r>
              <w:rPr>
                <w:noProof/>
                <w:webHidden/>
              </w:rPr>
            </w:r>
            <w:r>
              <w:rPr>
                <w:noProof/>
                <w:webHidden/>
              </w:rPr>
              <w:fldChar w:fldCharType="separate"/>
            </w:r>
            <w:r>
              <w:rPr>
                <w:noProof/>
                <w:webHidden/>
              </w:rPr>
              <w:t>83</w:t>
            </w:r>
            <w:r>
              <w:rPr>
                <w:noProof/>
                <w:webHidden/>
              </w:rPr>
              <w:fldChar w:fldCharType="end"/>
            </w:r>
          </w:hyperlink>
        </w:p>
        <w:p w14:paraId="4491CAB8" w14:textId="7CA31F56"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477" w:history="1">
            <w:r w:rsidRPr="00E845C5">
              <w:rPr>
                <w:rStyle w:val="Hyperlink"/>
                <w:noProof/>
              </w:rPr>
              <w:t>Users who have not verified their identity (LOA1)</w:t>
            </w:r>
            <w:r>
              <w:rPr>
                <w:noProof/>
                <w:webHidden/>
              </w:rPr>
              <w:tab/>
            </w:r>
            <w:r>
              <w:rPr>
                <w:noProof/>
                <w:webHidden/>
              </w:rPr>
              <w:fldChar w:fldCharType="begin"/>
            </w:r>
            <w:r>
              <w:rPr>
                <w:noProof/>
                <w:webHidden/>
              </w:rPr>
              <w:instrText xml:space="preserve"> PAGEREF _Toc154744477 \h </w:instrText>
            </w:r>
            <w:r>
              <w:rPr>
                <w:noProof/>
                <w:webHidden/>
              </w:rPr>
            </w:r>
            <w:r>
              <w:rPr>
                <w:noProof/>
                <w:webHidden/>
              </w:rPr>
              <w:fldChar w:fldCharType="separate"/>
            </w:r>
            <w:r>
              <w:rPr>
                <w:noProof/>
                <w:webHidden/>
              </w:rPr>
              <w:t>83</w:t>
            </w:r>
            <w:r>
              <w:rPr>
                <w:noProof/>
                <w:webHidden/>
              </w:rPr>
              <w:fldChar w:fldCharType="end"/>
            </w:r>
          </w:hyperlink>
        </w:p>
        <w:p w14:paraId="281ABEA6" w14:textId="6579E87A"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478" w:history="1">
            <w:r w:rsidRPr="00E845C5">
              <w:rPr>
                <w:rStyle w:val="Hyperlink"/>
                <w:noProof/>
              </w:rPr>
              <w:t>Users who have verified their identity (LOA3)</w:t>
            </w:r>
            <w:r>
              <w:rPr>
                <w:noProof/>
                <w:webHidden/>
              </w:rPr>
              <w:tab/>
            </w:r>
            <w:r>
              <w:rPr>
                <w:noProof/>
                <w:webHidden/>
              </w:rPr>
              <w:fldChar w:fldCharType="begin"/>
            </w:r>
            <w:r>
              <w:rPr>
                <w:noProof/>
                <w:webHidden/>
              </w:rPr>
              <w:instrText xml:space="preserve"> PAGEREF _Toc154744478 \h </w:instrText>
            </w:r>
            <w:r>
              <w:rPr>
                <w:noProof/>
                <w:webHidden/>
              </w:rPr>
            </w:r>
            <w:r>
              <w:rPr>
                <w:noProof/>
                <w:webHidden/>
              </w:rPr>
              <w:fldChar w:fldCharType="separate"/>
            </w:r>
            <w:r>
              <w:rPr>
                <w:noProof/>
                <w:webHidden/>
              </w:rPr>
              <w:t>83</w:t>
            </w:r>
            <w:r>
              <w:rPr>
                <w:noProof/>
                <w:webHidden/>
              </w:rPr>
              <w:fldChar w:fldCharType="end"/>
            </w:r>
          </w:hyperlink>
        </w:p>
        <w:p w14:paraId="2510BCEC" w14:textId="69136ADA"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479" w:history="1">
            <w:r w:rsidRPr="00E845C5">
              <w:rPr>
                <w:rStyle w:val="Hyperlink"/>
                <w:noProof/>
              </w:rPr>
              <w:t>Users who have a blocked account</w:t>
            </w:r>
            <w:r>
              <w:rPr>
                <w:noProof/>
                <w:webHidden/>
              </w:rPr>
              <w:tab/>
            </w:r>
            <w:r>
              <w:rPr>
                <w:noProof/>
                <w:webHidden/>
              </w:rPr>
              <w:fldChar w:fldCharType="begin"/>
            </w:r>
            <w:r>
              <w:rPr>
                <w:noProof/>
                <w:webHidden/>
              </w:rPr>
              <w:instrText xml:space="preserve"> PAGEREF _Toc154744479 \h </w:instrText>
            </w:r>
            <w:r>
              <w:rPr>
                <w:noProof/>
                <w:webHidden/>
              </w:rPr>
            </w:r>
            <w:r>
              <w:rPr>
                <w:noProof/>
                <w:webHidden/>
              </w:rPr>
              <w:fldChar w:fldCharType="separate"/>
            </w:r>
            <w:r>
              <w:rPr>
                <w:noProof/>
                <w:webHidden/>
              </w:rPr>
              <w:t>83</w:t>
            </w:r>
            <w:r>
              <w:rPr>
                <w:noProof/>
                <w:webHidden/>
              </w:rPr>
              <w:fldChar w:fldCharType="end"/>
            </w:r>
          </w:hyperlink>
        </w:p>
        <w:p w14:paraId="0E2C82AD" w14:textId="52090CCF" w:rsidR="001C2DDA" w:rsidRDefault="001C2DDA">
          <w:pPr>
            <w:pStyle w:val="TOC2"/>
            <w:rPr>
              <w:rFonts w:asciiTheme="minorHAnsi" w:eastAsiaTheme="minorEastAsia" w:hAnsiTheme="minorHAnsi" w:cstheme="minorBidi"/>
              <w:noProof/>
              <w:kern w:val="2"/>
              <w:sz w:val="22"/>
              <w:szCs w:val="22"/>
              <w14:ligatures w14:val="standardContextual"/>
            </w:rPr>
          </w:pPr>
          <w:hyperlink w:anchor="_Toc154744480" w:history="1">
            <w:r w:rsidRPr="00E845C5">
              <w:rPr>
                <w:rStyle w:val="Hyperlink"/>
                <w:noProof/>
              </w:rPr>
              <w:t>Navigation</w:t>
            </w:r>
            <w:r>
              <w:rPr>
                <w:noProof/>
                <w:webHidden/>
              </w:rPr>
              <w:tab/>
            </w:r>
            <w:r>
              <w:rPr>
                <w:noProof/>
                <w:webHidden/>
              </w:rPr>
              <w:fldChar w:fldCharType="begin"/>
            </w:r>
            <w:r>
              <w:rPr>
                <w:noProof/>
                <w:webHidden/>
              </w:rPr>
              <w:instrText xml:space="preserve"> PAGEREF _Toc154744480 \h </w:instrText>
            </w:r>
            <w:r>
              <w:rPr>
                <w:noProof/>
                <w:webHidden/>
              </w:rPr>
            </w:r>
            <w:r>
              <w:rPr>
                <w:noProof/>
                <w:webHidden/>
              </w:rPr>
              <w:fldChar w:fldCharType="separate"/>
            </w:r>
            <w:r>
              <w:rPr>
                <w:noProof/>
                <w:webHidden/>
              </w:rPr>
              <w:t>83</w:t>
            </w:r>
            <w:r>
              <w:rPr>
                <w:noProof/>
                <w:webHidden/>
              </w:rPr>
              <w:fldChar w:fldCharType="end"/>
            </w:r>
          </w:hyperlink>
        </w:p>
        <w:p w14:paraId="5C9DF1A0" w14:textId="755F44FC" w:rsidR="001C2DDA" w:rsidRDefault="001C2DDA">
          <w:pPr>
            <w:pStyle w:val="TOC2"/>
            <w:rPr>
              <w:rFonts w:asciiTheme="minorHAnsi" w:eastAsiaTheme="minorEastAsia" w:hAnsiTheme="minorHAnsi" w:cstheme="minorBidi"/>
              <w:noProof/>
              <w:kern w:val="2"/>
              <w:sz w:val="22"/>
              <w:szCs w:val="22"/>
              <w14:ligatures w14:val="standardContextual"/>
            </w:rPr>
          </w:pPr>
          <w:hyperlink w:anchor="_Toc154744481" w:history="1">
            <w:r w:rsidRPr="00E845C5">
              <w:rPr>
                <w:rStyle w:val="Hyperlink"/>
                <w:noProof/>
              </w:rPr>
              <w:t>Functionality</w:t>
            </w:r>
            <w:r>
              <w:rPr>
                <w:noProof/>
                <w:webHidden/>
              </w:rPr>
              <w:tab/>
            </w:r>
            <w:r>
              <w:rPr>
                <w:noProof/>
                <w:webHidden/>
              </w:rPr>
              <w:fldChar w:fldCharType="begin"/>
            </w:r>
            <w:r>
              <w:rPr>
                <w:noProof/>
                <w:webHidden/>
              </w:rPr>
              <w:instrText xml:space="preserve"> PAGEREF _Toc154744481 \h </w:instrText>
            </w:r>
            <w:r>
              <w:rPr>
                <w:noProof/>
                <w:webHidden/>
              </w:rPr>
            </w:r>
            <w:r>
              <w:rPr>
                <w:noProof/>
                <w:webHidden/>
              </w:rPr>
              <w:fldChar w:fldCharType="separate"/>
            </w:r>
            <w:r>
              <w:rPr>
                <w:noProof/>
                <w:webHidden/>
              </w:rPr>
              <w:t>84</w:t>
            </w:r>
            <w:r>
              <w:rPr>
                <w:noProof/>
                <w:webHidden/>
              </w:rPr>
              <w:fldChar w:fldCharType="end"/>
            </w:r>
          </w:hyperlink>
        </w:p>
        <w:p w14:paraId="324B6B9B" w14:textId="7E6AC5D3"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482" w:history="1">
            <w:r w:rsidRPr="00E845C5">
              <w:rPr>
                <w:rStyle w:val="Hyperlink"/>
                <w:noProof/>
              </w:rPr>
              <w:t>Selecting notification options</w:t>
            </w:r>
            <w:r>
              <w:rPr>
                <w:noProof/>
                <w:webHidden/>
              </w:rPr>
              <w:tab/>
            </w:r>
            <w:r>
              <w:rPr>
                <w:noProof/>
                <w:webHidden/>
              </w:rPr>
              <w:fldChar w:fldCharType="begin"/>
            </w:r>
            <w:r>
              <w:rPr>
                <w:noProof/>
                <w:webHidden/>
              </w:rPr>
              <w:instrText xml:space="preserve"> PAGEREF _Toc154744482 \h </w:instrText>
            </w:r>
            <w:r>
              <w:rPr>
                <w:noProof/>
                <w:webHidden/>
              </w:rPr>
            </w:r>
            <w:r>
              <w:rPr>
                <w:noProof/>
                <w:webHidden/>
              </w:rPr>
              <w:fldChar w:fldCharType="separate"/>
            </w:r>
            <w:r>
              <w:rPr>
                <w:noProof/>
                <w:webHidden/>
              </w:rPr>
              <w:t>84</w:t>
            </w:r>
            <w:r>
              <w:rPr>
                <w:noProof/>
                <w:webHidden/>
              </w:rPr>
              <w:fldChar w:fldCharType="end"/>
            </w:r>
          </w:hyperlink>
        </w:p>
        <w:p w14:paraId="126BE30B" w14:textId="34C7D1A8"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483" w:history="1">
            <w:r w:rsidRPr="00E845C5">
              <w:rPr>
                <w:rStyle w:val="Hyperlink"/>
                <w:noProof/>
              </w:rPr>
              <w:t>Editing-as-a-subtask: Adding mobile phone number</w:t>
            </w:r>
            <w:r>
              <w:rPr>
                <w:noProof/>
                <w:webHidden/>
              </w:rPr>
              <w:tab/>
            </w:r>
            <w:r>
              <w:rPr>
                <w:noProof/>
                <w:webHidden/>
              </w:rPr>
              <w:fldChar w:fldCharType="begin"/>
            </w:r>
            <w:r>
              <w:rPr>
                <w:noProof/>
                <w:webHidden/>
              </w:rPr>
              <w:instrText xml:space="preserve"> PAGEREF _Toc154744483 \h </w:instrText>
            </w:r>
            <w:r>
              <w:rPr>
                <w:noProof/>
                <w:webHidden/>
              </w:rPr>
            </w:r>
            <w:r>
              <w:rPr>
                <w:noProof/>
                <w:webHidden/>
              </w:rPr>
              <w:fldChar w:fldCharType="separate"/>
            </w:r>
            <w:r>
              <w:rPr>
                <w:noProof/>
                <w:webHidden/>
              </w:rPr>
              <w:t>85</w:t>
            </w:r>
            <w:r>
              <w:rPr>
                <w:noProof/>
                <w:webHidden/>
              </w:rPr>
              <w:fldChar w:fldCharType="end"/>
            </w:r>
          </w:hyperlink>
        </w:p>
        <w:p w14:paraId="4FF1C648" w14:textId="72690BEA" w:rsidR="001C2DDA" w:rsidRDefault="001C2DDA">
          <w:pPr>
            <w:pStyle w:val="TOC2"/>
            <w:rPr>
              <w:rFonts w:asciiTheme="minorHAnsi" w:eastAsiaTheme="minorEastAsia" w:hAnsiTheme="minorHAnsi" w:cstheme="minorBidi"/>
              <w:noProof/>
              <w:kern w:val="2"/>
              <w:sz w:val="22"/>
              <w:szCs w:val="22"/>
              <w14:ligatures w14:val="standardContextual"/>
            </w:rPr>
          </w:pPr>
          <w:hyperlink w:anchor="_Toc154744484" w:history="1">
            <w:r w:rsidRPr="00E845C5">
              <w:rPr>
                <w:rStyle w:val="Hyperlink"/>
                <w:noProof/>
              </w:rPr>
              <w:t>Major Issues and Error Messages</w:t>
            </w:r>
            <w:r>
              <w:rPr>
                <w:noProof/>
                <w:webHidden/>
              </w:rPr>
              <w:tab/>
            </w:r>
            <w:r>
              <w:rPr>
                <w:noProof/>
                <w:webHidden/>
              </w:rPr>
              <w:fldChar w:fldCharType="begin"/>
            </w:r>
            <w:r>
              <w:rPr>
                <w:noProof/>
                <w:webHidden/>
              </w:rPr>
              <w:instrText xml:space="preserve"> PAGEREF _Toc154744484 \h </w:instrText>
            </w:r>
            <w:r>
              <w:rPr>
                <w:noProof/>
                <w:webHidden/>
              </w:rPr>
            </w:r>
            <w:r>
              <w:rPr>
                <w:noProof/>
                <w:webHidden/>
              </w:rPr>
              <w:fldChar w:fldCharType="separate"/>
            </w:r>
            <w:r>
              <w:rPr>
                <w:noProof/>
                <w:webHidden/>
              </w:rPr>
              <w:t>87</w:t>
            </w:r>
            <w:r>
              <w:rPr>
                <w:noProof/>
                <w:webHidden/>
              </w:rPr>
              <w:fldChar w:fldCharType="end"/>
            </w:r>
          </w:hyperlink>
        </w:p>
        <w:p w14:paraId="09509539" w14:textId="041DBAB4"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485" w:history="1">
            <w:r w:rsidRPr="00E845C5">
              <w:rPr>
                <w:rStyle w:val="Hyperlink"/>
                <w:noProof/>
              </w:rPr>
              <w:t>Notification settings feature is unavailable</w:t>
            </w:r>
            <w:r>
              <w:rPr>
                <w:noProof/>
                <w:webHidden/>
              </w:rPr>
              <w:tab/>
            </w:r>
            <w:r>
              <w:rPr>
                <w:noProof/>
                <w:webHidden/>
              </w:rPr>
              <w:fldChar w:fldCharType="begin"/>
            </w:r>
            <w:r>
              <w:rPr>
                <w:noProof/>
                <w:webHidden/>
              </w:rPr>
              <w:instrText xml:space="preserve"> PAGEREF _Toc154744485 \h </w:instrText>
            </w:r>
            <w:r>
              <w:rPr>
                <w:noProof/>
                <w:webHidden/>
              </w:rPr>
            </w:r>
            <w:r>
              <w:rPr>
                <w:noProof/>
                <w:webHidden/>
              </w:rPr>
              <w:fldChar w:fldCharType="separate"/>
            </w:r>
            <w:r>
              <w:rPr>
                <w:noProof/>
                <w:webHidden/>
              </w:rPr>
              <w:t>88</w:t>
            </w:r>
            <w:r>
              <w:rPr>
                <w:noProof/>
                <w:webHidden/>
              </w:rPr>
              <w:fldChar w:fldCharType="end"/>
            </w:r>
          </w:hyperlink>
        </w:p>
        <w:p w14:paraId="73794FBF" w14:textId="6F7E0DF7"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486" w:history="1">
            <w:r w:rsidRPr="00E845C5">
              <w:rPr>
                <w:rStyle w:val="Hyperlink"/>
                <w:noProof/>
              </w:rPr>
              <w:t>Save failure</w:t>
            </w:r>
            <w:r>
              <w:rPr>
                <w:noProof/>
                <w:webHidden/>
              </w:rPr>
              <w:tab/>
            </w:r>
            <w:r>
              <w:rPr>
                <w:noProof/>
                <w:webHidden/>
              </w:rPr>
              <w:fldChar w:fldCharType="begin"/>
            </w:r>
            <w:r>
              <w:rPr>
                <w:noProof/>
                <w:webHidden/>
              </w:rPr>
              <w:instrText xml:space="preserve"> PAGEREF _Toc154744486 \h </w:instrText>
            </w:r>
            <w:r>
              <w:rPr>
                <w:noProof/>
                <w:webHidden/>
              </w:rPr>
            </w:r>
            <w:r>
              <w:rPr>
                <w:noProof/>
                <w:webHidden/>
              </w:rPr>
              <w:fldChar w:fldCharType="separate"/>
            </w:r>
            <w:r>
              <w:rPr>
                <w:noProof/>
                <w:webHidden/>
              </w:rPr>
              <w:t>89</w:t>
            </w:r>
            <w:r>
              <w:rPr>
                <w:noProof/>
                <w:webHidden/>
              </w:rPr>
              <w:fldChar w:fldCharType="end"/>
            </w:r>
          </w:hyperlink>
        </w:p>
        <w:p w14:paraId="0FF53A64" w14:textId="0E79A41F" w:rsidR="001C2DDA" w:rsidRDefault="001C2DDA">
          <w:pPr>
            <w:pStyle w:val="TOC1"/>
            <w:rPr>
              <w:rFonts w:asciiTheme="minorHAnsi" w:eastAsiaTheme="minorEastAsia" w:hAnsiTheme="minorHAnsi" w:cstheme="minorBidi"/>
              <w:noProof/>
              <w:kern w:val="2"/>
              <w:sz w:val="22"/>
              <w:szCs w:val="22"/>
              <w14:ligatures w14:val="standardContextual"/>
            </w:rPr>
          </w:pPr>
          <w:hyperlink w:anchor="_Toc154744487" w:history="1">
            <w:r w:rsidRPr="00E845C5">
              <w:rPr>
                <w:rStyle w:val="Hyperlink"/>
                <w:noProof/>
              </w:rPr>
              <w:t>Section Overview: Account Security</w:t>
            </w:r>
            <w:r>
              <w:rPr>
                <w:noProof/>
                <w:webHidden/>
              </w:rPr>
              <w:tab/>
            </w:r>
            <w:r>
              <w:rPr>
                <w:noProof/>
                <w:webHidden/>
              </w:rPr>
              <w:fldChar w:fldCharType="begin"/>
            </w:r>
            <w:r>
              <w:rPr>
                <w:noProof/>
                <w:webHidden/>
              </w:rPr>
              <w:instrText xml:space="preserve"> PAGEREF _Toc154744487 \h </w:instrText>
            </w:r>
            <w:r>
              <w:rPr>
                <w:noProof/>
                <w:webHidden/>
              </w:rPr>
            </w:r>
            <w:r>
              <w:rPr>
                <w:noProof/>
                <w:webHidden/>
              </w:rPr>
              <w:fldChar w:fldCharType="separate"/>
            </w:r>
            <w:r>
              <w:rPr>
                <w:noProof/>
                <w:webHidden/>
              </w:rPr>
              <w:t>90</w:t>
            </w:r>
            <w:r>
              <w:rPr>
                <w:noProof/>
                <w:webHidden/>
              </w:rPr>
              <w:fldChar w:fldCharType="end"/>
            </w:r>
          </w:hyperlink>
        </w:p>
        <w:p w14:paraId="4DCDC64D" w14:textId="21A3718F" w:rsidR="001C2DDA" w:rsidRDefault="001C2DDA">
          <w:pPr>
            <w:pStyle w:val="TOC2"/>
            <w:rPr>
              <w:rFonts w:asciiTheme="minorHAnsi" w:eastAsiaTheme="minorEastAsia" w:hAnsiTheme="minorHAnsi" w:cstheme="minorBidi"/>
              <w:noProof/>
              <w:kern w:val="2"/>
              <w:sz w:val="22"/>
              <w:szCs w:val="22"/>
              <w14:ligatures w14:val="standardContextual"/>
            </w:rPr>
          </w:pPr>
          <w:hyperlink w:anchor="_Toc154744488" w:history="1">
            <w:r w:rsidRPr="00E845C5">
              <w:rPr>
                <w:rStyle w:val="Hyperlink"/>
                <w:noProof/>
              </w:rPr>
              <w:t>User Access</w:t>
            </w:r>
            <w:r>
              <w:rPr>
                <w:noProof/>
                <w:webHidden/>
              </w:rPr>
              <w:tab/>
            </w:r>
            <w:r>
              <w:rPr>
                <w:noProof/>
                <w:webHidden/>
              </w:rPr>
              <w:fldChar w:fldCharType="begin"/>
            </w:r>
            <w:r>
              <w:rPr>
                <w:noProof/>
                <w:webHidden/>
              </w:rPr>
              <w:instrText xml:space="preserve"> PAGEREF _Toc154744488 \h </w:instrText>
            </w:r>
            <w:r>
              <w:rPr>
                <w:noProof/>
                <w:webHidden/>
              </w:rPr>
            </w:r>
            <w:r>
              <w:rPr>
                <w:noProof/>
                <w:webHidden/>
              </w:rPr>
              <w:fldChar w:fldCharType="separate"/>
            </w:r>
            <w:r>
              <w:rPr>
                <w:noProof/>
                <w:webHidden/>
              </w:rPr>
              <w:t>90</w:t>
            </w:r>
            <w:r>
              <w:rPr>
                <w:noProof/>
                <w:webHidden/>
              </w:rPr>
              <w:fldChar w:fldCharType="end"/>
            </w:r>
          </w:hyperlink>
        </w:p>
        <w:p w14:paraId="6A3D45BF" w14:textId="5473FCD5"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489" w:history="1">
            <w:r w:rsidRPr="00E845C5">
              <w:rPr>
                <w:rStyle w:val="Hyperlink"/>
                <w:noProof/>
              </w:rPr>
              <w:t>Users who have not verified their identity (LOA1)</w:t>
            </w:r>
            <w:r>
              <w:rPr>
                <w:noProof/>
                <w:webHidden/>
              </w:rPr>
              <w:tab/>
            </w:r>
            <w:r>
              <w:rPr>
                <w:noProof/>
                <w:webHidden/>
              </w:rPr>
              <w:fldChar w:fldCharType="begin"/>
            </w:r>
            <w:r>
              <w:rPr>
                <w:noProof/>
                <w:webHidden/>
              </w:rPr>
              <w:instrText xml:space="preserve"> PAGEREF _Toc154744489 \h </w:instrText>
            </w:r>
            <w:r>
              <w:rPr>
                <w:noProof/>
                <w:webHidden/>
              </w:rPr>
            </w:r>
            <w:r>
              <w:rPr>
                <w:noProof/>
                <w:webHidden/>
              </w:rPr>
              <w:fldChar w:fldCharType="separate"/>
            </w:r>
            <w:r>
              <w:rPr>
                <w:noProof/>
                <w:webHidden/>
              </w:rPr>
              <w:t>90</w:t>
            </w:r>
            <w:r>
              <w:rPr>
                <w:noProof/>
                <w:webHidden/>
              </w:rPr>
              <w:fldChar w:fldCharType="end"/>
            </w:r>
          </w:hyperlink>
        </w:p>
        <w:p w14:paraId="4BA99F0E" w14:textId="2C4FFD99"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490" w:history="1">
            <w:r w:rsidRPr="00E845C5">
              <w:rPr>
                <w:rStyle w:val="Hyperlink"/>
                <w:noProof/>
              </w:rPr>
              <w:t>Users who have verified their identity (LOA3)</w:t>
            </w:r>
            <w:r>
              <w:rPr>
                <w:noProof/>
                <w:webHidden/>
              </w:rPr>
              <w:tab/>
            </w:r>
            <w:r>
              <w:rPr>
                <w:noProof/>
                <w:webHidden/>
              </w:rPr>
              <w:fldChar w:fldCharType="begin"/>
            </w:r>
            <w:r>
              <w:rPr>
                <w:noProof/>
                <w:webHidden/>
              </w:rPr>
              <w:instrText xml:space="preserve"> PAGEREF _Toc154744490 \h </w:instrText>
            </w:r>
            <w:r>
              <w:rPr>
                <w:noProof/>
                <w:webHidden/>
              </w:rPr>
            </w:r>
            <w:r>
              <w:rPr>
                <w:noProof/>
                <w:webHidden/>
              </w:rPr>
              <w:fldChar w:fldCharType="separate"/>
            </w:r>
            <w:r>
              <w:rPr>
                <w:noProof/>
                <w:webHidden/>
              </w:rPr>
              <w:t>91</w:t>
            </w:r>
            <w:r>
              <w:rPr>
                <w:noProof/>
                <w:webHidden/>
              </w:rPr>
              <w:fldChar w:fldCharType="end"/>
            </w:r>
          </w:hyperlink>
        </w:p>
        <w:p w14:paraId="4547C0CA" w14:textId="5EBD0996"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491" w:history="1">
            <w:r w:rsidRPr="00E845C5">
              <w:rPr>
                <w:rStyle w:val="Hyperlink"/>
                <w:noProof/>
              </w:rPr>
              <w:t>Users who have a block on their account:</w:t>
            </w:r>
            <w:r>
              <w:rPr>
                <w:noProof/>
                <w:webHidden/>
              </w:rPr>
              <w:tab/>
            </w:r>
            <w:r>
              <w:rPr>
                <w:noProof/>
                <w:webHidden/>
              </w:rPr>
              <w:fldChar w:fldCharType="begin"/>
            </w:r>
            <w:r>
              <w:rPr>
                <w:noProof/>
                <w:webHidden/>
              </w:rPr>
              <w:instrText xml:space="preserve"> PAGEREF _Toc154744491 \h </w:instrText>
            </w:r>
            <w:r>
              <w:rPr>
                <w:noProof/>
                <w:webHidden/>
              </w:rPr>
            </w:r>
            <w:r>
              <w:rPr>
                <w:noProof/>
                <w:webHidden/>
              </w:rPr>
              <w:fldChar w:fldCharType="separate"/>
            </w:r>
            <w:r>
              <w:rPr>
                <w:noProof/>
                <w:webHidden/>
              </w:rPr>
              <w:t>92</w:t>
            </w:r>
            <w:r>
              <w:rPr>
                <w:noProof/>
                <w:webHidden/>
              </w:rPr>
              <w:fldChar w:fldCharType="end"/>
            </w:r>
          </w:hyperlink>
        </w:p>
        <w:p w14:paraId="6CBBE404" w14:textId="6D268B31" w:rsidR="001C2DDA" w:rsidRDefault="001C2DDA">
          <w:pPr>
            <w:pStyle w:val="TOC2"/>
            <w:rPr>
              <w:rFonts w:asciiTheme="minorHAnsi" w:eastAsiaTheme="minorEastAsia" w:hAnsiTheme="minorHAnsi" w:cstheme="minorBidi"/>
              <w:noProof/>
              <w:kern w:val="2"/>
              <w:sz w:val="22"/>
              <w:szCs w:val="22"/>
              <w14:ligatures w14:val="standardContextual"/>
            </w:rPr>
          </w:pPr>
          <w:hyperlink w:anchor="_Toc154744492" w:history="1">
            <w:r w:rsidRPr="00E845C5">
              <w:rPr>
                <w:rStyle w:val="Hyperlink"/>
                <w:noProof/>
              </w:rPr>
              <w:t>Navigation</w:t>
            </w:r>
            <w:r>
              <w:rPr>
                <w:noProof/>
                <w:webHidden/>
              </w:rPr>
              <w:tab/>
            </w:r>
            <w:r>
              <w:rPr>
                <w:noProof/>
                <w:webHidden/>
              </w:rPr>
              <w:fldChar w:fldCharType="begin"/>
            </w:r>
            <w:r>
              <w:rPr>
                <w:noProof/>
                <w:webHidden/>
              </w:rPr>
              <w:instrText xml:space="preserve"> PAGEREF _Toc154744492 \h </w:instrText>
            </w:r>
            <w:r>
              <w:rPr>
                <w:noProof/>
                <w:webHidden/>
              </w:rPr>
            </w:r>
            <w:r>
              <w:rPr>
                <w:noProof/>
                <w:webHidden/>
              </w:rPr>
              <w:fldChar w:fldCharType="separate"/>
            </w:r>
            <w:r>
              <w:rPr>
                <w:noProof/>
                <w:webHidden/>
              </w:rPr>
              <w:t>92</w:t>
            </w:r>
            <w:r>
              <w:rPr>
                <w:noProof/>
                <w:webHidden/>
              </w:rPr>
              <w:fldChar w:fldCharType="end"/>
            </w:r>
          </w:hyperlink>
        </w:p>
        <w:p w14:paraId="7F275719" w14:textId="21505471" w:rsidR="001C2DDA" w:rsidRDefault="001C2DDA">
          <w:pPr>
            <w:pStyle w:val="TOC2"/>
            <w:rPr>
              <w:rFonts w:asciiTheme="minorHAnsi" w:eastAsiaTheme="minorEastAsia" w:hAnsiTheme="minorHAnsi" w:cstheme="minorBidi"/>
              <w:noProof/>
              <w:kern w:val="2"/>
              <w:sz w:val="22"/>
              <w:szCs w:val="22"/>
              <w14:ligatures w14:val="standardContextual"/>
            </w:rPr>
          </w:pPr>
          <w:hyperlink w:anchor="_Toc154744493" w:history="1">
            <w:r w:rsidRPr="00E845C5">
              <w:rPr>
                <w:rStyle w:val="Hyperlink"/>
                <w:noProof/>
              </w:rPr>
              <w:t>Functionality</w:t>
            </w:r>
            <w:r>
              <w:rPr>
                <w:noProof/>
                <w:webHidden/>
              </w:rPr>
              <w:tab/>
            </w:r>
            <w:r>
              <w:rPr>
                <w:noProof/>
                <w:webHidden/>
              </w:rPr>
              <w:fldChar w:fldCharType="begin"/>
            </w:r>
            <w:r>
              <w:rPr>
                <w:noProof/>
                <w:webHidden/>
              </w:rPr>
              <w:instrText xml:space="preserve"> PAGEREF _Toc154744493 \h </w:instrText>
            </w:r>
            <w:r>
              <w:rPr>
                <w:noProof/>
                <w:webHidden/>
              </w:rPr>
            </w:r>
            <w:r>
              <w:rPr>
                <w:noProof/>
                <w:webHidden/>
              </w:rPr>
              <w:fldChar w:fldCharType="separate"/>
            </w:r>
            <w:r>
              <w:rPr>
                <w:noProof/>
                <w:webHidden/>
              </w:rPr>
              <w:t>94</w:t>
            </w:r>
            <w:r>
              <w:rPr>
                <w:noProof/>
                <w:webHidden/>
              </w:rPr>
              <w:fldChar w:fldCharType="end"/>
            </w:r>
          </w:hyperlink>
        </w:p>
        <w:p w14:paraId="23455EC8" w14:textId="6B7B30E2"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494" w:history="1">
            <w:r w:rsidRPr="00E845C5">
              <w:rPr>
                <w:rStyle w:val="Hyperlink"/>
                <w:noProof/>
              </w:rPr>
              <w:t>Verifying identity</w:t>
            </w:r>
            <w:r>
              <w:rPr>
                <w:noProof/>
                <w:webHidden/>
              </w:rPr>
              <w:tab/>
            </w:r>
            <w:r>
              <w:rPr>
                <w:noProof/>
                <w:webHidden/>
              </w:rPr>
              <w:fldChar w:fldCharType="begin"/>
            </w:r>
            <w:r>
              <w:rPr>
                <w:noProof/>
                <w:webHidden/>
              </w:rPr>
              <w:instrText xml:space="preserve"> PAGEREF _Toc154744494 \h </w:instrText>
            </w:r>
            <w:r>
              <w:rPr>
                <w:noProof/>
                <w:webHidden/>
              </w:rPr>
            </w:r>
            <w:r>
              <w:rPr>
                <w:noProof/>
                <w:webHidden/>
              </w:rPr>
              <w:fldChar w:fldCharType="separate"/>
            </w:r>
            <w:r>
              <w:rPr>
                <w:noProof/>
                <w:webHidden/>
              </w:rPr>
              <w:t>94</w:t>
            </w:r>
            <w:r>
              <w:rPr>
                <w:noProof/>
                <w:webHidden/>
              </w:rPr>
              <w:fldChar w:fldCharType="end"/>
            </w:r>
          </w:hyperlink>
        </w:p>
        <w:p w14:paraId="3751EC82" w14:textId="0B28D1E0"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495" w:history="1">
            <w:r w:rsidRPr="00E845C5">
              <w:rPr>
                <w:rStyle w:val="Hyperlink"/>
                <w:noProof/>
              </w:rPr>
              <w:t>2-factor authentication (2FA)</w:t>
            </w:r>
            <w:r>
              <w:rPr>
                <w:noProof/>
                <w:webHidden/>
              </w:rPr>
              <w:tab/>
            </w:r>
            <w:r>
              <w:rPr>
                <w:noProof/>
                <w:webHidden/>
              </w:rPr>
              <w:fldChar w:fldCharType="begin"/>
            </w:r>
            <w:r>
              <w:rPr>
                <w:noProof/>
                <w:webHidden/>
              </w:rPr>
              <w:instrText xml:space="preserve"> PAGEREF _Toc154744495 \h </w:instrText>
            </w:r>
            <w:r>
              <w:rPr>
                <w:noProof/>
                <w:webHidden/>
              </w:rPr>
            </w:r>
            <w:r>
              <w:rPr>
                <w:noProof/>
                <w:webHidden/>
              </w:rPr>
              <w:fldChar w:fldCharType="separate"/>
            </w:r>
            <w:r>
              <w:rPr>
                <w:noProof/>
                <w:webHidden/>
              </w:rPr>
              <w:t>96</w:t>
            </w:r>
            <w:r>
              <w:rPr>
                <w:noProof/>
                <w:webHidden/>
              </w:rPr>
              <w:fldChar w:fldCharType="end"/>
            </w:r>
          </w:hyperlink>
        </w:p>
        <w:p w14:paraId="5CEB0680" w14:textId="5ED5A8E4"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496" w:history="1">
            <w:r w:rsidRPr="00E845C5">
              <w:rPr>
                <w:rStyle w:val="Hyperlink"/>
                <w:noProof/>
              </w:rPr>
              <w:t>Sign in email address</w:t>
            </w:r>
            <w:r>
              <w:rPr>
                <w:noProof/>
                <w:webHidden/>
              </w:rPr>
              <w:tab/>
            </w:r>
            <w:r>
              <w:rPr>
                <w:noProof/>
                <w:webHidden/>
              </w:rPr>
              <w:fldChar w:fldCharType="begin"/>
            </w:r>
            <w:r>
              <w:rPr>
                <w:noProof/>
                <w:webHidden/>
              </w:rPr>
              <w:instrText xml:space="preserve"> PAGEREF _Toc154744496 \h </w:instrText>
            </w:r>
            <w:r>
              <w:rPr>
                <w:noProof/>
                <w:webHidden/>
              </w:rPr>
            </w:r>
            <w:r>
              <w:rPr>
                <w:noProof/>
                <w:webHidden/>
              </w:rPr>
              <w:fldChar w:fldCharType="separate"/>
            </w:r>
            <w:r>
              <w:rPr>
                <w:noProof/>
                <w:webHidden/>
              </w:rPr>
              <w:t>97</w:t>
            </w:r>
            <w:r>
              <w:rPr>
                <w:noProof/>
                <w:webHidden/>
              </w:rPr>
              <w:fldChar w:fldCharType="end"/>
            </w:r>
          </w:hyperlink>
        </w:p>
        <w:p w14:paraId="3F653D15" w14:textId="7BCE4E63" w:rsidR="001C2DDA" w:rsidRDefault="001C2DDA">
          <w:pPr>
            <w:pStyle w:val="TOC2"/>
            <w:rPr>
              <w:rFonts w:asciiTheme="minorHAnsi" w:eastAsiaTheme="minorEastAsia" w:hAnsiTheme="minorHAnsi" w:cstheme="minorBidi"/>
              <w:noProof/>
              <w:kern w:val="2"/>
              <w:sz w:val="22"/>
              <w:szCs w:val="22"/>
              <w14:ligatures w14:val="standardContextual"/>
            </w:rPr>
          </w:pPr>
          <w:hyperlink w:anchor="_Toc154744497" w:history="1">
            <w:r w:rsidRPr="00E845C5">
              <w:rPr>
                <w:rStyle w:val="Hyperlink"/>
                <w:noProof/>
              </w:rPr>
              <w:t>Major Issues and Error Messages</w:t>
            </w:r>
            <w:r>
              <w:rPr>
                <w:noProof/>
                <w:webHidden/>
              </w:rPr>
              <w:tab/>
            </w:r>
            <w:r>
              <w:rPr>
                <w:noProof/>
                <w:webHidden/>
              </w:rPr>
              <w:fldChar w:fldCharType="begin"/>
            </w:r>
            <w:r>
              <w:rPr>
                <w:noProof/>
                <w:webHidden/>
              </w:rPr>
              <w:instrText xml:space="preserve"> PAGEREF _Toc154744497 \h </w:instrText>
            </w:r>
            <w:r>
              <w:rPr>
                <w:noProof/>
                <w:webHidden/>
              </w:rPr>
            </w:r>
            <w:r>
              <w:rPr>
                <w:noProof/>
                <w:webHidden/>
              </w:rPr>
              <w:fldChar w:fldCharType="separate"/>
            </w:r>
            <w:r>
              <w:rPr>
                <w:noProof/>
                <w:webHidden/>
              </w:rPr>
              <w:t>99</w:t>
            </w:r>
            <w:r>
              <w:rPr>
                <w:noProof/>
                <w:webHidden/>
              </w:rPr>
              <w:fldChar w:fldCharType="end"/>
            </w:r>
          </w:hyperlink>
        </w:p>
        <w:p w14:paraId="29E52DA4" w14:textId="06E33E03"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498" w:history="1">
            <w:r w:rsidRPr="00E845C5">
              <w:rPr>
                <w:rStyle w:val="Hyperlink"/>
                <w:noProof/>
              </w:rPr>
              <w:t>User has not verified their identity (LOA1)</w:t>
            </w:r>
            <w:r>
              <w:rPr>
                <w:noProof/>
                <w:webHidden/>
              </w:rPr>
              <w:tab/>
            </w:r>
            <w:r>
              <w:rPr>
                <w:noProof/>
                <w:webHidden/>
              </w:rPr>
              <w:fldChar w:fldCharType="begin"/>
            </w:r>
            <w:r>
              <w:rPr>
                <w:noProof/>
                <w:webHidden/>
              </w:rPr>
              <w:instrText xml:space="preserve"> PAGEREF _Toc154744498 \h </w:instrText>
            </w:r>
            <w:r>
              <w:rPr>
                <w:noProof/>
                <w:webHidden/>
              </w:rPr>
            </w:r>
            <w:r>
              <w:rPr>
                <w:noProof/>
                <w:webHidden/>
              </w:rPr>
              <w:fldChar w:fldCharType="separate"/>
            </w:r>
            <w:r>
              <w:rPr>
                <w:noProof/>
                <w:webHidden/>
              </w:rPr>
              <w:t>99</w:t>
            </w:r>
            <w:r>
              <w:rPr>
                <w:noProof/>
                <w:webHidden/>
              </w:rPr>
              <w:fldChar w:fldCharType="end"/>
            </w:r>
          </w:hyperlink>
        </w:p>
        <w:p w14:paraId="5814AC57" w14:textId="16D76482"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499" w:history="1">
            <w:r w:rsidRPr="00E845C5">
              <w:rPr>
                <w:rStyle w:val="Hyperlink"/>
                <w:noProof/>
              </w:rPr>
              <w:t>User information doesn’t match our Veteran records</w:t>
            </w:r>
            <w:r>
              <w:rPr>
                <w:noProof/>
                <w:webHidden/>
              </w:rPr>
              <w:tab/>
            </w:r>
            <w:r>
              <w:rPr>
                <w:noProof/>
                <w:webHidden/>
              </w:rPr>
              <w:fldChar w:fldCharType="begin"/>
            </w:r>
            <w:r>
              <w:rPr>
                <w:noProof/>
                <w:webHidden/>
              </w:rPr>
              <w:instrText xml:space="preserve"> PAGEREF _Toc154744499 \h </w:instrText>
            </w:r>
            <w:r>
              <w:rPr>
                <w:noProof/>
                <w:webHidden/>
              </w:rPr>
            </w:r>
            <w:r>
              <w:rPr>
                <w:noProof/>
                <w:webHidden/>
              </w:rPr>
              <w:fldChar w:fldCharType="separate"/>
            </w:r>
            <w:r>
              <w:rPr>
                <w:noProof/>
                <w:webHidden/>
              </w:rPr>
              <w:t>99</w:t>
            </w:r>
            <w:r>
              <w:rPr>
                <w:noProof/>
                <w:webHidden/>
              </w:rPr>
              <w:fldChar w:fldCharType="end"/>
            </w:r>
          </w:hyperlink>
        </w:p>
        <w:p w14:paraId="2C24758D" w14:textId="47577311"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500" w:history="1">
            <w:r w:rsidRPr="00E845C5">
              <w:rPr>
                <w:rStyle w:val="Hyperlink"/>
                <w:noProof/>
              </w:rPr>
              <w:t>User information cannot be accessed</w:t>
            </w:r>
            <w:r>
              <w:rPr>
                <w:noProof/>
                <w:webHidden/>
              </w:rPr>
              <w:tab/>
            </w:r>
            <w:r>
              <w:rPr>
                <w:noProof/>
                <w:webHidden/>
              </w:rPr>
              <w:fldChar w:fldCharType="begin"/>
            </w:r>
            <w:r>
              <w:rPr>
                <w:noProof/>
                <w:webHidden/>
              </w:rPr>
              <w:instrText xml:space="preserve"> PAGEREF _Toc154744500 \h </w:instrText>
            </w:r>
            <w:r>
              <w:rPr>
                <w:noProof/>
                <w:webHidden/>
              </w:rPr>
            </w:r>
            <w:r>
              <w:rPr>
                <w:noProof/>
                <w:webHidden/>
              </w:rPr>
              <w:fldChar w:fldCharType="separate"/>
            </w:r>
            <w:r>
              <w:rPr>
                <w:noProof/>
                <w:webHidden/>
              </w:rPr>
              <w:t>100</w:t>
            </w:r>
            <w:r>
              <w:rPr>
                <w:noProof/>
                <w:webHidden/>
              </w:rPr>
              <w:fldChar w:fldCharType="end"/>
            </w:r>
          </w:hyperlink>
        </w:p>
        <w:p w14:paraId="0DBE63F0" w14:textId="3CFBE246" w:rsidR="001C2DDA" w:rsidRDefault="001C2DDA">
          <w:pPr>
            <w:pStyle w:val="TOC1"/>
            <w:rPr>
              <w:rFonts w:asciiTheme="minorHAnsi" w:eastAsiaTheme="minorEastAsia" w:hAnsiTheme="minorHAnsi" w:cstheme="minorBidi"/>
              <w:noProof/>
              <w:kern w:val="2"/>
              <w:sz w:val="22"/>
              <w:szCs w:val="22"/>
              <w14:ligatures w14:val="standardContextual"/>
            </w:rPr>
          </w:pPr>
          <w:hyperlink w:anchor="_Toc154744501" w:history="1">
            <w:r w:rsidRPr="00E845C5">
              <w:rPr>
                <w:rStyle w:val="Hyperlink"/>
                <w:noProof/>
              </w:rPr>
              <w:t>Section Overview: Connected Apps</w:t>
            </w:r>
            <w:r>
              <w:rPr>
                <w:noProof/>
                <w:webHidden/>
              </w:rPr>
              <w:tab/>
            </w:r>
            <w:r>
              <w:rPr>
                <w:noProof/>
                <w:webHidden/>
              </w:rPr>
              <w:fldChar w:fldCharType="begin"/>
            </w:r>
            <w:r>
              <w:rPr>
                <w:noProof/>
                <w:webHidden/>
              </w:rPr>
              <w:instrText xml:space="preserve"> PAGEREF _Toc154744501 \h </w:instrText>
            </w:r>
            <w:r>
              <w:rPr>
                <w:noProof/>
                <w:webHidden/>
              </w:rPr>
            </w:r>
            <w:r>
              <w:rPr>
                <w:noProof/>
                <w:webHidden/>
              </w:rPr>
              <w:fldChar w:fldCharType="separate"/>
            </w:r>
            <w:r>
              <w:rPr>
                <w:noProof/>
                <w:webHidden/>
              </w:rPr>
              <w:t>101</w:t>
            </w:r>
            <w:r>
              <w:rPr>
                <w:noProof/>
                <w:webHidden/>
              </w:rPr>
              <w:fldChar w:fldCharType="end"/>
            </w:r>
          </w:hyperlink>
        </w:p>
        <w:p w14:paraId="5C0CAD20" w14:textId="4A87FC87" w:rsidR="001C2DDA" w:rsidRDefault="001C2DDA">
          <w:pPr>
            <w:pStyle w:val="TOC2"/>
            <w:rPr>
              <w:rFonts w:asciiTheme="minorHAnsi" w:eastAsiaTheme="minorEastAsia" w:hAnsiTheme="minorHAnsi" w:cstheme="minorBidi"/>
              <w:noProof/>
              <w:kern w:val="2"/>
              <w:sz w:val="22"/>
              <w:szCs w:val="22"/>
              <w14:ligatures w14:val="standardContextual"/>
            </w:rPr>
          </w:pPr>
          <w:hyperlink w:anchor="_Toc154744502" w:history="1">
            <w:r w:rsidRPr="00E845C5">
              <w:rPr>
                <w:rStyle w:val="Hyperlink"/>
                <w:noProof/>
              </w:rPr>
              <w:t>User Access</w:t>
            </w:r>
            <w:r>
              <w:rPr>
                <w:noProof/>
                <w:webHidden/>
              </w:rPr>
              <w:tab/>
            </w:r>
            <w:r>
              <w:rPr>
                <w:noProof/>
                <w:webHidden/>
              </w:rPr>
              <w:fldChar w:fldCharType="begin"/>
            </w:r>
            <w:r>
              <w:rPr>
                <w:noProof/>
                <w:webHidden/>
              </w:rPr>
              <w:instrText xml:space="preserve"> PAGEREF _Toc154744502 \h </w:instrText>
            </w:r>
            <w:r>
              <w:rPr>
                <w:noProof/>
                <w:webHidden/>
              </w:rPr>
            </w:r>
            <w:r>
              <w:rPr>
                <w:noProof/>
                <w:webHidden/>
              </w:rPr>
              <w:fldChar w:fldCharType="separate"/>
            </w:r>
            <w:r>
              <w:rPr>
                <w:noProof/>
                <w:webHidden/>
              </w:rPr>
              <w:t>101</w:t>
            </w:r>
            <w:r>
              <w:rPr>
                <w:noProof/>
                <w:webHidden/>
              </w:rPr>
              <w:fldChar w:fldCharType="end"/>
            </w:r>
          </w:hyperlink>
        </w:p>
        <w:p w14:paraId="6D5A94A4" w14:textId="08A7DC59"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503" w:history="1">
            <w:r w:rsidRPr="00E845C5">
              <w:rPr>
                <w:rStyle w:val="Hyperlink"/>
                <w:noProof/>
              </w:rPr>
              <w:t>Users who have not verified their identity (LOA1)</w:t>
            </w:r>
            <w:r>
              <w:rPr>
                <w:noProof/>
                <w:webHidden/>
              </w:rPr>
              <w:tab/>
            </w:r>
            <w:r>
              <w:rPr>
                <w:noProof/>
                <w:webHidden/>
              </w:rPr>
              <w:fldChar w:fldCharType="begin"/>
            </w:r>
            <w:r>
              <w:rPr>
                <w:noProof/>
                <w:webHidden/>
              </w:rPr>
              <w:instrText xml:space="preserve"> PAGEREF _Toc154744503 \h </w:instrText>
            </w:r>
            <w:r>
              <w:rPr>
                <w:noProof/>
                <w:webHidden/>
              </w:rPr>
            </w:r>
            <w:r>
              <w:rPr>
                <w:noProof/>
                <w:webHidden/>
              </w:rPr>
              <w:fldChar w:fldCharType="separate"/>
            </w:r>
            <w:r>
              <w:rPr>
                <w:noProof/>
                <w:webHidden/>
              </w:rPr>
              <w:t>101</w:t>
            </w:r>
            <w:r>
              <w:rPr>
                <w:noProof/>
                <w:webHidden/>
              </w:rPr>
              <w:fldChar w:fldCharType="end"/>
            </w:r>
          </w:hyperlink>
        </w:p>
        <w:p w14:paraId="4705469F" w14:textId="6240666D"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504" w:history="1">
            <w:r w:rsidRPr="00E845C5">
              <w:rPr>
                <w:rStyle w:val="Hyperlink"/>
                <w:noProof/>
              </w:rPr>
              <w:t>Users who have verified their identity (LOA3)</w:t>
            </w:r>
            <w:r>
              <w:rPr>
                <w:noProof/>
                <w:webHidden/>
              </w:rPr>
              <w:tab/>
            </w:r>
            <w:r>
              <w:rPr>
                <w:noProof/>
                <w:webHidden/>
              </w:rPr>
              <w:fldChar w:fldCharType="begin"/>
            </w:r>
            <w:r>
              <w:rPr>
                <w:noProof/>
                <w:webHidden/>
              </w:rPr>
              <w:instrText xml:space="preserve"> PAGEREF _Toc154744504 \h </w:instrText>
            </w:r>
            <w:r>
              <w:rPr>
                <w:noProof/>
                <w:webHidden/>
              </w:rPr>
            </w:r>
            <w:r>
              <w:rPr>
                <w:noProof/>
                <w:webHidden/>
              </w:rPr>
              <w:fldChar w:fldCharType="separate"/>
            </w:r>
            <w:r>
              <w:rPr>
                <w:noProof/>
                <w:webHidden/>
              </w:rPr>
              <w:t>101</w:t>
            </w:r>
            <w:r>
              <w:rPr>
                <w:noProof/>
                <w:webHidden/>
              </w:rPr>
              <w:fldChar w:fldCharType="end"/>
            </w:r>
          </w:hyperlink>
        </w:p>
        <w:p w14:paraId="30732318" w14:textId="1F000FEC"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505" w:history="1">
            <w:r w:rsidRPr="00E845C5">
              <w:rPr>
                <w:rStyle w:val="Hyperlink"/>
                <w:noProof/>
              </w:rPr>
              <w:t>Users who have a blocked account</w:t>
            </w:r>
            <w:r>
              <w:rPr>
                <w:noProof/>
                <w:webHidden/>
              </w:rPr>
              <w:tab/>
            </w:r>
            <w:r>
              <w:rPr>
                <w:noProof/>
                <w:webHidden/>
              </w:rPr>
              <w:fldChar w:fldCharType="begin"/>
            </w:r>
            <w:r>
              <w:rPr>
                <w:noProof/>
                <w:webHidden/>
              </w:rPr>
              <w:instrText xml:space="preserve"> PAGEREF _Toc154744505 \h </w:instrText>
            </w:r>
            <w:r>
              <w:rPr>
                <w:noProof/>
                <w:webHidden/>
              </w:rPr>
            </w:r>
            <w:r>
              <w:rPr>
                <w:noProof/>
                <w:webHidden/>
              </w:rPr>
              <w:fldChar w:fldCharType="separate"/>
            </w:r>
            <w:r>
              <w:rPr>
                <w:noProof/>
                <w:webHidden/>
              </w:rPr>
              <w:t>101</w:t>
            </w:r>
            <w:r>
              <w:rPr>
                <w:noProof/>
                <w:webHidden/>
              </w:rPr>
              <w:fldChar w:fldCharType="end"/>
            </w:r>
          </w:hyperlink>
        </w:p>
        <w:p w14:paraId="4C1627AF" w14:textId="351AD2C9" w:rsidR="001C2DDA" w:rsidRDefault="001C2DDA">
          <w:pPr>
            <w:pStyle w:val="TOC2"/>
            <w:rPr>
              <w:rFonts w:asciiTheme="minorHAnsi" w:eastAsiaTheme="minorEastAsia" w:hAnsiTheme="minorHAnsi" w:cstheme="minorBidi"/>
              <w:noProof/>
              <w:kern w:val="2"/>
              <w:sz w:val="22"/>
              <w:szCs w:val="22"/>
              <w14:ligatures w14:val="standardContextual"/>
            </w:rPr>
          </w:pPr>
          <w:hyperlink w:anchor="_Toc154744506" w:history="1">
            <w:r w:rsidRPr="00E845C5">
              <w:rPr>
                <w:rStyle w:val="Hyperlink"/>
                <w:noProof/>
              </w:rPr>
              <w:t>Navigation</w:t>
            </w:r>
            <w:r>
              <w:rPr>
                <w:noProof/>
                <w:webHidden/>
              </w:rPr>
              <w:tab/>
            </w:r>
            <w:r>
              <w:rPr>
                <w:noProof/>
                <w:webHidden/>
              </w:rPr>
              <w:fldChar w:fldCharType="begin"/>
            </w:r>
            <w:r>
              <w:rPr>
                <w:noProof/>
                <w:webHidden/>
              </w:rPr>
              <w:instrText xml:space="preserve"> PAGEREF _Toc154744506 \h </w:instrText>
            </w:r>
            <w:r>
              <w:rPr>
                <w:noProof/>
                <w:webHidden/>
              </w:rPr>
            </w:r>
            <w:r>
              <w:rPr>
                <w:noProof/>
                <w:webHidden/>
              </w:rPr>
              <w:fldChar w:fldCharType="separate"/>
            </w:r>
            <w:r>
              <w:rPr>
                <w:noProof/>
                <w:webHidden/>
              </w:rPr>
              <w:t>101</w:t>
            </w:r>
            <w:r>
              <w:rPr>
                <w:noProof/>
                <w:webHidden/>
              </w:rPr>
              <w:fldChar w:fldCharType="end"/>
            </w:r>
          </w:hyperlink>
        </w:p>
        <w:p w14:paraId="08FD47DC" w14:textId="29010211" w:rsidR="001C2DDA" w:rsidRDefault="001C2DDA">
          <w:pPr>
            <w:pStyle w:val="TOC2"/>
            <w:rPr>
              <w:rFonts w:asciiTheme="minorHAnsi" w:eastAsiaTheme="minorEastAsia" w:hAnsiTheme="minorHAnsi" w:cstheme="minorBidi"/>
              <w:noProof/>
              <w:kern w:val="2"/>
              <w:sz w:val="22"/>
              <w:szCs w:val="22"/>
              <w14:ligatures w14:val="standardContextual"/>
            </w:rPr>
          </w:pPr>
          <w:hyperlink w:anchor="_Toc154744507" w:history="1">
            <w:r w:rsidRPr="00E845C5">
              <w:rPr>
                <w:rStyle w:val="Hyperlink"/>
                <w:noProof/>
              </w:rPr>
              <w:t>Functionality</w:t>
            </w:r>
            <w:r>
              <w:rPr>
                <w:noProof/>
                <w:webHidden/>
              </w:rPr>
              <w:tab/>
            </w:r>
            <w:r>
              <w:rPr>
                <w:noProof/>
                <w:webHidden/>
              </w:rPr>
              <w:fldChar w:fldCharType="begin"/>
            </w:r>
            <w:r>
              <w:rPr>
                <w:noProof/>
                <w:webHidden/>
              </w:rPr>
              <w:instrText xml:space="preserve"> PAGEREF _Toc154744507 \h </w:instrText>
            </w:r>
            <w:r>
              <w:rPr>
                <w:noProof/>
                <w:webHidden/>
              </w:rPr>
            </w:r>
            <w:r>
              <w:rPr>
                <w:noProof/>
                <w:webHidden/>
              </w:rPr>
              <w:fldChar w:fldCharType="separate"/>
            </w:r>
            <w:r>
              <w:rPr>
                <w:noProof/>
                <w:webHidden/>
              </w:rPr>
              <w:t>102</w:t>
            </w:r>
            <w:r>
              <w:rPr>
                <w:noProof/>
                <w:webHidden/>
              </w:rPr>
              <w:fldChar w:fldCharType="end"/>
            </w:r>
          </w:hyperlink>
        </w:p>
        <w:p w14:paraId="77BA69E2" w14:textId="2C3C7339"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508" w:history="1">
            <w:r w:rsidRPr="00E845C5">
              <w:rPr>
                <w:rStyle w:val="Hyperlink"/>
                <w:noProof/>
              </w:rPr>
              <w:t>Connecting and disconnecting an app</w:t>
            </w:r>
            <w:r>
              <w:rPr>
                <w:noProof/>
                <w:webHidden/>
              </w:rPr>
              <w:tab/>
            </w:r>
            <w:r>
              <w:rPr>
                <w:noProof/>
                <w:webHidden/>
              </w:rPr>
              <w:fldChar w:fldCharType="begin"/>
            </w:r>
            <w:r>
              <w:rPr>
                <w:noProof/>
                <w:webHidden/>
              </w:rPr>
              <w:instrText xml:space="preserve"> PAGEREF _Toc154744508 \h </w:instrText>
            </w:r>
            <w:r>
              <w:rPr>
                <w:noProof/>
                <w:webHidden/>
              </w:rPr>
            </w:r>
            <w:r>
              <w:rPr>
                <w:noProof/>
                <w:webHidden/>
              </w:rPr>
              <w:fldChar w:fldCharType="separate"/>
            </w:r>
            <w:r>
              <w:rPr>
                <w:noProof/>
                <w:webHidden/>
              </w:rPr>
              <w:t>102</w:t>
            </w:r>
            <w:r>
              <w:rPr>
                <w:noProof/>
                <w:webHidden/>
              </w:rPr>
              <w:fldChar w:fldCharType="end"/>
            </w:r>
          </w:hyperlink>
        </w:p>
        <w:p w14:paraId="457CEE53" w14:textId="605960D5" w:rsidR="001C2DDA" w:rsidRDefault="001C2DDA">
          <w:pPr>
            <w:pStyle w:val="TOC4"/>
            <w:tabs>
              <w:tab w:val="right" w:pos="9350"/>
            </w:tabs>
            <w:rPr>
              <w:rFonts w:asciiTheme="minorHAnsi" w:eastAsiaTheme="minorEastAsia" w:hAnsiTheme="minorHAnsi" w:cstheme="minorBidi"/>
              <w:noProof/>
              <w:kern w:val="2"/>
              <w:sz w:val="22"/>
              <w:szCs w:val="22"/>
              <w14:ligatures w14:val="standardContextual"/>
            </w:rPr>
          </w:pPr>
          <w:hyperlink w:anchor="_Toc154744509" w:history="1">
            <w:r w:rsidRPr="00E845C5">
              <w:rPr>
                <w:rStyle w:val="Hyperlink"/>
                <w:noProof/>
              </w:rPr>
              <w:t>How to connect an app to your VA.gov profile</w:t>
            </w:r>
            <w:r>
              <w:rPr>
                <w:noProof/>
                <w:webHidden/>
              </w:rPr>
              <w:tab/>
            </w:r>
            <w:r>
              <w:rPr>
                <w:noProof/>
                <w:webHidden/>
              </w:rPr>
              <w:fldChar w:fldCharType="begin"/>
            </w:r>
            <w:r>
              <w:rPr>
                <w:noProof/>
                <w:webHidden/>
              </w:rPr>
              <w:instrText xml:space="preserve"> PAGEREF _Toc154744509 \h </w:instrText>
            </w:r>
            <w:r>
              <w:rPr>
                <w:noProof/>
                <w:webHidden/>
              </w:rPr>
            </w:r>
            <w:r>
              <w:rPr>
                <w:noProof/>
                <w:webHidden/>
              </w:rPr>
              <w:fldChar w:fldCharType="separate"/>
            </w:r>
            <w:r>
              <w:rPr>
                <w:noProof/>
                <w:webHidden/>
              </w:rPr>
              <w:t>103</w:t>
            </w:r>
            <w:r>
              <w:rPr>
                <w:noProof/>
                <w:webHidden/>
              </w:rPr>
              <w:fldChar w:fldCharType="end"/>
            </w:r>
          </w:hyperlink>
        </w:p>
        <w:p w14:paraId="64CFBD4B" w14:textId="74063C09" w:rsidR="001C2DDA" w:rsidRDefault="001C2DDA">
          <w:pPr>
            <w:pStyle w:val="TOC4"/>
            <w:tabs>
              <w:tab w:val="right" w:pos="9350"/>
            </w:tabs>
            <w:rPr>
              <w:rFonts w:asciiTheme="minorHAnsi" w:eastAsiaTheme="minorEastAsia" w:hAnsiTheme="minorHAnsi" w:cstheme="minorBidi"/>
              <w:noProof/>
              <w:kern w:val="2"/>
              <w:sz w:val="22"/>
              <w:szCs w:val="22"/>
              <w14:ligatures w14:val="standardContextual"/>
            </w:rPr>
          </w:pPr>
          <w:hyperlink w:anchor="_Toc154744510" w:history="1">
            <w:r w:rsidRPr="00E845C5">
              <w:rPr>
                <w:rStyle w:val="Hyperlink"/>
                <w:noProof/>
              </w:rPr>
              <w:t>How to disconnect an app from your VA.gov profile</w:t>
            </w:r>
            <w:r>
              <w:rPr>
                <w:noProof/>
                <w:webHidden/>
              </w:rPr>
              <w:tab/>
            </w:r>
            <w:r>
              <w:rPr>
                <w:noProof/>
                <w:webHidden/>
              </w:rPr>
              <w:fldChar w:fldCharType="begin"/>
            </w:r>
            <w:r>
              <w:rPr>
                <w:noProof/>
                <w:webHidden/>
              </w:rPr>
              <w:instrText xml:space="preserve"> PAGEREF _Toc154744510 \h </w:instrText>
            </w:r>
            <w:r>
              <w:rPr>
                <w:noProof/>
                <w:webHidden/>
              </w:rPr>
            </w:r>
            <w:r>
              <w:rPr>
                <w:noProof/>
                <w:webHidden/>
              </w:rPr>
              <w:fldChar w:fldCharType="separate"/>
            </w:r>
            <w:r>
              <w:rPr>
                <w:noProof/>
                <w:webHidden/>
              </w:rPr>
              <w:t>104</w:t>
            </w:r>
            <w:r>
              <w:rPr>
                <w:noProof/>
                <w:webHidden/>
              </w:rPr>
              <w:fldChar w:fldCharType="end"/>
            </w:r>
          </w:hyperlink>
        </w:p>
        <w:p w14:paraId="109DC99B" w14:textId="4FB3B7C5" w:rsidR="001C2DDA" w:rsidRDefault="001C2DDA">
          <w:pPr>
            <w:pStyle w:val="TOC4"/>
            <w:tabs>
              <w:tab w:val="right" w:pos="9350"/>
            </w:tabs>
            <w:rPr>
              <w:rFonts w:asciiTheme="minorHAnsi" w:eastAsiaTheme="minorEastAsia" w:hAnsiTheme="minorHAnsi" w:cstheme="minorBidi"/>
              <w:noProof/>
              <w:kern w:val="2"/>
              <w:sz w:val="22"/>
              <w:szCs w:val="22"/>
              <w14:ligatures w14:val="standardContextual"/>
            </w:rPr>
          </w:pPr>
          <w:hyperlink w:anchor="_Toc154744511" w:history="1">
            <w:r w:rsidRPr="00E845C5">
              <w:rPr>
                <w:rStyle w:val="Hyperlink"/>
                <w:noProof/>
              </w:rPr>
              <w:t>How to find additional information on connected apps</w:t>
            </w:r>
            <w:r>
              <w:rPr>
                <w:noProof/>
                <w:webHidden/>
              </w:rPr>
              <w:tab/>
            </w:r>
            <w:r>
              <w:rPr>
                <w:noProof/>
                <w:webHidden/>
              </w:rPr>
              <w:fldChar w:fldCharType="begin"/>
            </w:r>
            <w:r>
              <w:rPr>
                <w:noProof/>
                <w:webHidden/>
              </w:rPr>
              <w:instrText xml:space="preserve"> PAGEREF _Toc154744511 \h </w:instrText>
            </w:r>
            <w:r>
              <w:rPr>
                <w:noProof/>
                <w:webHidden/>
              </w:rPr>
            </w:r>
            <w:r>
              <w:rPr>
                <w:noProof/>
                <w:webHidden/>
              </w:rPr>
              <w:fldChar w:fldCharType="separate"/>
            </w:r>
            <w:r>
              <w:rPr>
                <w:noProof/>
                <w:webHidden/>
              </w:rPr>
              <w:t>106</w:t>
            </w:r>
            <w:r>
              <w:rPr>
                <w:noProof/>
                <w:webHidden/>
              </w:rPr>
              <w:fldChar w:fldCharType="end"/>
            </w:r>
          </w:hyperlink>
        </w:p>
        <w:p w14:paraId="104BED3E" w14:textId="5659C4EE" w:rsidR="001C2DDA" w:rsidRDefault="001C2DDA">
          <w:pPr>
            <w:pStyle w:val="TOC2"/>
            <w:rPr>
              <w:rFonts w:asciiTheme="minorHAnsi" w:eastAsiaTheme="minorEastAsia" w:hAnsiTheme="minorHAnsi" w:cstheme="minorBidi"/>
              <w:noProof/>
              <w:kern w:val="2"/>
              <w:sz w:val="22"/>
              <w:szCs w:val="22"/>
              <w14:ligatures w14:val="standardContextual"/>
            </w:rPr>
          </w:pPr>
          <w:hyperlink w:anchor="_Toc154744512" w:history="1">
            <w:r w:rsidRPr="00E845C5">
              <w:rPr>
                <w:rStyle w:val="Hyperlink"/>
                <w:noProof/>
              </w:rPr>
              <w:t>Major Issues and Error Messages</w:t>
            </w:r>
            <w:r>
              <w:rPr>
                <w:noProof/>
                <w:webHidden/>
              </w:rPr>
              <w:tab/>
            </w:r>
            <w:r>
              <w:rPr>
                <w:noProof/>
                <w:webHidden/>
              </w:rPr>
              <w:fldChar w:fldCharType="begin"/>
            </w:r>
            <w:r>
              <w:rPr>
                <w:noProof/>
                <w:webHidden/>
              </w:rPr>
              <w:instrText xml:space="preserve"> PAGEREF _Toc154744512 \h </w:instrText>
            </w:r>
            <w:r>
              <w:rPr>
                <w:noProof/>
                <w:webHidden/>
              </w:rPr>
            </w:r>
            <w:r>
              <w:rPr>
                <w:noProof/>
                <w:webHidden/>
              </w:rPr>
              <w:fldChar w:fldCharType="separate"/>
            </w:r>
            <w:r>
              <w:rPr>
                <w:noProof/>
                <w:webHidden/>
              </w:rPr>
              <w:t>107</w:t>
            </w:r>
            <w:r>
              <w:rPr>
                <w:noProof/>
                <w:webHidden/>
              </w:rPr>
              <w:fldChar w:fldCharType="end"/>
            </w:r>
          </w:hyperlink>
        </w:p>
        <w:p w14:paraId="4BD92443" w14:textId="56A85352"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513" w:history="1">
            <w:r w:rsidRPr="00E845C5">
              <w:rPr>
                <w:rStyle w:val="Hyperlink"/>
                <w:noProof/>
              </w:rPr>
              <w:t>Can’t retrieve connected apps:</w:t>
            </w:r>
            <w:r>
              <w:rPr>
                <w:noProof/>
                <w:webHidden/>
              </w:rPr>
              <w:tab/>
            </w:r>
            <w:r>
              <w:rPr>
                <w:noProof/>
                <w:webHidden/>
              </w:rPr>
              <w:fldChar w:fldCharType="begin"/>
            </w:r>
            <w:r>
              <w:rPr>
                <w:noProof/>
                <w:webHidden/>
              </w:rPr>
              <w:instrText xml:space="preserve"> PAGEREF _Toc154744513 \h </w:instrText>
            </w:r>
            <w:r>
              <w:rPr>
                <w:noProof/>
                <w:webHidden/>
              </w:rPr>
            </w:r>
            <w:r>
              <w:rPr>
                <w:noProof/>
                <w:webHidden/>
              </w:rPr>
              <w:fldChar w:fldCharType="separate"/>
            </w:r>
            <w:r>
              <w:rPr>
                <w:noProof/>
                <w:webHidden/>
              </w:rPr>
              <w:t>107</w:t>
            </w:r>
            <w:r>
              <w:rPr>
                <w:noProof/>
                <w:webHidden/>
              </w:rPr>
              <w:fldChar w:fldCharType="end"/>
            </w:r>
          </w:hyperlink>
        </w:p>
        <w:p w14:paraId="6450F5C7" w14:textId="7D523A27" w:rsidR="001C2DDA" w:rsidRDefault="001C2DDA">
          <w:pPr>
            <w:pStyle w:val="TOC3"/>
            <w:tabs>
              <w:tab w:val="right" w:pos="9350"/>
            </w:tabs>
            <w:rPr>
              <w:rFonts w:asciiTheme="minorHAnsi" w:eastAsiaTheme="minorEastAsia" w:hAnsiTheme="minorHAnsi" w:cstheme="minorBidi"/>
              <w:noProof/>
              <w:kern w:val="2"/>
              <w:sz w:val="22"/>
              <w:szCs w:val="22"/>
              <w14:ligatures w14:val="standardContextual"/>
            </w:rPr>
          </w:pPr>
          <w:hyperlink w:anchor="_Toc154744514" w:history="1">
            <w:r w:rsidRPr="00E845C5">
              <w:rPr>
                <w:rStyle w:val="Hyperlink"/>
                <w:noProof/>
              </w:rPr>
              <w:t>Can’t disconnect an app:</w:t>
            </w:r>
            <w:r>
              <w:rPr>
                <w:noProof/>
                <w:webHidden/>
              </w:rPr>
              <w:tab/>
            </w:r>
            <w:r>
              <w:rPr>
                <w:noProof/>
                <w:webHidden/>
              </w:rPr>
              <w:fldChar w:fldCharType="begin"/>
            </w:r>
            <w:r>
              <w:rPr>
                <w:noProof/>
                <w:webHidden/>
              </w:rPr>
              <w:instrText xml:space="preserve"> PAGEREF _Toc154744514 \h </w:instrText>
            </w:r>
            <w:r>
              <w:rPr>
                <w:noProof/>
                <w:webHidden/>
              </w:rPr>
            </w:r>
            <w:r>
              <w:rPr>
                <w:noProof/>
                <w:webHidden/>
              </w:rPr>
              <w:fldChar w:fldCharType="separate"/>
            </w:r>
            <w:r>
              <w:rPr>
                <w:noProof/>
                <w:webHidden/>
              </w:rPr>
              <w:t>108</w:t>
            </w:r>
            <w:r>
              <w:rPr>
                <w:noProof/>
                <w:webHidden/>
              </w:rPr>
              <w:fldChar w:fldCharType="end"/>
            </w:r>
          </w:hyperlink>
        </w:p>
        <w:p w14:paraId="10F1D286" w14:textId="7E5776CA" w:rsidR="001C2DDA" w:rsidRDefault="001C2DDA">
          <w:pPr>
            <w:pStyle w:val="TOC1"/>
            <w:rPr>
              <w:rFonts w:asciiTheme="minorHAnsi" w:eastAsiaTheme="minorEastAsia" w:hAnsiTheme="minorHAnsi" w:cstheme="minorBidi"/>
              <w:noProof/>
              <w:kern w:val="2"/>
              <w:sz w:val="22"/>
              <w:szCs w:val="22"/>
              <w14:ligatures w14:val="standardContextual"/>
            </w:rPr>
          </w:pPr>
          <w:hyperlink w:anchor="_Toc154744515" w:history="1">
            <w:r w:rsidRPr="00E845C5">
              <w:rPr>
                <w:rStyle w:val="Hyperlink"/>
                <w:noProof/>
              </w:rPr>
              <w:t>Table of Figures</w:t>
            </w:r>
            <w:r>
              <w:rPr>
                <w:noProof/>
                <w:webHidden/>
              </w:rPr>
              <w:tab/>
            </w:r>
            <w:r>
              <w:rPr>
                <w:noProof/>
                <w:webHidden/>
              </w:rPr>
              <w:fldChar w:fldCharType="begin"/>
            </w:r>
            <w:r>
              <w:rPr>
                <w:noProof/>
                <w:webHidden/>
              </w:rPr>
              <w:instrText xml:space="preserve"> PAGEREF _Toc154744515 \h </w:instrText>
            </w:r>
            <w:r>
              <w:rPr>
                <w:noProof/>
                <w:webHidden/>
              </w:rPr>
            </w:r>
            <w:r>
              <w:rPr>
                <w:noProof/>
                <w:webHidden/>
              </w:rPr>
              <w:fldChar w:fldCharType="separate"/>
            </w:r>
            <w:r>
              <w:rPr>
                <w:noProof/>
                <w:webHidden/>
              </w:rPr>
              <w:t>109</w:t>
            </w:r>
            <w:r>
              <w:rPr>
                <w:noProof/>
                <w:webHidden/>
              </w:rPr>
              <w:fldChar w:fldCharType="end"/>
            </w:r>
          </w:hyperlink>
        </w:p>
        <w:p w14:paraId="43F9DE6B" w14:textId="2826227E" w:rsidR="00577E82" w:rsidRPr="00577E82" w:rsidRDefault="00000000" w:rsidP="00577E82">
          <w:pPr>
            <w:tabs>
              <w:tab w:val="right" w:pos="9360"/>
            </w:tabs>
            <w:spacing w:before="60" w:after="80"/>
            <w:ind w:left="360"/>
            <w:rPr>
              <w:color w:val="000000"/>
            </w:rPr>
          </w:pPr>
          <w:r>
            <w:fldChar w:fldCharType="end"/>
          </w:r>
        </w:p>
      </w:sdtContent>
    </w:sdt>
    <w:bookmarkStart w:id="2" w:name="_heading=h.ptsx2gvqprrx" w:colFirst="0" w:colLast="0" w:displacedByCustomXml="prev"/>
    <w:bookmarkEnd w:id="2" w:displacedByCustomXml="prev"/>
    <w:p w14:paraId="7DF8A3EE" w14:textId="77777777" w:rsidR="00577E82" w:rsidRDefault="00577E82">
      <w:pPr>
        <w:rPr>
          <w:color w:val="2F5496"/>
          <w:sz w:val="32"/>
          <w:szCs w:val="32"/>
        </w:rPr>
      </w:pPr>
      <w:r>
        <w:br w:type="page"/>
      </w:r>
    </w:p>
    <w:p w14:paraId="2249C450" w14:textId="3986A870" w:rsidR="003B3ADB" w:rsidRDefault="003B3ADB" w:rsidP="003B3ADB">
      <w:pPr>
        <w:pStyle w:val="Heading1"/>
      </w:pPr>
      <w:bookmarkStart w:id="3" w:name="_Toc154744368"/>
      <w:r>
        <w:lastRenderedPageBreak/>
        <w:t>Revision History</w:t>
      </w:r>
      <w:bookmarkEnd w:id="3"/>
    </w:p>
    <w:tbl>
      <w:tblPr>
        <w:tblStyle w:val="a"/>
        <w:tblW w:w="8894" w:type="dxa"/>
        <w:tblInd w:w="-115"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20" w:firstRow="1" w:lastRow="0" w:firstColumn="0" w:lastColumn="0" w:noHBand="0" w:noVBand="1"/>
      </w:tblPr>
      <w:tblGrid>
        <w:gridCol w:w="1435"/>
        <w:gridCol w:w="1229"/>
        <w:gridCol w:w="3870"/>
        <w:gridCol w:w="2360"/>
      </w:tblGrid>
      <w:tr w:rsidR="003B3ADB" w14:paraId="65DAF21B" w14:textId="77777777" w:rsidTr="003B3ADB">
        <w:trPr>
          <w:cnfStyle w:val="100000000000" w:firstRow="1" w:lastRow="0" w:firstColumn="0" w:lastColumn="0" w:oddVBand="0" w:evenVBand="0" w:oddHBand="0" w:evenHBand="0" w:firstRowFirstColumn="0" w:firstRowLastColumn="0" w:lastRowFirstColumn="0" w:lastRowLastColumn="0"/>
          <w:cantSplit/>
          <w:tblHeader/>
        </w:trPr>
        <w:tc>
          <w:tcPr>
            <w:tcW w:w="1435" w:type="dxa"/>
            <w:tcBorders>
              <w:right w:val="single" w:sz="4" w:space="0" w:color="FFFFFF"/>
            </w:tcBorders>
          </w:tcPr>
          <w:p w14:paraId="02FCE84A" w14:textId="77777777" w:rsidR="003B3ADB" w:rsidRPr="001B2DC8" w:rsidRDefault="003B3ADB" w:rsidP="00577E82">
            <w:pPr>
              <w:rPr>
                <w:rFonts w:asciiTheme="majorHAnsi" w:hAnsiTheme="majorHAnsi" w:cstheme="majorHAnsi"/>
              </w:rPr>
            </w:pPr>
            <w:bookmarkStart w:id="4" w:name="_heading=h.1fob9te" w:colFirst="0" w:colLast="0"/>
            <w:bookmarkEnd w:id="4"/>
            <w:r w:rsidRPr="001B2DC8">
              <w:rPr>
                <w:rFonts w:asciiTheme="majorHAnsi" w:hAnsiTheme="majorHAnsi" w:cstheme="majorHAnsi"/>
              </w:rPr>
              <w:t>Date</w:t>
            </w:r>
          </w:p>
        </w:tc>
        <w:tc>
          <w:tcPr>
            <w:tcW w:w="1229" w:type="dxa"/>
            <w:tcBorders>
              <w:left w:val="single" w:sz="4" w:space="0" w:color="FFFFFF"/>
              <w:right w:val="single" w:sz="4" w:space="0" w:color="FFFFFF"/>
            </w:tcBorders>
          </w:tcPr>
          <w:p w14:paraId="3B680D57" w14:textId="77777777" w:rsidR="003B3ADB" w:rsidRPr="001B2DC8" w:rsidRDefault="003B3ADB" w:rsidP="00577E82">
            <w:pPr>
              <w:rPr>
                <w:rFonts w:asciiTheme="majorHAnsi" w:hAnsiTheme="majorHAnsi" w:cstheme="majorHAnsi"/>
              </w:rPr>
            </w:pPr>
            <w:r w:rsidRPr="001B2DC8">
              <w:rPr>
                <w:rFonts w:asciiTheme="majorHAnsi" w:hAnsiTheme="majorHAnsi" w:cstheme="majorHAnsi"/>
              </w:rPr>
              <w:t>Version</w:t>
            </w:r>
          </w:p>
        </w:tc>
        <w:tc>
          <w:tcPr>
            <w:tcW w:w="3870" w:type="dxa"/>
            <w:tcBorders>
              <w:left w:val="single" w:sz="4" w:space="0" w:color="FFFFFF"/>
              <w:right w:val="single" w:sz="4" w:space="0" w:color="FFFFFF"/>
            </w:tcBorders>
          </w:tcPr>
          <w:p w14:paraId="21D48DC3" w14:textId="77777777" w:rsidR="003B3ADB" w:rsidRPr="001B2DC8" w:rsidRDefault="003B3ADB" w:rsidP="00577E82">
            <w:pPr>
              <w:rPr>
                <w:rFonts w:asciiTheme="majorHAnsi" w:hAnsiTheme="majorHAnsi" w:cstheme="majorHAnsi"/>
              </w:rPr>
            </w:pPr>
            <w:r w:rsidRPr="001B2DC8">
              <w:rPr>
                <w:rFonts w:asciiTheme="majorHAnsi" w:hAnsiTheme="majorHAnsi" w:cstheme="majorHAnsi"/>
              </w:rPr>
              <w:t>Description</w:t>
            </w:r>
          </w:p>
        </w:tc>
        <w:tc>
          <w:tcPr>
            <w:tcW w:w="2360" w:type="dxa"/>
            <w:tcBorders>
              <w:left w:val="single" w:sz="4" w:space="0" w:color="FFFFFF"/>
            </w:tcBorders>
          </w:tcPr>
          <w:p w14:paraId="724F436F" w14:textId="77777777" w:rsidR="003B3ADB" w:rsidRPr="001B2DC8" w:rsidRDefault="003B3ADB" w:rsidP="00577E82">
            <w:pPr>
              <w:rPr>
                <w:rFonts w:asciiTheme="majorHAnsi" w:hAnsiTheme="majorHAnsi" w:cstheme="majorHAnsi"/>
              </w:rPr>
            </w:pPr>
            <w:r w:rsidRPr="001B2DC8">
              <w:rPr>
                <w:rFonts w:asciiTheme="majorHAnsi" w:hAnsiTheme="majorHAnsi" w:cstheme="majorHAnsi"/>
              </w:rPr>
              <w:t>Author</w:t>
            </w:r>
          </w:p>
        </w:tc>
      </w:tr>
      <w:tr w:rsidR="003B3ADB" w14:paraId="598A3B3F" w14:textId="77777777" w:rsidTr="003B3ADB">
        <w:trPr>
          <w:cnfStyle w:val="000000100000" w:firstRow="0" w:lastRow="0" w:firstColumn="0" w:lastColumn="0" w:oddVBand="0" w:evenVBand="0" w:oddHBand="1" w:evenHBand="0" w:firstRowFirstColumn="0" w:firstRowLastColumn="0" w:lastRowFirstColumn="0" w:lastRowLastColumn="0"/>
        </w:trPr>
        <w:tc>
          <w:tcPr>
            <w:tcW w:w="1435" w:type="dxa"/>
          </w:tcPr>
          <w:p w14:paraId="1B86EE85" w14:textId="77777777" w:rsidR="003B3ADB" w:rsidRPr="001B2DC8" w:rsidRDefault="003B3ADB" w:rsidP="00577E82">
            <w:pPr>
              <w:rPr>
                <w:rFonts w:asciiTheme="majorHAnsi" w:hAnsiTheme="majorHAnsi" w:cstheme="majorHAnsi"/>
                <w:color w:val="000000"/>
                <w:sz w:val="20"/>
                <w:szCs w:val="20"/>
              </w:rPr>
            </w:pPr>
            <w:r w:rsidRPr="001B2DC8">
              <w:rPr>
                <w:rFonts w:asciiTheme="majorHAnsi" w:hAnsiTheme="majorHAnsi" w:cstheme="majorHAnsi"/>
                <w:color w:val="000000"/>
                <w:sz w:val="20"/>
                <w:szCs w:val="20"/>
              </w:rPr>
              <w:t>11/1/2021</w:t>
            </w:r>
          </w:p>
        </w:tc>
        <w:tc>
          <w:tcPr>
            <w:tcW w:w="1229" w:type="dxa"/>
          </w:tcPr>
          <w:p w14:paraId="22792FB2" w14:textId="77777777" w:rsidR="003B3ADB" w:rsidRPr="001B2DC8" w:rsidRDefault="003B3ADB" w:rsidP="00577E82">
            <w:pPr>
              <w:rPr>
                <w:rFonts w:asciiTheme="majorHAnsi" w:hAnsiTheme="majorHAnsi" w:cstheme="majorHAnsi"/>
                <w:color w:val="000000"/>
                <w:sz w:val="20"/>
                <w:szCs w:val="20"/>
              </w:rPr>
            </w:pPr>
            <w:r w:rsidRPr="001B2DC8">
              <w:rPr>
                <w:rFonts w:asciiTheme="majorHAnsi" w:hAnsiTheme="majorHAnsi" w:cstheme="majorHAnsi"/>
                <w:color w:val="000000"/>
                <w:sz w:val="20"/>
                <w:szCs w:val="20"/>
              </w:rPr>
              <w:t>4.0</w:t>
            </w:r>
          </w:p>
        </w:tc>
        <w:tc>
          <w:tcPr>
            <w:tcW w:w="3870" w:type="dxa"/>
          </w:tcPr>
          <w:p w14:paraId="1E278F2A" w14:textId="77777777" w:rsidR="003B3ADB" w:rsidRPr="001B2DC8" w:rsidRDefault="003B3ADB" w:rsidP="00577E82">
            <w:pPr>
              <w:rPr>
                <w:rFonts w:asciiTheme="majorHAnsi" w:hAnsiTheme="majorHAnsi" w:cstheme="majorHAnsi"/>
                <w:color w:val="000000"/>
                <w:sz w:val="20"/>
                <w:szCs w:val="20"/>
              </w:rPr>
            </w:pPr>
            <w:r w:rsidRPr="001B2DC8">
              <w:rPr>
                <w:rFonts w:asciiTheme="majorHAnsi" w:hAnsiTheme="majorHAnsi" w:cstheme="majorHAnsi"/>
                <w:color w:val="000000"/>
                <w:sz w:val="20"/>
                <w:szCs w:val="20"/>
              </w:rPr>
              <w:t>Added Notification Settings feature</w:t>
            </w:r>
          </w:p>
        </w:tc>
        <w:tc>
          <w:tcPr>
            <w:tcW w:w="2360" w:type="dxa"/>
          </w:tcPr>
          <w:p w14:paraId="6EAC0D61" w14:textId="77777777" w:rsidR="003B3ADB" w:rsidRPr="001B2DC8" w:rsidRDefault="003B3ADB" w:rsidP="00577E82">
            <w:pPr>
              <w:rPr>
                <w:rFonts w:asciiTheme="majorHAnsi" w:hAnsiTheme="majorHAnsi" w:cstheme="majorHAnsi"/>
                <w:color w:val="000000"/>
                <w:sz w:val="20"/>
                <w:szCs w:val="20"/>
              </w:rPr>
            </w:pPr>
            <w:r w:rsidRPr="001B2DC8">
              <w:rPr>
                <w:rFonts w:asciiTheme="majorHAnsi" w:hAnsiTheme="majorHAnsi" w:cstheme="majorHAnsi"/>
                <w:color w:val="000000"/>
                <w:sz w:val="20"/>
                <w:szCs w:val="20"/>
              </w:rPr>
              <w:t xml:space="preserve">Anastasia </w:t>
            </w:r>
            <w:proofErr w:type="spellStart"/>
            <w:r w:rsidRPr="001B2DC8">
              <w:rPr>
                <w:rFonts w:asciiTheme="majorHAnsi" w:hAnsiTheme="majorHAnsi" w:cstheme="majorHAnsi"/>
                <w:color w:val="000000"/>
                <w:sz w:val="20"/>
                <w:szCs w:val="20"/>
              </w:rPr>
              <w:t>Jakabcin</w:t>
            </w:r>
            <w:proofErr w:type="spellEnd"/>
          </w:p>
        </w:tc>
      </w:tr>
      <w:tr w:rsidR="003B3ADB" w14:paraId="053C33F9" w14:textId="77777777" w:rsidTr="003B3ADB">
        <w:trPr>
          <w:trHeight w:val="242"/>
        </w:trPr>
        <w:tc>
          <w:tcPr>
            <w:tcW w:w="1435" w:type="dxa"/>
          </w:tcPr>
          <w:p w14:paraId="270FC737" w14:textId="77777777" w:rsidR="003B3ADB" w:rsidRPr="001B2DC8" w:rsidRDefault="003B3ADB" w:rsidP="00577E82">
            <w:pPr>
              <w:rPr>
                <w:rFonts w:asciiTheme="majorHAnsi" w:hAnsiTheme="majorHAnsi" w:cstheme="majorHAnsi"/>
                <w:color w:val="000000"/>
                <w:sz w:val="20"/>
                <w:szCs w:val="20"/>
              </w:rPr>
            </w:pPr>
            <w:r w:rsidRPr="001B2DC8">
              <w:rPr>
                <w:rFonts w:asciiTheme="majorHAnsi" w:hAnsiTheme="majorHAnsi" w:cstheme="majorHAnsi"/>
                <w:color w:val="000000"/>
                <w:sz w:val="20"/>
                <w:szCs w:val="20"/>
              </w:rPr>
              <w:t>4/1/2022</w:t>
            </w:r>
          </w:p>
        </w:tc>
        <w:tc>
          <w:tcPr>
            <w:tcW w:w="1229" w:type="dxa"/>
          </w:tcPr>
          <w:p w14:paraId="235A4EF7" w14:textId="77777777" w:rsidR="003B3ADB" w:rsidRPr="001B2DC8" w:rsidRDefault="003B3ADB" w:rsidP="00577E82">
            <w:pPr>
              <w:rPr>
                <w:rFonts w:asciiTheme="majorHAnsi" w:hAnsiTheme="majorHAnsi" w:cstheme="majorHAnsi"/>
                <w:color w:val="000000"/>
                <w:sz w:val="20"/>
                <w:szCs w:val="20"/>
              </w:rPr>
            </w:pPr>
            <w:r w:rsidRPr="001B2DC8">
              <w:rPr>
                <w:rFonts w:asciiTheme="majorHAnsi" w:hAnsiTheme="majorHAnsi" w:cstheme="majorHAnsi"/>
                <w:color w:val="000000"/>
                <w:sz w:val="20"/>
                <w:szCs w:val="20"/>
              </w:rPr>
              <w:t>5.0</w:t>
            </w:r>
          </w:p>
        </w:tc>
        <w:tc>
          <w:tcPr>
            <w:tcW w:w="3870" w:type="dxa"/>
          </w:tcPr>
          <w:p w14:paraId="5A94263B" w14:textId="77777777" w:rsidR="003B3ADB" w:rsidRPr="001B2DC8" w:rsidRDefault="003B3ADB" w:rsidP="00577E82">
            <w:pPr>
              <w:rPr>
                <w:rFonts w:asciiTheme="majorHAnsi" w:hAnsiTheme="majorHAnsi" w:cstheme="majorHAnsi"/>
                <w:color w:val="000000"/>
                <w:sz w:val="20"/>
                <w:szCs w:val="20"/>
              </w:rPr>
            </w:pPr>
            <w:r w:rsidRPr="001B2DC8">
              <w:rPr>
                <w:rFonts w:asciiTheme="majorHAnsi" w:hAnsiTheme="majorHAnsi" w:cstheme="majorHAnsi"/>
                <w:color w:val="000000"/>
                <w:sz w:val="20"/>
                <w:szCs w:val="20"/>
              </w:rPr>
              <w:t>Added Personal Info feature</w:t>
            </w:r>
          </w:p>
        </w:tc>
        <w:tc>
          <w:tcPr>
            <w:tcW w:w="2360" w:type="dxa"/>
          </w:tcPr>
          <w:p w14:paraId="008B90BC" w14:textId="77777777" w:rsidR="003B3ADB" w:rsidRPr="001B2DC8" w:rsidRDefault="003B3ADB" w:rsidP="00577E82">
            <w:pPr>
              <w:rPr>
                <w:rFonts w:asciiTheme="majorHAnsi" w:hAnsiTheme="majorHAnsi" w:cstheme="majorHAnsi"/>
                <w:color w:val="000000"/>
                <w:sz w:val="20"/>
                <w:szCs w:val="20"/>
              </w:rPr>
            </w:pPr>
            <w:r w:rsidRPr="001B2DC8">
              <w:rPr>
                <w:rFonts w:asciiTheme="majorHAnsi" w:hAnsiTheme="majorHAnsi" w:cstheme="majorHAnsi"/>
                <w:color w:val="000000"/>
                <w:sz w:val="20"/>
                <w:szCs w:val="20"/>
              </w:rPr>
              <w:t>Marci McGuire</w:t>
            </w:r>
          </w:p>
        </w:tc>
      </w:tr>
      <w:tr w:rsidR="003B3ADB" w14:paraId="60E5F729" w14:textId="77777777" w:rsidTr="003B3ADB">
        <w:trPr>
          <w:cnfStyle w:val="000000100000" w:firstRow="0" w:lastRow="0" w:firstColumn="0" w:lastColumn="0" w:oddVBand="0" w:evenVBand="0" w:oddHBand="1" w:evenHBand="0" w:firstRowFirstColumn="0" w:firstRowLastColumn="0" w:lastRowFirstColumn="0" w:lastRowLastColumn="0"/>
          <w:trHeight w:val="242"/>
        </w:trPr>
        <w:tc>
          <w:tcPr>
            <w:tcW w:w="1435" w:type="dxa"/>
          </w:tcPr>
          <w:p w14:paraId="71A2895C" w14:textId="77777777" w:rsidR="003B3ADB" w:rsidRPr="001B2DC8" w:rsidRDefault="003B3ADB" w:rsidP="00577E82">
            <w:pPr>
              <w:rPr>
                <w:rFonts w:asciiTheme="majorHAnsi" w:hAnsiTheme="majorHAnsi" w:cstheme="majorHAnsi"/>
                <w:color w:val="000000"/>
                <w:sz w:val="20"/>
                <w:szCs w:val="20"/>
              </w:rPr>
            </w:pPr>
            <w:r w:rsidRPr="001B2DC8">
              <w:rPr>
                <w:rFonts w:asciiTheme="majorHAnsi" w:hAnsiTheme="majorHAnsi" w:cstheme="majorHAnsi"/>
                <w:color w:val="000000"/>
                <w:sz w:val="20"/>
                <w:szCs w:val="20"/>
              </w:rPr>
              <w:t>4/6/2022</w:t>
            </w:r>
          </w:p>
        </w:tc>
        <w:tc>
          <w:tcPr>
            <w:tcW w:w="1229" w:type="dxa"/>
          </w:tcPr>
          <w:p w14:paraId="037C72B6" w14:textId="77777777" w:rsidR="003B3ADB" w:rsidRPr="001B2DC8" w:rsidRDefault="003B3ADB" w:rsidP="00577E82">
            <w:pPr>
              <w:rPr>
                <w:rFonts w:asciiTheme="majorHAnsi" w:hAnsiTheme="majorHAnsi" w:cstheme="majorHAnsi"/>
                <w:color w:val="000000"/>
                <w:sz w:val="20"/>
                <w:szCs w:val="20"/>
              </w:rPr>
            </w:pPr>
            <w:r w:rsidRPr="001B2DC8">
              <w:rPr>
                <w:rFonts w:asciiTheme="majorHAnsi" w:hAnsiTheme="majorHAnsi" w:cstheme="majorHAnsi"/>
                <w:color w:val="000000"/>
                <w:sz w:val="20"/>
                <w:szCs w:val="20"/>
              </w:rPr>
              <w:t>5.0</w:t>
            </w:r>
          </w:p>
        </w:tc>
        <w:tc>
          <w:tcPr>
            <w:tcW w:w="3870" w:type="dxa"/>
          </w:tcPr>
          <w:p w14:paraId="58497413" w14:textId="77777777" w:rsidR="003B3ADB" w:rsidRPr="001B2DC8" w:rsidRDefault="003B3ADB" w:rsidP="00577E82">
            <w:pPr>
              <w:rPr>
                <w:rFonts w:asciiTheme="majorHAnsi" w:hAnsiTheme="majorHAnsi" w:cstheme="majorHAnsi"/>
                <w:color w:val="000000"/>
                <w:sz w:val="20"/>
                <w:szCs w:val="20"/>
              </w:rPr>
            </w:pPr>
            <w:r w:rsidRPr="001B2DC8">
              <w:rPr>
                <w:rFonts w:asciiTheme="majorHAnsi" w:hAnsiTheme="majorHAnsi" w:cstheme="majorHAnsi"/>
                <w:color w:val="000000"/>
                <w:sz w:val="20"/>
                <w:szCs w:val="20"/>
              </w:rPr>
              <w:t>Minor edits; Removed redundant content</w:t>
            </w:r>
          </w:p>
        </w:tc>
        <w:tc>
          <w:tcPr>
            <w:tcW w:w="2360" w:type="dxa"/>
          </w:tcPr>
          <w:p w14:paraId="14F6F371" w14:textId="77777777" w:rsidR="003B3ADB" w:rsidRPr="001B2DC8" w:rsidRDefault="003B3ADB" w:rsidP="00577E82">
            <w:pPr>
              <w:rPr>
                <w:rFonts w:asciiTheme="majorHAnsi" w:hAnsiTheme="majorHAnsi" w:cstheme="majorHAnsi"/>
                <w:color w:val="000000"/>
                <w:sz w:val="20"/>
                <w:szCs w:val="20"/>
              </w:rPr>
            </w:pPr>
            <w:r w:rsidRPr="001B2DC8">
              <w:rPr>
                <w:rFonts w:asciiTheme="majorHAnsi" w:hAnsiTheme="majorHAnsi" w:cstheme="majorHAnsi"/>
                <w:color w:val="000000"/>
                <w:sz w:val="20"/>
                <w:szCs w:val="20"/>
              </w:rPr>
              <w:t>Samara Strauss</w:t>
            </w:r>
          </w:p>
        </w:tc>
      </w:tr>
      <w:tr w:rsidR="003B3ADB" w14:paraId="517325CB" w14:textId="77777777" w:rsidTr="003B3ADB">
        <w:trPr>
          <w:trHeight w:val="242"/>
        </w:trPr>
        <w:tc>
          <w:tcPr>
            <w:tcW w:w="1435" w:type="dxa"/>
          </w:tcPr>
          <w:p w14:paraId="7147DA2D" w14:textId="77777777" w:rsidR="003B3ADB" w:rsidRPr="001B2DC8" w:rsidRDefault="003B3ADB" w:rsidP="00577E82">
            <w:pPr>
              <w:rPr>
                <w:rFonts w:asciiTheme="majorHAnsi" w:hAnsiTheme="majorHAnsi" w:cstheme="majorHAnsi"/>
                <w:color w:val="000000"/>
                <w:sz w:val="20"/>
                <w:szCs w:val="20"/>
              </w:rPr>
            </w:pPr>
            <w:r w:rsidRPr="001B2DC8">
              <w:rPr>
                <w:rFonts w:asciiTheme="majorHAnsi" w:hAnsiTheme="majorHAnsi" w:cstheme="majorHAnsi"/>
                <w:sz w:val="20"/>
                <w:szCs w:val="20"/>
              </w:rPr>
              <w:t>4/28/2022</w:t>
            </w:r>
          </w:p>
        </w:tc>
        <w:tc>
          <w:tcPr>
            <w:tcW w:w="1229" w:type="dxa"/>
          </w:tcPr>
          <w:p w14:paraId="6C89DAF8" w14:textId="77777777" w:rsidR="003B3ADB" w:rsidRPr="001B2DC8" w:rsidRDefault="003B3ADB" w:rsidP="00577E82">
            <w:pPr>
              <w:rPr>
                <w:rFonts w:asciiTheme="majorHAnsi" w:hAnsiTheme="majorHAnsi" w:cstheme="majorHAnsi"/>
                <w:color w:val="000000"/>
                <w:sz w:val="20"/>
                <w:szCs w:val="20"/>
              </w:rPr>
            </w:pPr>
            <w:r w:rsidRPr="001B2DC8">
              <w:rPr>
                <w:rFonts w:asciiTheme="majorHAnsi" w:hAnsiTheme="majorHAnsi" w:cstheme="majorHAnsi"/>
                <w:sz w:val="20"/>
                <w:szCs w:val="20"/>
              </w:rPr>
              <w:t>5.0</w:t>
            </w:r>
          </w:p>
        </w:tc>
        <w:tc>
          <w:tcPr>
            <w:tcW w:w="3870" w:type="dxa"/>
          </w:tcPr>
          <w:p w14:paraId="7FA24836" w14:textId="77777777" w:rsidR="003B3ADB" w:rsidRPr="001B2DC8" w:rsidRDefault="003B3ADB" w:rsidP="00577E82">
            <w:pPr>
              <w:rPr>
                <w:rFonts w:asciiTheme="majorHAnsi" w:hAnsiTheme="majorHAnsi" w:cstheme="majorHAnsi"/>
                <w:color w:val="000000"/>
                <w:sz w:val="20"/>
                <w:szCs w:val="20"/>
              </w:rPr>
            </w:pPr>
            <w:r w:rsidRPr="001B2DC8">
              <w:rPr>
                <w:rFonts w:asciiTheme="majorHAnsi" w:hAnsiTheme="majorHAnsi" w:cstheme="majorHAnsi"/>
                <w:sz w:val="20"/>
                <w:szCs w:val="20"/>
              </w:rPr>
              <w:t>Updated images; Minor content changes</w:t>
            </w:r>
          </w:p>
        </w:tc>
        <w:tc>
          <w:tcPr>
            <w:tcW w:w="2360" w:type="dxa"/>
          </w:tcPr>
          <w:p w14:paraId="0FB94405" w14:textId="77777777" w:rsidR="003B3ADB" w:rsidRPr="001B2DC8" w:rsidRDefault="003B3ADB" w:rsidP="00577E82">
            <w:pPr>
              <w:rPr>
                <w:rFonts w:asciiTheme="majorHAnsi" w:hAnsiTheme="majorHAnsi" w:cstheme="majorHAnsi"/>
                <w:color w:val="000000"/>
                <w:sz w:val="20"/>
                <w:szCs w:val="20"/>
              </w:rPr>
            </w:pPr>
            <w:r w:rsidRPr="001B2DC8">
              <w:rPr>
                <w:rFonts w:asciiTheme="majorHAnsi" w:hAnsiTheme="majorHAnsi" w:cstheme="majorHAnsi"/>
                <w:sz w:val="20"/>
                <w:szCs w:val="20"/>
              </w:rPr>
              <w:t xml:space="preserve">Christina </w:t>
            </w:r>
            <w:proofErr w:type="spellStart"/>
            <w:r w:rsidRPr="001B2DC8">
              <w:rPr>
                <w:rFonts w:asciiTheme="majorHAnsi" w:hAnsiTheme="majorHAnsi" w:cstheme="majorHAnsi"/>
                <w:sz w:val="20"/>
                <w:szCs w:val="20"/>
              </w:rPr>
              <w:t>Gednalske</w:t>
            </w:r>
            <w:proofErr w:type="spellEnd"/>
          </w:p>
        </w:tc>
      </w:tr>
      <w:tr w:rsidR="003B3ADB" w14:paraId="6DCF2F4F" w14:textId="77777777" w:rsidTr="003B3ADB">
        <w:trPr>
          <w:cnfStyle w:val="000000100000" w:firstRow="0" w:lastRow="0" w:firstColumn="0" w:lastColumn="0" w:oddVBand="0" w:evenVBand="0" w:oddHBand="1" w:evenHBand="0" w:firstRowFirstColumn="0" w:firstRowLastColumn="0" w:lastRowFirstColumn="0" w:lastRowLastColumn="0"/>
          <w:trHeight w:val="242"/>
        </w:trPr>
        <w:tc>
          <w:tcPr>
            <w:tcW w:w="1435" w:type="dxa"/>
          </w:tcPr>
          <w:p w14:paraId="497DBC81" w14:textId="77777777" w:rsidR="003B3ADB" w:rsidRPr="001B2DC8" w:rsidRDefault="003B3ADB" w:rsidP="00577E82">
            <w:pPr>
              <w:rPr>
                <w:rFonts w:asciiTheme="majorHAnsi" w:hAnsiTheme="majorHAnsi" w:cstheme="majorHAnsi"/>
                <w:sz w:val="20"/>
                <w:szCs w:val="20"/>
              </w:rPr>
            </w:pPr>
            <w:r w:rsidRPr="001B2DC8">
              <w:rPr>
                <w:rFonts w:asciiTheme="majorHAnsi" w:hAnsiTheme="majorHAnsi" w:cstheme="majorHAnsi"/>
                <w:sz w:val="20"/>
                <w:szCs w:val="20"/>
              </w:rPr>
              <w:t>5/4/2022</w:t>
            </w:r>
          </w:p>
        </w:tc>
        <w:tc>
          <w:tcPr>
            <w:tcW w:w="1229" w:type="dxa"/>
          </w:tcPr>
          <w:p w14:paraId="77B57FF2" w14:textId="77777777" w:rsidR="003B3ADB" w:rsidRPr="001B2DC8" w:rsidRDefault="003B3ADB" w:rsidP="00577E82">
            <w:pPr>
              <w:rPr>
                <w:rFonts w:asciiTheme="majorHAnsi" w:hAnsiTheme="majorHAnsi" w:cstheme="majorHAnsi"/>
                <w:sz w:val="20"/>
                <w:szCs w:val="20"/>
              </w:rPr>
            </w:pPr>
            <w:r w:rsidRPr="001B2DC8">
              <w:rPr>
                <w:rFonts w:asciiTheme="majorHAnsi" w:hAnsiTheme="majorHAnsi" w:cstheme="majorHAnsi"/>
                <w:sz w:val="20"/>
                <w:szCs w:val="20"/>
              </w:rPr>
              <w:t>5.0</w:t>
            </w:r>
          </w:p>
        </w:tc>
        <w:tc>
          <w:tcPr>
            <w:tcW w:w="3870" w:type="dxa"/>
          </w:tcPr>
          <w:p w14:paraId="08FA5403" w14:textId="77777777" w:rsidR="003B3ADB" w:rsidRPr="001B2DC8" w:rsidRDefault="003B3ADB" w:rsidP="00577E82">
            <w:pPr>
              <w:rPr>
                <w:rFonts w:asciiTheme="majorHAnsi" w:hAnsiTheme="majorHAnsi" w:cstheme="majorHAnsi"/>
                <w:sz w:val="20"/>
                <w:szCs w:val="20"/>
              </w:rPr>
            </w:pPr>
            <w:r w:rsidRPr="001B2DC8">
              <w:rPr>
                <w:rFonts w:asciiTheme="majorHAnsi" w:hAnsiTheme="majorHAnsi" w:cstheme="majorHAnsi"/>
                <w:sz w:val="20"/>
                <w:szCs w:val="20"/>
              </w:rPr>
              <w:t>Updates to Direct Deposit section</w:t>
            </w:r>
          </w:p>
        </w:tc>
        <w:tc>
          <w:tcPr>
            <w:tcW w:w="2360" w:type="dxa"/>
          </w:tcPr>
          <w:p w14:paraId="0675BC8D" w14:textId="77777777" w:rsidR="003B3ADB" w:rsidRPr="001B2DC8" w:rsidRDefault="003B3ADB" w:rsidP="00577E82">
            <w:pPr>
              <w:rPr>
                <w:rFonts w:asciiTheme="majorHAnsi" w:hAnsiTheme="majorHAnsi" w:cstheme="majorHAnsi"/>
                <w:sz w:val="20"/>
                <w:szCs w:val="20"/>
              </w:rPr>
            </w:pPr>
            <w:r w:rsidRPr="001B2DC8">
              <w:rPr>
                <w:rFonts w:asciiTheme="majorHAnsi" w:hAnsiTheme="majorHAnsi" w:cstheme="majorHAnsi"/>
                <w:sz w:val="20"/>
                <w:szCs w:val="20"/>
              </w:rPr>
              <w:t>Liz Lantz</w:t>
            </w:r>
          </w:p>
        </w:tc>
      </w:tr>
      <w:tr w:rsidR="003B3ADB" w14:paraId="77FBF5AD" w14:textId="77777777" w:rsidTr="003B3ADB">
        <w:trPr>
          <w:trHeight w:val="242"/>
        </w:trPr>
        <w:tc>
          <w:tcPr>
            <w:tcW w:w="1435" w:type="dxa"/>
          </w:tcPr>
          <w:p w14:paraId="4056CB7B" w14:textId="77777777" w:rsidR="003B3ADB" w:rsidRPr="001B2DC8" w:rsidRDefault="003B3ADB" w:rsidP="00577E82">
            <w:pPr>
              <w:rPr>
                <w:rFonts w:asciiTheme="majorHAnsi" w:hAnsiTheme="majorHAnsi" w:cstheme="majorHAnsi"/>
                <w:color w:val="000000"/>
                <w:sz w:val="20"/>
                <w:szCs w:val="20"/>
              </w:rPr>
            </w:pPr>
            <w:r w:rsidRPr="001B2DC8">
              <w:rPr>
                <w:rFonts w:asciiTheme="majorHAnsi" w:hAnsiTheme="majorHAnsi" w:cstheme="majorHAnsi"/>
                <w:sz w:val="20"/>
                <w:szCs w:val="20"/>
              </w:rPr>
              <w:t>9/01/2022</w:t>
            </w:r>
          </w:p>
        </w:tc>
        <w:tc>
          <w:tcPr>
            <w:tcW w:w="1229" w:type="dxa"/>
          </w:tcPr>
          <w:p w14:paraId="5CC9092B" w14:textId="77777777" w:rsidR="003B3ADB" w:rsidRPr="001B2DC8" w:rsidRDefault="003B3ADB" w:rsidP="00577E82">
            <w:pPr>
              <w:rPr>
                <w:rFonts w:asciiTheme="majorHAnsi" w:hAnsiTheme="majorHAnsi" w:cstheme="majorHAnsi"/>
                <w:color w:val="000000"/>
                <w:sz w:val="20"/>
                <w:szCs w:val="20"/>
              </w:rPr>
            </w:pPr>
            <w:r w:rsidRPr="001B2DC8">
              <w:rPr>
                <w:rFonts w:asciiTheme="majorHAnsi" w:hAnsiTheme="majorHAnsi" w:cstheme="majorHAnsi"/>
                <w:sz w:val="20"/>
                <w:szCs w:val="20"/>
              </w:rPr>
              <w:t>5.1</w:t>
            </w:r>
          </w:p>
        </w:tc>
        <w:tc>
          <w:tcPr>
            <w:tcW w:w="3870" w:type="dxa"/>
          </w:tcPr>
          <w:p w14:paraId="2771AE82" w14:textId="77777777" w:rsidR="003B3ADB" w:rsidRPr="001B2DC8" w:rsidRDefault="003B3ADB" w:rsidP="00577E82">
            <w:pPr>
              <w:rPr>
                <w:rFonts w:asciiTheme="majorHAnsi" w:hAnsiTheme="majorHAnsi" w:cstheme="majorHAnsi"/>
                <w:color w:val="000000"/>
                <w:sz w:val="20"/>
                <w:szCs w:val="20"/>
              </w:rPr>
            </w:pPr>
            <w:r w:rsidRPr="001B2DC8">
              <w:rPr>
                <w:rFonts w:asciiTheme="majorHAnsi" w:hAnsiTheme="majorHAnsi" w:cstheme="majorHAnsi"/>
                <w:sz w:val="20"/>
                <w:szCs w:val="20"/>
              </w:rPr>
              <w:t>Addition of “Review your mailing address” alert</w:t>
            </w:r>
          </w:p>
        </w:tc>
        <w:tc>
          <w:tcPr>
            <w:tcW w:w="2360" w:type="dxa"/>
          </w:tcPr>
          <w:p w14:paraId="4F407CAE" w14:textId="77777777" w:rsidR="003B3ADB" w:rsidRPr="001B2DC8" w:rsidRDefault="003B3ADB" w:rsidP="00577E82">
            <w:pPr>
              <w:rPr>
                <w:rFonts w:asciiTheme="majorHAnsi" w:hAnsiTheme="majorHAnsi" w:cstheme="majorHAnsi"/>
                <w:color w:val="000000"/>
                <w:sz w:val="20"/>
                <w:szCs w:val="20"/>
              </w:rPr>
            </w:pPr>
            <w:r w:rsidRPr="001B2DC8">
              <w:rPr>
                <w:rFonts w:asciiTheme="majorHAnsi" w:hAnsiTheme="majorHAnsi" w:cstheme="majorHAnsi"/>
                <w:sz w:val="20"/>
                <w:szCs w:val="20"/>
              </w:rPr>
              <w:t xml:space="preserve">Sharon </w:t>
            </w:r>
            <w:proofErr w:type="spellStart"/>
            <w:r w:rsidRPr="001B2DC8">
              <w:rPr>
                <w:rFonts w:asciiTheme="majorHAnsi" w:hAnsiTheme="majorHAnsi" w:cstheme="majorHAnsi"/>
                <w:sz w:val="20"/>
                <w:szCs w:val="20"/>
              </w:rPr>
              <w:t>Kasimow</w:t>
            </w:r>
            <w:proofErr w:type="spellEnd"/>
          </w:p>
        </w:tc>
      </w:tr>
      <w:tr w:rsidR="003B3ADB" w14:paraId="59AF9F74" w14:textId="77777777" w:rsidTr="003B3ADB">
        <w:trPr>
          <w:cnfStyle w:val="000000100000" w:firstRow="0" w:lastRow="0" w:firstColumn="0" w:lastColumn="0" w:oddVBand="0" w:evenVBand="0" w:oddHBand="1" w:evenHBand="0" w:firstRowFirstColumn="0" w:firstRowLastColumn="0" w:lastRowFirstColumn="0" w:lastRowLastColumn="0"/>
          <w:trHeight w:val="583"/>
        </w:trPr>
        <w:tc>
          <w:tcPr>
            <w:tcW w:w="1435" w:type="dxa"/>
          </w:tcPr>
          <w:p w14:paraId="180CDF38" w14:textId="77777777" w:rsidR="003B3ADB" w:rsidRPr="001B2DC8" w:rsidRDefault="003B3ADB" w:rsidP="00577E82">
            <w:pPr>
              <w:rPr>
                <w:rFonts w:asciiTheme="majorHAnsi" w:hAnsiTheme="majorHAnsi" w:cstheme="majorHAnsi"/>
                <w:color w:val="000000"/>
                <w:sz w:val="20"/>
                <w:szCs w:val="20"/>
              </w:rPr>
            </w:pPr>
            <w:r w:rsidRPr="001B2DC8">
              <w:rPr>
                <w:rFonts w:asciiTheme="majorHAnsi" w:hAnsiTheme="majorHAnsi" w:cstheme="majorHAnsi"/>
                <w:sz w:val="20"/>
                <w:szCs w:val="20"/>
              </w:rPr>
              <w:t>9/23/2022</w:t>
            </w:r>
          </w:p>
        </w:tc>
        <w:tc>
          <w:tcPr>
            <w:tcW w:w="1229" w:type="dxa"/>
          </w:tcPr>
          <w:p w14:paraId="40DC1414" w14:textId="77777777" w:rsidR="003B3ADB" w:rsidRPr="001B2DC8" w:rsidRDefault="003B3ADB" w:rsidP="00577E82">
            <w:pPr>
              <w:rPr>
                <w:rFonts w:asciiTheme="majorHAnsi" w:hAnsiTheme="majorHAnsi" w:cstheme="majorHAnsi"/>
                <w:color w:val="000000"/>
                <w:sz w:val="20"/>
                <w:szCs w:val="20"/>
              </w:rPr>
            </w:pPr>
            <w:r w:rsidRPr="001B2DC8">
              <w:rPr>
                <w:rFonts w:asciiTheme="majorHAnsi" w:hAnsiTheme="majorHAnsi" w:cstheme="majorHAnsi"/>
                <w:sz w:val="20"/>
                <w:szCs w:val="20"/>
              </w:rPr>
              <w:t>5.2</w:t>
            </w:r>
          </w:p>
        </w:tc>
        <w:tc>
          <w:tcPr>
            <w:tcW w:w="3870" w:type="dxa"/>
          </w:tcPr>
          <w:p w14:paraId="55FB0799" w14:textId="77777777" w:rsidR="003B3ADB" w:rsidRPr="001B2DC8" w:rsidRDefault="003B3ADB" w:rsidP="00577E82">
            <w:pPr>
              <w:rPr>
                <w:rFonts w:asciiTheme="majorHAnsi" w:hAnsiTheme="majorHAnsi" w:cstheme="majorHAnsi"/>
                <w:sz w:val="20"/>
                <w:szCs w:val="20"/>
              </w:rPr>
            </w:pPr>
            <w:r w:rsidRPr="001B2DC8">
              <w:rPr>
                <w:rFonts w:asciiTheme="majorHAnsi" w:hAnsiTheme="majorHAnsi" w:cstheme="majorHAnsi"/>
                <w:sz w:val="20"/>
                <w:szCs w:val="20"/>
              </w:rPr>
              <w:t>Updated screens for “Review your mailing address” alert</w:t>
            </w:r>
          </w:p>
        </w:tc>
        <w:tc>
          <w:tcPr>
            <w:tcW w:w="2360" w:type="dxa"/>
          </w:tcPr>
          <w:p w14:paraId="1A5F6B99" w14:textId="77777777" w:rsidR="003B3ADB" w:rsidRPr="001B2DC8" w:rsidRDefault="003B3ADB" w:rsidP="00577E82">
            <w:pPr>
              <w:rPr>
                <w:rFonts w:asciiTheme="majorHAnsi" w:hAnsiTheme="majorHAnsi" w:cstheme="majorHAnsi"/>
                <w:sz w:val="20"/>
                <w:szCs w:val="20"/>
              </w:rPr>
            </w:pPr>
            <w:r w:rsidRPr="001B2DC8">
              <w:rPr>
                <w:rFonts w:asciiTheme="majorHAnsi" w:hAnsiTheme="majorHAnsi" w:cstheme="majorHAnsi"/>
                <w:sz w:val="20"/>
                <w:szCs w:val="20"/>
              </w:rPr>
              <w:t xml:space="preserve">Sharon </w:t>
            </w:r>
            <w:proofErr w:type="spellStart"/>
            <w:r w:rsidRPr="001B2DC8">
              <w:rPr>
                <w:rFonts w:asciiTheme="majorHAnsi" w:hAnsiTheme="majorHAnsi" w:cstheme="majorHAnsi"/>
                <w:sz w:val="20"/>
                <w:szCs w:val="20"/>
              </w:rPr>
              <w:t>Kasimow</w:t>
            </w:r>
            <w:proofErr w:type="spellEnd"/>
          </w:p>
        </w:tc>
      </w:tr>
      <w:tr w:rsidR="003B3ADB" w14:paraId="1F7208B1" w14:textId="77777777" w:rsidTr="003B3ADB">
        <w:trPr>
          <w:trHeight w:val="242"/>
        </w:trPr>
        <w:tc>
          <w:tcPr>
            <w:tcW w:w="1435" w:type="dxa"/>
          </w:tcPr>
          <w:p w14:paraId="4184FAEF" w14:textId="77777777" w:rsidR="003B3ADB" w:rsidRPr="001B2DC8" w:rsidRDefault="003B3ADB" w:rsidP="00577E82">
            <w:pPr>
              <w:rPr>
                <w:rFonts w:asciiTheme="majorHAnsi" w:hAnsiTheme="majorHAnsi" w:cstheme="majorHAnsi"/>
                <w:color w:val="000000"/>
                <w:sz w:val="20"/>
                <w:szCs w:val="20"/>
              </w:rPr>
            </w:pPr>
            <w:r w:rsidRPr="001B2DC8">
              <w:rPr>
                <w:rFonts w:asciiTheme="majorHAnsi" w:hAnsiTheme="majorHAnsi" w:cstheme="majorHAnsi"/>
                <w:sz w:val="20"/>
                <w:szCs w:val="20"/>
              </w:rPr>
              <w:t>10/31/2022</w:t>
            </w:r>
          </w:p>
        </w:tc>
        <w:tc>
          <w:tcPr>
            <w:tcW w:w="1229" w:type="dxa"/>
            <w:shd w:val="clear" w:color="auto" w:fill="FFFFFF"/>
          </w:tcPr>
          <w:p w14:paraId="259B7BD7" w14:textId="77777777" w:rsidR="003B3ADB" w:rsidRPr="001B2DC8" w:rsidRDefault="003B3ADB" w:rsidP="00577E82">
            <w:pPr>
              <w:rPr>
                <w:rFonts w:asciiTheme="majorHAnsi" w:hAnsiTheme="majorHAnsi" w:cstheme="majorHAnsi"/>
                <w:color w:val="000000"/>
                <w:sz w:val="20"/>
                <w:szCs w:val="20"/>
              </w:rPr>
            </w:pPr>
            <w:r w:rsidRPr="001B2DC8">
              <w:rPr>
                <w:rFonts w:asciiTheme="majorHAnsi" w:hAnsiTheme="majorHAnsi" w:cstheme="majorHAnsi"/>
                <w:sz w:val="20"/>
                <w:szCs w:val="20"/>
              </w:rPr>
              <w:t>5.2.1</w:t>
            </w:r>
          </w:p>
        </w:tc>
        <w:tc>
          <w:tcPr>
            <w:tcW w:w="3870" w:type="dxa"/>
            <w:shd w:val="clear" w:color="auto" w:fill="FFFFFF"/>
          </w:tcPr>
          <w:p w14:paraId="58EAB8DA" w14:textId="77777777" w:rsidR="003B3ADB" w:rsidRPr="001B2DC8" w:rsidRDefault="003B3ADB" w:rsidP="00577E82">
            <w:pPr>
              <w:rPr>
                <w:rFonts w:asciiTheme="majorHAnsi" w:hAnsiTheme="majorHAnsi" w:cstheme="majorHAnsi"/>
                <w:color w:val="000000"/>
                <w:sz w:val="20"/>
                <w:szCs w:val="20"/>
              </w:rPr>
            </w:pPr>
            <w:r w:rsidRPr="001B2DC8">
              <w:rPr>
                <w:rFonts w:asciiTheme="majorHAnsi" w:hAnsiTheme="majorHAnsi" w:cstheme="majorHAnsi"/>
                <w:sz w:val="20"/>
                <w:szCs w:val="20"/>
              </w:rPr>
              <w:t>Account Security—Updates to section for Major Issues and Error Messages</w:t>
            </w:r>
          </w:p>
        </w:tc>
        <w:tc>
          <w:tcPr>
            <w:tcW w:w="2360" w:type="dxa"/>
          </w:tcPr>
          <w:p w14:paraId="3FC2638E" w14:textId="77777777" w:rsidR="003B3ADB" w:rsidRPr="001B2DC8" w:rsidRDefault="003B3ADB" w:rsidP="00577E82">
            <w:pPr>
              <w:rPr>
                <w:rFonts w:asciiTheme="majorHAnsi" w:hAnsiTheme="majorHAnsi" w:cstheme="majorHAnsi"/>
                <w:sz w:val="20"/>
                <w:szCs w:val="20"/>
              </w:rPr>
            </w:pPr>
            <w:r w:rsidRPr="001B2DC8">
              <w:rPr>
                <w:rFonts w:asciiTheme="majorHAnsi" w:hAnsiTheme="majorHAnsi" w:cstheme="majorHAnsi"/>
                <w:sz w:val="20"/>
                <w:szCs w:val="20"/>
              </w:rPr>
              <w:t xml:space="preserve">Sharon </w:t>
            </w:r>
            <w:proofErr w:type="spellStart"/>
            <w:r w:rsidRPr="001B2DC8">
              <w:rPr>
                <w:rFonts w:asciiTheme="majorHAnsi" w:hAnsiTheme="majorHAnsi" w:cstheme="majorHAnsi"/>
                <w:sz w:val="20"/>
                <w:szCs w:val="20"/>
              </w:rPr>
              <w:t>Kasimow</w:t>
            </w:r>
            <w:proofErr w:type="spellEnd"/>
          </w:p>
        </w:tc>
      </w:tr>
      <w:tr w:rsidR="003B3ADB" w14:paraId="767EDA56" w14:textId="77777777" w:rsidTr="003B3ADB">
        <w:trPr>
          <w:cnfStyle w:val="000000100000" w:firstRow="0" w:lastRow="0" w:firstColumn="0" w:lastColumn="0" w:oddVBand="0" w:evenVBand="0" w:oddHBand="1" w:evenHBand="0" w:firstRowFirstColumn="0" w:firstRowLastColumn="0" w:lastRowFirstColumn="0" w:lastRowLastColumn="0"/>
          <w:trHeight w:val="242"/>
        </w:trPr>
        <w:tc>
          <w:tcPr>
            <w:tcW w:w="1435" w:type="dxa"/>
          </w:tcPr>
          <w:p w14:paraId="74C43A6D" w14:textId="278C0283" w:rsidR="003B3ADB" w:rsidRPr="001B2DC8" w:rsidRDefault="003B3ADB" w:rsidP="00577E82">
            <w:pPr>
              <w:rPr>
                <w:rFonts w:asciiTheme="majorHAnsi" w:hAnsiTheme="majorHAnsi" w:cstheme="majorHAnsi"/>
                <w:sz w:val="20"/>
                <w:szCs w:val="20"/>
              </w:rPr>
            </w:pPr>
            <w:r w:rsidRPr="001B2DC8">
              <w:rPr>
                <w:rFonts w:asciiTheme="majorHAnsi" w:hAnsiTheme="majorHAnsi" w:cstheme="majorHAnsi"/>
                <w:sz w:val="20"/>
                <w:szCs w:val="20"/>
              </w:rPr>
              <w:t>12/14/2</w:t>
            </w:r>
            <w:r w:rsidR="001C2DDA">
              <w:rPr>
                <w:rFonts w:asciiTheme="majorHAnsi" w:hAnsiTheme="majorHAnsi" w:cstheme="majorHAnsi"/>
                <w:sz w:val="20"/>
                <w:szCs w:val="20"/>
              </w:rPr>
              <w:t>2</w:t>
            </w:r>
          </w:p>
        </w:tc>
        <w:tc>
          <w:tcPr>
            <w:tcW w:w="1229" w:type="dxa"/>
            <w:shd w:val="clear" w:color="auto" w:fill="C6D9F1"/>
          </w:tcPr>
          <w:p w14:paraId="2702566B" w14:textId="77777777" w:rsidR="003B3ADB" w:rsidRPr="001B2DC8" w:rsidRDefault="003B3ADB" w:rsidP="00577E82">
            <w:pPr>
              <w:rPr>
                <w:rFonts w:asciiTheme="majorHAnsi" w:hAnsiTheme="majorHAnsi" w:cstheme="majorHAnsi"/>
                <w:sz w:val="20"/>
                <w:szCs w:val="20"/>
              </w:rPr>
            </w:pPr>
            <w:r w:rsidRPr="001B2DC8">
              <w:rPr>
                <w:rFonts w:asciiTheme="majorHAnsi" w:hAnsiTheme="majorHAnsi" w:cstheme="majorHAnsi"/>
                <w:sz w:val="20"/>
                <w:szCs w:val="20"/>
              </w:rPr>
              <w:t>5.2.2</w:t>
            </w:r>
          </w:p>
        </w:tc>
        <w:tc>
          <w:tcPr>
            <w:tcW w:w="3870" w:type="dxa"/>
            <w:shd w:val="clear" w:color="auto" w:fill="C6D9F1"/>
          </w:tcPr>
          <w:p w14:paraId="1FBA133A" w14:textId="77777777" w:rsidR="003B3ADB" w:rsidRPr="001B2DC8" w:rsidRDefault="003B3ADB" w:rsidP="00577E82">
            <w:pPr>
              <w:rPr>
                <w:rFonts w:asciiTheme="majorHAnsi" w:hAnsiTheme="majorHAnsi" w:cstheme="majorHAnsi"/>
                <w:sz w:val="20"/>
                <w:szCs w:val="20"/>
              </w:rPr>
            </w:pPr>
            <w:r w:rsidRPr="001B2DC8">
              <w:rPr>
                <w:rFonts w:asciiTheme="majorHAnsi" w:hAnsiTheme="majorHAnsi" w:cstheme="majorHAnsi"/>
                <w:sz w:val="20"/>
                <w:szCs w:val="20"/>
              </w:rPr>
              <w:t>Misc: updates to alerts and Notif Settings page including:</w:t>
            </w:r>
          </w:p>
          <w:p w14:paraId="40804F11" w14:textId="77777777" w:rsidR="003B3ADB" w:rsidRPr="001B2DC8" w:rsidRDefault="003B3ADB" w:rsidP="00577E82">
            <w:pPr>
              <w:rPr>
                <w:rFonts w:asciiTheme="majorHAnsi" w:hAnsiTheme="majorHAnsi" w:cstheme="majorHAnsi"/>
                <w:sz w:val="20"/>
                <w:szCs w:val="20"/>
              </w:rPr>
            </w:pPr>
            <w:r w:rsidRPr="001B2DC8">
              <w:rPr>
                <w:rFonts w:asciiTheme="majorHAnsi" w:hAnsiTheme="majorHAnsi" w:cstheme="majorHAnsi"/>
                <w:sz w:val="20"/>
                <w:szCs w:val="20"/>
              </w:rPr>
              <w:t xml:space="preserve">Contact info major errors alert: update to alert when user doesn’t complete editing before moving to a new section of </w:t>
            </w:r>
            <w:proofErr w:type="gramStart"/>
            <w:r w:rsidRPr="001B2DC8">
              <w:rPr>
                <w:rFonts w:asciiTheme="majorHAnsi" w:hAnsiTheme="majorHAnsi" w:cstheme="majorHAnsi"/>
                <w:sz w:val="20"/>
                <w:szCs w:val="20"/>
              </w:rPr>
              <w:t>page</w:t>
            </w:r>
            <w:proofErr w:type="gramEnd"/>
          </w:p>
          <w:p w14:paraId="15662575" w14:textId="77777777" w:rsidR="003B3ADB" w:rsidRPr="001B2DC8" w:rsidRDefault="003B3ADB" w:rsidP="00577E82">
            <w:pPr>
              <w:rPr>
                <w:rFonts w:asciiTheme="majorHAnsi" w:hAnsiTheme="majorHAnsi" w:cstheme="majorHAnsi"/>
                <w:sz w:val="20"/>
                <w:szCs w:val="20"/>
              </w:rPr>
            </w:pPr>
            <w:r w:rsidRPr="001B2DC8">
              <w:rPr>
                <w:rFonts w:asciiTheme="majorHAnsi" w:hAnsiTheme="majorHAnsi" w:cstheme="majorHAnsi"/>
                <w:sz w:val="20"/>
                <w:szCs w:val="20"/>
              </w:rPr>
              <w:t xml:space="preserve">Update to Notification settings screen to improve </w:t>
            </w:r>
            <w:proofErr w:type="gramStart"/>
            <w:r w:rsidRPr="001B2DC8">
              <w:rPr>
                <w:rFonts w:asciiTheme="majorHAnsi" w:hAnsiTheme="majorHAnsi" w:cstheme="majorHAnsi"/>
                <w:sz w:val="20"/>
                <w:szCs w:val="20"/>
              </w:rPr>
              <w:t>accessibility</w:t>
            </w:r>
            <w:proofErr w:type="gramEnd"/>
          </w:p>
          <w:p w14:paraId="0AB7AAA9" w14:textId="77777777" w:rsidR="003B3ADB" w:rsidRPr="001B2DC8" w:rsidRDefault="003B3ADB" w:rsidP="00577E82">
            <w:pPr>
              <w:rPr>
                <w:rFonts w:asciiTheme="majorHAnsi" w:hAnsiTheme="majorHAnsi" w:cstheme="majorHAnsi"/>
                <w:sz w:val="20"/>
                <w:szCs w:val="20"/>
              </w:rPr>
            </w:pPr>
            <w:r w:rsidRPr="001B2DC8">
              <w:rPr>
                <w:rFonts w:asciiTheme="majorHAnsi" w:hAnsiTheme="majorHAnsi" w:cstheme="majorHAnsi"/>
                <w:sz w:val="20"/>
                <w:szCs w:val="20"/>
              </w:rPr>
              <w:t>Update to Account Security page</w:t>
            </w:r>
          </w:p>
        </w:tc>
        <w:tc>
          <w:tcPr>
            <w:tcW w:w="2360" w:type="dxa"/>
          </w:tcPr>
          <w:p w14:paraId="431ACEDD" w14:textId="77777777" w:rsidR="003B3ADB" w:rsidRPr="001B2DC8" w:rsidRDefault="003B3ADB" w:rsidP="00577E82">
            <w:pPr>
              <w:rPr>
                <w:rFonts w:asciiTheme="majorHAnsi" w:hAnsiTheme="majorHAnsi" w:cstheme="majorHAnsi"/>
                <w:sz w:val="20"/>
                <w:szCs w:val="20"/>
              </w:rPr>
            </w:pPr>
            <w:r w:rsidRPr="001B2DC8">
              <w:rPr>
                <w:rFonts w:asciiTheme="majorHAnsi" w:hAnsiTheme="majorHAnsi" w:cstheme="majorHAnsi"/>
                <w:sz w:val="20"/>
                <w:szCs w:val="20"/>
              </w:rPr>
              <w:t xml:space="preserve">Sharon </w:t>
            </w:r>
            <w:proofErr w:type="spellStart"/>
            <w:r w:rsidRPr="001B2DC8">
              <w:rPr>
                <w:rFonts w:asciiTheme="majorHAnsi" w:hAnsiTheme="majorHAnsi" w:cstheme="majorHAnsi"/>
                <w:sz w:val="20"/>
                <w:szCs w:val="20"/>
              </w:rPr>
              <w:t>Kasimow</w:t>
            </w:r>
            <w:proofErr w:type="spellEnd"/>
          </w:p>
        </w:tc>
      </w:tr>
      <w:tr w:rsidR="003B3ADB" w14:paraId="7DF52AEB" w14:textId="77777777" w:rsidTr="003B3ADB">
        <w:trPr>
          <w:trHeight w:val="242"/>
        </w:trPr>
        <w:tc>
          <w:tcPr>
            <w:tcW w:w="1435" w:type="dxa"/>
          </w:tcPr>
          <w:p w14:paraId="7B8AFE37" w14:textId="77777777" w:rsidR="003B3ADB" w:rsidRPr="001B2DC8" w:rsidRDefault="003B3ADB" w:rsidP="00577E82">
            <w:pPr>
              <w:rPr>
                <w:rFonts w:asciiTheme="majorHAnsi" w:hAnsiTheme="majorHAnsi" w:cstheme="majorHAnsi"/>
                <w:color w:val="000000"/>
                <w:sz w:val="20"/>
                <w:szCs w:val="20"/>
              </w:rPr>
            </w:pPr>
            <w:r w:rsidRPr="001B2DC8">
              <w:rPr>
                <w:rFonts w:asciiTheme="majorHAnsi" w:hAnsiTheme="majorHAnsi" w:cstheme="majorHAnsi"/>
                <w:sz w:val="20"/>
                <w:szCs w:val="20"/>
              </w:rPr>
              <w:t>08/2023</w:t>
            </w:r>
          </w:p>
        </w:tc>
        <w:tc>
          <w:tcPr>
            <w:tcW w:w="1229" w:type="dxa"/>
          </w:tcPr>
          <w:p w14:paraId="1E477041" w14:textId="77777777" w:rsidR="003B3ADB" w:rsidRPr="001B2DC8" w:rsidRDefault="003B3ADB" w:rsidP="00577E82">
            <w:pPr>
              <w:rPr>
                <w:rFonts w:asciiTheme="majorHAnsi" w:hAnsiTheme="majorHAnsi" w:cstheme="majorHAnsi"/>
                <w:color w:val="000000"/>
                <w:sz w:val="20"/>
                <w:szCs w:val="20"/>
              </w:rPr>
            </w:pPr>
            <w:r w:rsidRPr="001B2DC8">
              <w:rPr>
                <w:rFonts w:asciiTheme="majorHAnsi" w:hAnsiTheme="majorHAnsi" w:cstheme="majorHAnsi"/>
                <w:sz w:val="20"/>
                <w:szCs w:val="20"/>
              </w:rPr>
              <w:t>6</w:t>
            </w:r>
          </w:p>
        </w:tc>
        <w:tc>
          <w:tcPr>
            <w:tcW w:w="3870" w:type="dxa"/>
          </w:tcPr>
          <w:p w14:paraId="35AA3339" w14:textId="77777777" w:rsidR="003B3ADB" w:rsidRPr="001B2DC8" w:rsidRDefault="003B3ADB" w:rsidP="00577E82">
            <w:pPr>
              <w:rPr>
                <w:rFonts w:asciiTheme="majorHAnsi" w:hAnsiTheme="majorHAnsi" w:cstheme="majorHAnsi"/>
                <w:sz w:val="20"/>
                <w:szCs w:val="20"/>
              </w:rPr>
            </w:pPr>
            <w:r w:rsidRPr="001B2DC8">
              <w:rPr>
                <w:rFonts w:asciiTheme="majorHAnsi" w:hAnsiTheme="majorHAnsi" w:cstheme="majorHAnsi"/>
                <w:sz w:val="20"/>
                <w:szCs w:val="20"/>
              </w:rPr>
              <w:t>Notification Settings:</w:t>
            </w:r>
          </w:p>
          <w:p w14:paraId="5D7BE1BB" w14:textId="77777777" w:rsidR="003B3ADB" w:rsidRPr="001B2DC8" w:rsidRDefault="003B3ADB" w:rsidP="00577E82">
            <w:pPr>
              <w:rPr>
                <w:rFonts w:asciiTheme="majorHAnsi" w:hAnsiTheme="majorHAnsi" w:cstheme="majorHAnsi"/>
                <w:sz w:val="20"/>
                <w:szCs w:val="20"/>
              </w:rPr>
            </w:pPr>
            <w:r w:rsidRPr="001B2DC8">
              <w:rPr>
                <w:rFonts w:asciiTheme="majorHAnsi" w:hAnsiTheme="majorHAnsi" w:cstheme="majorHAnsi"/>
                <w:sz w:val="20"/>
                <w:szCs w:val="20"/>
              </w:rPr>
              <w:t xml:space="preserve">Updated Checkbox UI </w:t>
            </w:r>
          </w:p>
          <w:p w14:paraId="748F9C78" w14:textId="77777777" w:rsidR="003B3ADB" w:rsidRPr="001B2DC8" w:rsidRDefault="003B3ADB" w:rsidP="00577E82">
            <w:pPr>
              <w:rPr>
                <w:rFonts w:asciiTheme="majorHAnsi" w:hAnsiTheme="majorHAnsi" w:cstheme="majorHAnsi"/>
                <w:sz w:val="20"/>
                <w:szCs w:val="20"/>
              </w:rPr>
            </w:pPr>
            <w:r w:rsidRPr="001B2DC8">
              <w:rPr>
                <w:rFonts w:asciiTheme="majorHAnsi" w:hAnsiTheme="majorHAnsi" w:cstheme="majorHAnsi"/>
                <w:sz w:val="20"/>
                <w:szCs w:val="20"/>
              </w:rPr>
              <w:t>Editing mobile phone number workflow</w:t>
            </w:r>
          </w:p>
        </w:tc>
        <w:tc>
          <w:tcPr>
            <w:tcW w:w="2360" w:type="dxa"/>
          </w:tcPr>
          <w:p w14:paraId="4472AA1E" w14:textId="77777777" w:rsidR="003B3ADB" w:rsidRPr="001B2DC8" w:rsidRDefault="003B3ADB" w:rsidP="00577E82">
            <w:pPr>
              <w:rPr>
                <w:rFonts w:asciiTheme="majorHAnsi" w:hAnsiTheme="majorHAnsi" w:cstheme="majorHAnsi"/>
                <w:color w:val="000000"/>
                <w:sz w:val="20"/>
                <w:szCs w:val="20"/>
              </w:rPr>
            </w:pPr>
            <w:r w:rsidRPr="001B2DC8">
              <w:rPr>
                <w:rFonts w:asciiTheme="majorHAnsi" w:hAnsiTheme="majorHAnsi" w:cstheme="majorHAnsi"/>
                <w:sz w:val="20"/>
                <w:szCs w:val="20"/>
              </w:rPr>
              <w:t>Travis Cahill</w:t>
            </w:r>
          </w:p>
        </w:tc>
      </w:tr>
      <w:tr w:rsidR="003B3ADB" w14:paraId="0573E4C1" w14:textId="77777777" w:rsidTr="003B3ADB">
        <w:trPr>
          <w:cnfStyle w:val="000000100000" w:firstRow="0" w:lastRow="0" w:firstColumn="0" w:lastColumn="0" w:oddVBand="0" w:evenVBand="0" w:oddHBand="1" w:evenHBand="0" w:firstRowFirstColumn="0" w:firstRowLastColumn="0" w:lastRowFirstColumn="0" w:lastRowLastColumn="0"/>
          <w:trHeight w:val="242"/>
        </w:trPr>
        <w:tc>
          <w:tcPr>
            <w:tcW w:w="1435" w:type="dxa"/>
          </w:tcPr>
          <w:p w14:paraId="417C7A66" w14:textId="77777777" w:rsidR="003B3ADB" w:rsidRPr="001B2DC8" w:rsidRDefault="003B3ADB" w:rsidP="00577E82">
            <w:pPr>
              <w:rPr>
                <w:rFonts w:asciiTheme="majorHAnsi" w:hAnsiTheme="majorHAnsi" w:cstheme="majorHAnsi"/>
                <w:color w:val="000000"/>
                <w:sz w:val="20"/>
                <w:szCs w:val="20"/>
              </w:rPr>
            </w:pPr>
            <w:r w:rsidRPr="001B2DC8">
              <w:rPr>
                <w:rFonts w:asciiTheme="majorHAnsi" w:hAnsiTheme="majorHAnsi" w:cstheme="majorHAnsi"/>
                <w:sz w:val="20"/>
                <w:szCs w:val="20"/>
              </w:rPr>
              <w:t>12/2023</w:t>
            </w:r>
          </w:p>
        </w:tc>
        <w:tc>
          <w:tcPr>
            <w:tcW w:w="1229" w:type="dxa"/>
          </w:tcPr>
          <w:p w14:paraId="5F706CCD" w14:textId="77777777" w:rsidR="003B3ADB" w:rsidRPr="001B2DC8" w:rsidRDefault="003B3ADB" w:rsidP="00577E82">
            <w:pPr>
              <w:rPr>
                <w:rFonts w:asciiTheme="majorHAnsi" w:hAnsiTheme="majorHAnsi" w:cstheme="majorHAnsi"/>
                <w:sz w:val="20"/>
                <w:szCs w:val="20"/>
              </w:rPr>
            </w:pPr>
            <w:r w:rsidRPr="001B2DC8">
              <w:rPr>
                <w:rFonts w:asciiTheme="majorHAnsi" w:hAnsiTheme="majorHAnsi" w:cstheme="majorHAnsi"/>
                <w:sz w:val="20"/>
                <w:szCs w:val="20"/>
              </w:rPr>
              <w:t>7</w:t>
            </w:r>
          </w:p>
        </w:tc>
        <w:tc>
          <w:tcPr>
            <w:tcW w:w="3870" w:type="dxa"/>
          </w:tcPr>
          <w:sdt>
            <w:sdtPr>
              <w:rPr>
                <w:rFonts w:asciiTheme="majorHAnsi" w:hAnsiTheme="majorHAnsi" w:cstheme="majorHAnsi"/>
              </w:rPr>
              <w:tag w:val="goog_rdk_2"/>
              <w:id w:val="-2128608851"/>
            </w:sdtPr>
            <w:sdtEndPr>
              <w:rPr>
                <w:sz w:val="20"/>
                <w:szCs w:val="20"/>
              </w:rPr>
            </w:sdtEndPr>
            <w:sdtContent>
              <w:sdt>
                <w:sdtPr>
                  <w:rPr>
                    <w:rFonts w:asciiTheme="majorHAnsi" w:hAnsiTheme="majorHAnsi" w:cstheme="majorHAnsi"/>
                    <w:sz w:val="20"/>
                    <w:szCs w:val="20"/>
                  </w:rPr>
                  <w:tag w:val="goog_rdk_1"/>
                  <w:id w:val="339667723"/>
                </w:sdtPr>
                <w:sdtContent>
                  <w:p w14:paraId="342E8D1D" w14:textId="2D291DFF" w:rsidR="003B3ADB" w:rsidRDefault="007E2664" w:rsidP="00577E82">
                    <w:pPr>
                      <w:rPr>
                        <w:rFonts w:asciiTheme="majorHAnsi" w:hAnsiTheme="majorHAnsi" w:cstheme="majorHAnsi"/>
                        <w:sz w:val="20"/>
                        <w:szCs w:val="20"/>
                      </w:rPr>
                    </w:pPr>
                    <w:r w:rsidRPr="001B2DC8">
                      <w:rPr>
                        <w:rFonts w:asciiTheme="majorHAnsi" w:hAnsiTheme="majorHAnsi" w:cstheme="majorHAnsi"/>
                        <w:sz w:val="20"/>
                        <w:szCs w:val="20"/>
                      </w:rPr>
                      <w:t xml:space="preserve">Added the profile </w:t>
                    </w:r>
                    <w:proofErr w:type="gramStart"/>
                    <w:r w:rsidRPr="001B2DC8">
                      <w:rPr>
                        <w:rFonts w:asciiTheme="majorHAnsi" w:hAnsiTheme="majorHAnsi" w:cstheme="majorHAnsi"/>
                        <w:sz w:val="20"/>
                        <w:szCs w:val="20"/>
                      </w:rPr>
                      <w:t>hub</w:t>
                    </w:r>
                    <w:proofErr w:type="gramEnd"/>
                  </w:p>
                  <w:p w14:paraId="267EEAA8" w14:textId="34B76C1D" w:rsidR="0063281E" w:rsidRDefault="0063281E" w:rsidP="00577E82">
                    <w:pPr>
                      <w:rPr>
                        <w:rFonts w:asciiTheme="majorHAnsi" w:hAnsiTheme="majorHAnsi" w:cstheme="majorHAnsi"/>
                        <w:sz w:val="20"/>
                        <w:szCs w:val="20"/>
                      </w:rPr>
                    </w:pPr>
                    <w:r>
                      <w:rPr>
                        <w:rFonts w:asciiTheme="majorHAnsi" w:hAnsiTheme="majorHAnsi" w:cstheme="majorHAnsi"/>
                        <w:sz w:val="20"/>
                        <w:szCs w:val="20"/>
                      </w:rPr>
                      <w:t>Started to add in a table of figures, future tickets have been created to expand on this.</w:t>
                    </w:r>
                  </w:p>
                  <w:p w14:paraId="70439EA7" w14:textId="7BBB59EA" w:rsidR="0063281E" w:rsidRDefault="0063281E" w:rsidP="00577E82">
                    <w:pPr>
                      <w:rPr>
                        <w:rFonts w:asciiTheme="majorHAnsi" w:hAnsiTheme="majorHAnsi" w:cstheme="majorHAnsi"/>
                        <w:sz w:val="20"/>
                        <w:szCs w:val="20"/>
                      </w:rPr>
                    </w:pPr>
                    <w:r>
                      <w:rPr>
                        <w:rFonts w:asciiTheme="majorHAnsi" w:hAnsiTheme="majorHAnsi" w:cstheme="majorHAnsi"/>
                        <w:sz w:val="20"/>
                        <w:szCs w:val="20"/>
                      </w:rPr>
                      <w:t>Updated every section to have corrected navigation information.</w:t>
                    </w:r>
                  </w:p>
                  <w:p w14:paraId="7593B97B" w14:textId="5D756DDA" w:rsidR="0063281E" w:rsidRPr="001B2DC8" w:rsidRDefault="0063281E" w:rsidP="00577E82">
                    <w:pPr>
                      <w:rPr>
                        <w:rFonts w:asciiTheme="majorHAnsi" w:hAnsiTheme="majorHAnsi" w:cstheme="majorHAnsi"/>
                        <w:sz w:val="20"/>
                        <w:szCs w:val="20"/>
                      </w:rPr>
                    </w:pPr>
                    <w:r>
                      <w:rPr>
                        <w:rFonts w:asciiTheme="majorHAnsi" w:hAnsiTheme="majorHAnsi" w:cstheme="majorHAnsi"/>
                        <w:sz w:val="20"/>
                        <w:szCs w:val="20"/>
                      </w:rPr>
                      <w:t>Updated every section to have corrected user access information.</w:t>
                    </w:r>
                  </w:p>
                </w:sdtContent>
              </w:sdt>
            </w:sdtContent>
          </w:sdt>
        </w:tc>
        <w:tc>
          <w:tcPr>
            <w:tcW w:w="2360" w:type="dxa"/>
          </w:tcPr>
          <w:p w14:paraId="3F3F9640" w14:textId="77777777" w:rsidR="003B3ADB" w:rsidRPr="001B2DC8" w:rsidRDefault="003B3ADB" w:rsidP="00577E82">
            <w:pPr>
              <w:rPr>
                <w:rFonts w:asciiTheme="majorHAnsi" w:hAnsiTheme="majorHAnsi" w:cstheme="majorHAnsi"/>
                <w:color w:val="000000"/>
                <w:sz w:val="20"/>
                <w:szCs w:val="20"/>
              </w:rPr>
            </w:pPr>
            <w:r w:rsidRPr="001B2DC8">
              <w:rPr>
                <w:rFonts w:asciiTheme="majorHAnsi" w:hAnsiTheme="majorHAnsi" w:cstheme="majorHAnsi"/>
                <w:color w:val="000000"/>
                <w:sz w:val="20"/>
                <w:szCs w:val="20"/>
              </w:rPr>
              <w:t>Travis Cahill</w:t>
            </w:r>
          </w:p>
        </w:tc>
      </w:tr>
    </w:tbl>
    <w:p w14:paraId="563AA145" w14:textId="33F48827" w:rsidR="003B3ADB" w:rsidRDefault="003B3ADB" w:rsidP="00577E82"/>
    <w:p w14:paraId="497CB5A4" w14:textId="77777777" w:rsidR="00577E82" w:rsidRDefault="00577E82">
      <w:pPr>
        <w:rPr>
          <w:color w:val="2F5496"/>
          <w:sz w:val="32"/>
          <w:szCs w:val="32"/>
        </w:rPr>
      </w:pPr>
      <w:r>
        <w:br w:type="page"/>
      </w:r>
    </w:p>
    <w:p w14:paraId="0000006A" w14:textId="46B5DA18" w:rsidR="006643B9" w:rsidRPr="00AE1EF5" w:rsidRDefault="00000000" w:rsidP="00AE1EF5">
      <w:pPr>
        <w:pStyle w:val="Heading1"/>
      </w:pPr>
      <w:bookmarkStart w:id="5" w:name="_Toc154744369"/>
      <w:r w:rsidRPr="00AE1EF5">
        <w:lastRenderedPageBreak/>
        <w:t>Product Overview: VA.gov Profile</w:t>
      </w:r>
      <w:bookmarkEnd w:id="5"/>
    </w:p>
    <w:p w14:paraId="0000006B" w14:textId="77777777" w:rsidR="006643B9" w:rsidRDefault="00000000">
      <w:pPr>
        <w:pBdr>
          <w:top w:val="nil"/>
          <w:left w:val="nil"/>
          <w:bottom w:val="nil"/>
          <w:right w:val="nil"/>
          <w:between w:val="nil"/>
        </w:pBdr>
        <w:shd w:val="clear" w:color="auto" w:fill="FFFFFF"/>
        <w:rPr>
          <w:color w:val="000000"/>
        </w:rPr>
      </w:pPr>
      <w:r>
        <w:rPr>
          <w:color w:val="000000"/>
        </w:rPr>
        <w:t>From the VA.gov Profile, users can update or view the following:</w:t>
      </w:r>
    </w:p>
    <w:p w14:paraId="0000006C" w14:textId="77777777" w:rsidR="006643B9" w:rsidRDefault="006643B9">
      <w:pPr>
        <w:pBdr>
          <w:top w:val="nil"/>
          <w:left w:val="nil"/>
          <w:bottom w:val="nil"/>
          <w:right w:val="nil"/>
          <w:between w:val="nil"/>
        </w:pBdr>
        <w:shd w:val="clear" w:color="auto" w:fill="FFFFFF"/>
        <w:rPr>
          <w:color w:val="000000"/>
        </w:rPr>
      </w:pPr>
    </w:p>
    <w:p w14:paraId="0000006D" w14:textId="77777777" w:rsidR="006643B9" w:rsidRDefault="00000000">
      <w:pPr>
        <w:numPr>
          <w:ilvl w:val="0"/>
          <w:numId w:val="12"/>
        </w:numPr>
        <w:pBdr>
          <w:top w:val="nil"/>
          <w:left w:val="nil"/>
          <w:bottom w:val="nil"/>
          <w:right w:val="nil"/>
          <w:between w:val="nil"/>
        </w:pBdr>
        <w:shd w:val="clear" w:color="auto" w:fill="FFFFFF"/>
        <w:rPr>
          <w:color w:val="000000"/>
        </w:rPr>
      </w:pPr>
      <w:r>
        <w:rPr>
          <w:color w:val="000000"/>
        </w:rPr>
        <w:t>Personal information</w:t>
      </w:r>
    </w:p>
    <w:p w14:paraId="0000006E" w14:textId="77777777" w:rsidR="006643B9" w:rsidRDefault="00000000">
      <w:pPr>
        <w:numPr>
          <w:ilvl w:val="0"/>
          <w:numId w:val="12"/>
        </w:numPr>
        <w:pBdr>
          <w:top w:val="nil"/>
          <w:left w:val="nil"/>
          <w:bottom w:val="nil"/>
          <w:right w:val="nil"/>
          <w:between w:val="nil"/>
        </w:pBdr>
        <w:shd w:val="clear" w:color="auto" w:fill="FFFFFF"/>
        <w:rPr>
          <w:color w:val="000000"/>
        </w:rPr>
      </w:pPr>
      <w:r>
        <w:rPr>
          <w:color w:val="000000"/>
        </w:rPr>
        <w:t>Contact information</w:t>
      </w:r>
    </w:p>
    <w:p w14:paraId="0000006F" w14:textId="77777777" w:rsidR="006643B9" w:rsidRDefault="00000000">
      <w:pPr>
        <w:numPr>
          <w:ilvl w:val="0"/>
          <w:numId w:val="12"/>
        </w:numPr>
        <w:pBdr>
          <w:top w:val="nil"/>
          <w:left w:val="nil"/>
          <w:bottom w:val="nil"/>
          <w:right w:val="nil"/>
          <w:between w:val="nil"/>
        </w:pBdr>
        <w:shd w:val="clear" w:color="auto" w:fill="FFFFFF"/>
        <w:rPr>
          <w:color w:val="000000"/>
        </w:rPr>
      </w:pPr>
      <w:r>
        <w:rPr>
          <w:color w:val="000000"/>
        </w:rPr>
        <w:t>Military information</w:t>
      </w:r>
    </w:p>
    <w:p w14:paraId="00000070" w14:textId="77777777" w:rsidR="006643B9" w:rsidRDefault="00000000">
      <w:pPr>
        <w:numPr>
          <w:ilvl w:val="0"/>
          <w:numId w:val="12"/>
        </w:numPr>
        <w:pBdr>
          <w:top w:val="nil"/>
          <w:left w:val="nil"/>
          <w:bottom w:val="nil"/>
          <w:right w:val="nil"/>
          <w:between w:val="nil"/>
        </w:pBdr>
        <w:shd w:val="clear" w:color="auto" w:fill="FFFFFF"/>
        <w:rPr>
          <w:color w:val="000000"/>
        </w:rPr>
      </w:pPr>
      <w:r>
        <w:rPr>
          <w:color w:val="000000"/>
        </w:rPr>
        <w:t>Direct deposit information</w:t>
      </w:r>
    </w:p>
    <w:p w14:paraId="00000071" w14:textId="77777777" w:rsidR="006643B9" w:rsidRDefault="00000000">
      <w:pPr>
        <w:numPr>
          <w:ilvl w:val="0"/>
          <w:numId w:val="12"/>
        </w:numPr>
        <w:pBdr>
          <w:top w:val="nil"/>
          <w:left w:val="nil"/>
          <w:bottom w:val="nil"/>
          <w:right w:val="nil"/>
          <w:between w:val="nil"/>
        </w:pBdr>
        <w:shd w:val="clear" w:color="auto" w:fill="FFFFFF"/>
        <w:rPr>
          <w:color w:val="000000"/>
        </w:rPr>
      </w:pPr>
      <w:r>
        <w:rPr>
          <w:color w:val="000000"/>
        </w:rPr>
        <w:t>Notification settings</w:t>
      </w:r>
    </w:p>
    <w:p w14:paraId="00000072" w14:textId="77777777" w:rsidR="006643B9" w:rsidRDefault="00000000">
      <w:pPr>
        <w:numPr>
          <w:ilvl w:val="0"/>
          <w:numId w:val="12"/>
        </w:numPr>
        <w:pBdr>
          <w:top w:val="nil"/>
          <w:left w:val="nil"/>
          <w:bottom w:val="nil"/>
          <w:right w:val="nil"/>
          <w:between w:val="nil"/>
        </w:pBdr>
        <w:shd w:val="clear" w:color="auto" w:fill="FFFFFF"/>
        <w:rPr>
          <w:color w:val="000000"/>
        </w:rPr>
      </w:pPr>
      <w:r>
        <w:rPr>
          <w:color w:val="000000"/>
        </w:rPr>
        <w:t>Account security and preferences</w:t>
      </w:r>
    </w:p>
    <w:p w14:paraId="00000073" w14:textId="77777777" w:rsidR="006643B9" w:rsidRDefault="00000000">
      <w:pPr>
        <w:numPr>
          <w:ilvl w:val="0"/>
          <w:numId w:val="12"/>
        </w:numPr>
        <w:pBdr>
          <w:top w:val="nil"/>
          <w:left w:val="nil"/>
          <w:bottom w:val="nil"/>
          <w:right w:val="nil"/>
          <w:between w:val="nil"/>
        </w:pBdr>
        <w:shd w:val="clear" w:color="auto" w:fill="FFFFFF"/>
        <w:spacing w:after="240"/>
        <w:rPr>
          <w:color w:val="000000"/>
        </w:rPr>
      </w:pPr>
      <w:r>
        <w:rPr>
          <w:color w:val="000000"/>
        </w:rPr>
        <w:t xml:space="preserve">Connected </w:t>
      </w:r>
      <w:proofErr w:type="gramStart"/>
      <w:r>
        <w:rPr>
          <w:color w:val="000000"/>
        </w:rPr>
        <w:t>apps</w:t>
      </w:r>
      <w:proofErr w:type="gramEnd"/>
    </w:p>
    <w:p w14:paraId="00000074" w14:textId="77777777" w:rsidR="006643B9" w:rsidRDefault="00000000">
      <w:pPr>
        <w:pBdr>
          <w:top w:val="nil"/>
          <w:left w:val="nil"/>
          <w:bottom w:val="nil"/>
          <w:right w:val="nil"/>
          <w:between w:val="nil"/>
        </w:pBdr>
        <w:shd w:val="clear" w:color="auto" w:fill="FFFFFF"/>
        <w:spacing w:after="240"/>
      </w:pPr>
      <w:r>
        <w:t>What is available within each section of the Profile is dependent upon each user’s own benefits and status.</w:t>
      </w:r>
    </w:p>
    <w:p w14:paraId="00000075" w14:textId="77777777" w:rsidR="006643B9" w:rsidRPr="003B3ADB" w:rsidRDefault="00000000" w:rsidP="003B3ADB">
      <w:pPr>
        <w:pStyle w:val="Heading2"/>
      </w:pPr>
      <w:bookmarkStart w:id="6" w:name="_Toc154744370"/>
      <w:r w:rsidRPr="003B3ADB">
        <w:t>User Access</w:t>
      </w:r>
      <w:bookmarkEnd w:id="6"/>
    </w:p>
    <w:p w14:paraId="00000076" w14:textId="12299397" w:rsidR="006643B9" w:rsidRDefault="00000000">
      <w:pPr>
        <w:pBdr>
          <w:top w:val="nil"/>
          <w:left w:val="nil"/>
          <w:bottom w:val="nil"/>
          <w:right w:val="nil"/>
          <w:between w:val="nil"/>
        </w:pBdr>
        <w:shd w:val="clear" w:color="auto" w:fill="FFFFFF"/>
        <w:spacing w:after="240"/>
        <w:rPr>
          <w:color w:val="000000"/>
        </w:rPr>
      </w:pPr>
      <w:r>
        <w:rPr>
          <w:color w:val="000000"/>
        </w:rPr>
        <w:t xml:space="preserve">For a user to view the VA.gov </w:t>
      </w:r>
      <w:r w:rsidR="003B3ADB">
        <w:rPr>
          <w:color w:val="000000"/>
        </w:rPr>
        <w:t>Us</w:t>
      </w:r>
      <w:r>
        <w:rPr>
          <w:color w:val="000000"/>
        </w:rPr>
        <w:t xml:space="preserve">er </w:t>
      </w:r>
      <w:r w:rsidR="003B3ADB">
        <w:rPr>
          <w:color w:val="000000"/>
        </w:rPr>
        <w:t>P</w:t>
      </w:r>
      <w:r>
        <w:rPr>
          <w:color w:val="000000"/>
        </w:rPr>
        <w:t>rofile, they must meet the following criteria:</w:t>
      </w:r>
    </w:p>
    <w:p w14:paraId="00000077" w14:textId="77777777" w:rsidR="006643B9" w:rsidRDefault="00000000">
      <w:pPr>
        <w:numPr>
          <w:ilvl w:val="0"/>
          <w:numId w:val="23"/>
        </w:numPr>
        <w:pBdr>
          <w:top w:val="nil"/>
          <w:left w:val="nil"/>
          <w:bottom w:val="nil"/>
          <w:right w:val="nil"/>
          <w:between w:val="nil"/>
        </w:pBdr>
        <w:shd w:val="clear" w:color="auto" w:fill="FFFFFF"/>
        <w:rPr>
          <w:color w:val="000000"/>
        </w:rPr>
      </w:pPr>
      <w:r>
        <w:rPr>
          <w:color w:val="000000"/>
        </w:rPr>
        <w:t xml:space="preserve">Be logged in to </w:t>
      </w:r>
      <w:proofErr w:type="gramStart"/>
      <w:r>
        <w:rPr>
          <w:color w:val="000000"/>
        </w:rPr>
        <w:t>VA.gov</w:t>
      </w:r>
      <w:proofErr w:type="gramEnd"/>
    </w:p>
    <w:p w14:paraId="00000078" w14:textId="77777777" w:rsidR="006643B9" w:rsidRDefault="00000000">
      <w:pPr>
        <w:numPr>
          <w:ilvl w:val="0"/>
          <w:numId w:val="23"/>
        </w:numPr>
        <w:pBdr>
          <w:top w:val="nil"/>
          <w:left w:val="nil"/>
          <w:bottom w:val="nil"/>
          <w:right w:val="nil"/>
          <w:between w:val="nil"/>
        </w:pBdr>
        <w:shd w:val="clear" w:color="auto" w:fill="FFFFFF"/>
        <w:rPr>
          <w:color w:val="000000"/>
        </w:rPr>
      </w:pPr>
      <w:r>
        <w:rPr>
          <w:color w:val="000000"/>
        </w:rPr>
        <w:t>Be found in the Master Person Index (MPI)</w:t>
      </w:r>
    </w:p>
    <w:p w14:paraId="00000079" w14:textId="77777777" w:rsidR="006643B9" w:rsidRDefault="00000000">
      <w:pPr>
        <w:numPr>
          <w:ilvl w:val="0"/>
          <w:numId w:val="23"/>
        </w:numPr>
        <w:pBdr>
          <w:top w:val="nil"/>
          <w:left w:val="nil"/>
          <w:bottom w:val="nil"/>
          <w:right w:val="nil"/>
          <w:between w:val="nil"/>
        </w:pBdr>
        <w:shd w:val="clear" w:color="auto" w:fill="FFFFFF"/>
        <w:rPr>
          <w:color w:val="000000"/>
        </w:rPr>
      </w:pPr>
      <w:r>
        <w:rPr>
          <w:color w:val="000000"/>
        </w:rPr>
        <w:t xml:space="preserve">Have verified their identity on </w:t>
      </w:r>
      <w:proofErr w:type="gramStart"/>
      <w:r>
        <w:rPr>
          <w:color w:val="000000"/>
        </w:rPr>
        <w:t>VA.gov</w:t>
      </w:r>
      <w:proofErr w:type="gramEnd"/>
    </w:p>
    <w:p w14:paraId="0000007A" w14:textId="77777777" w:rsidR="006643B9" w:rsidRDefault="00000000">
      <w:pPr>
        <w:numPr>
          <w:ilvl w:val="0"/>
          <w:numId w:val="23"/>
        </w:numPr>
        <w:pBdr>
          <w:top w:val="nil"/>
          <w:left w:val="nil"/>
          <w:bottom w:val="nil"/>
          <w:right w:val="nil"/>
          <w:between w:val="nil"/>
        </w:pBdr>
        <w:shd w:val="clear" w:color="auto" w:fill="FFFFFF"/>
        <w:spacing w:after="240"/>
      </w:pPr>
      <w:r>
        <w:t>Not have a block on their account</w:t>
      </w:r>
    </w:p>
    <w:p w14:paraId="0000007B" w14:textId="77777777" w:rsidR="006643B9" w:rsidRDefault="00000000" w:rsidP="003B3ADB">
      <w:pPr>
        <w:pStyle w:val="Heading3"/>
      </w:pPr>
      <w:bookmarkStart w:id="7" w:name="_Toc154744371"/>
      <w:r>
        <w:t>The Master Person Index (MPI)</w:t>
      </w:r>
      <w:bookmarkEnd w:id="7"/>
    </w:p>
    <w:p w14:paraId="0000007C" w14:textId="77777777" w:rsidR="006643B9" w:rsidRDefault="00000000">
      <w:pPr>
        <w:pBdr>
          <w:top w:val="nil"/>
          <w:left w:val="nil"/>
          <w:bottom w:val="nil"/>
          <w:right w:val="nil"/>
          <w:between w:val="nil"/>
        </w:pBdr>
        <w:shd w:val="clear" w:color="auto" w:fill="FFFFFF"/>
        <w:rPr>
          <w:color w:val="000000"/>
        </w:rPr>
      </w:pPr>
      <w:r>
        <w:rPr>
          <w:color w:val="000000"/>
        </w:rPr>
        <w:t xml:space="preserve">Veterans found in the Master Person Index (MPI) will have access to their VA.gov profile if they are logged in and have verified their identity (see below). To be in the MPI, a person must have had some sort of interaction with the VA where they had data </w:t>
      </w:r>
      <w:proofErr w:type="gramStart"/>
      <w:r>
        <w:rPr>
          <w:color w:val="000000"/>
        </w:rPr>
        <w:t>entered into</w:t>
      </w:r>
      <w:proofErr w:type="gramEnd"/>
      <w:r>
        <w:rPr>
          <w:color w:val="000000"/>
        </w:rPr>
        <w:t xml:space="preserve"> the MPI system. This could be online or offline. In most cases, a person contacting a call center will have already had some interaction with the VA and be in the MPI.</w:t>
      </w:r>
    </w:p>
    <w:p w14:paraId="0000007D" w14:textId="6097E6DA" w:rsidR="006643B9" w:rsidRDefault="00000000" w:rsidP="003B3ADB">
      <w:pPr>
        <w:pStyle w:val="Heading3"/>
      </w:pPr>
      <w:bookmarkStart w:id="8" w:name="_Toc154744372"/>
      <w:r>
        <w:t>Users who have not verified their identity (LOA1)</w:t>
      </w:r>
      <w:bookmarkEnd w:id="8"/>
    </w:p>
    <w:p w14:paraId="0000007E" w14:textId="77777777" w:rsidR="006643B9" w:rsidRDefault="00000000">
      <w:pPr>
        <w:pBdr>
          <w:top w:val="nil"/>
          <w:left w:val="nil"/>
          <w:bottom w:val="nil"/>
          <w:right w:val="nil"/>
          <w:between w:val="nil"/>
        </w:pBdr>
        <w:shd w:val="clear" w:color="auto" w:fill="FFFFFF"/>
        <w:rPr>
          <w:color w:val="000000"/>
        </w:rPr>
      </w:pPr>
      <w:r>
        <w:rPr>
          <w:color w:val="000000"/>
        </w:rPr>
        <w:t xml:space="preserve">If someone is logged in and is in the MPI but has not verified their identity on VA.gov, they will only see the </w:t>
      </w:r>
      <w:r>
        <w:rPr>
          <w:b/>
          <w:color w:val="000000"/>
        </w:rPr>
        <w:t>Account security</w:t>
      </w:r>
      <w:r>
        <w:rPr>
          <w:color w:val="000000"/>
        </w:rPr>
        <w:t xml:space="preserve"> section of the VA.gov profile when they go to </w:t>
      </w:r>
      <w:hyperlink r:id="rId10">
        <w:r>
          <w:rPr>
            <w:color w:val="1155CC"/>
            <w:u w:val="single"/>
          </w:rPr>
          <w:t>www.va.gov/profile/account-security</w:t>
        </w:r>
      </w:hyperlink>
      <w:r>
        <w:rPr>
          <w:color w:val="000000"/>
        </w:rPr>
        <w:t xml:space="preserve">. From here, they can add additional security to their account by verifying their identity or adding 2-factor authentication (2FA). </w:t>
      </w:r>
    </w:p>
    <w:p w14:paraId="0000007F" w14:textId="77777777" w:rsidR="006643B9" w:rsidRDefault="006643B9">
      <w:pPr>
        <w:rPr>
          <w:color w:val="000000"/>
        </w:rPr>
      </w:pPr>
    </w:p>
    <w:p w14:paraId="00000080" w14:textId="77777777" w:rsidR="006643B9" w:rsidRDefault="00000000">
      <w:pPr>
        <w:pBdr>
          <w:top w:val="nil"/>
          <w:left w:val="nil"/>
          <w:bottom w:val="nil"/>
          <w:right w:val="nil"/>
          <w:between w:val="nil"/>
        </w:pBdr>
        <w:shd w:val="clear" w:color="auto" w:fill="FFFFFF"/>
        <w:rPr>
          <w:color w:val="000000"/>
        </w:rPr>
      </w:pPr>
      <w:r>
        <w:rPr>
          <w:color w:val="000000"/>
        </w:rPr>
        <w:t xml:space="preserve">To view any other sections of the profile, users must verify their identity at </w:t>
      </w:r>
      <w:hyperlink r:id="rId11">
        <w:r>
          <w:rPr>
            <w:color w:val="000000"/>
            <w:u w:val="single"/>
          </w:rPr>
          <w:t>https://va.gov/verify/</w:t>
        </w:r>
      </w:hyperlink>
      <w:r>
        <w:rPr>
          <w:color w:val="000000"/>
        </w:rPr>
        <w:t xml:space="preserve">. Note that the link for changing the sign in email address will conditionally </w:t>
      </w:r>
      <w:r>
        <w:t xml:space="preserve">populate based on </w:t>
      </w:r>
      <w:r>
        <w:rPr>
          <w:color w:val="000000"/>
        </w:rPr>
        <w:t xml:space="preserve">the method used to sign in (Login.gov, ID.me, </w:t>
      </w:r>
      <w:proofErr w:type="spellStart"/>
      <w:r>
        <w:rPr>
          <w:color w:val="000000"/>
        </w:rPr>
        <w:t>MyHealtheVet</w:t>
      </w:r>
      <w:proofErr w:type="spellEnd"/>
      <w:r>
        <w:rPr>
          <w:color w:val="000000"/>
        </w:rPr>
        <w:t xml:space="preserve">, DS Logon). </w:t>
      </w:r>
    </w:p>
    <w:p w14:paraId="00000081" w14:textId="77777777" w:rsidR="006643B9" w:rsidRDefault="006643B9">
      <w:pPr>
        <w:pBdr>
          <w:top w:val="nil"/>
          <w:left w:val="nil"/>
          <w:bottom w:val="nil"/>
          <w:right w:val="nil"/>
          <w:between w:val="nil"/>
        </w:pBdr>
        <w:shd w:val="clear" w:color="auto" w:fill="FFFFFF"/>
      </w:pPr>
    </w:p>
    <w:p w14:paraId="7DF78774" w14:textId="77777777" w:rsidR="00D017B4" w:rsidRDefault="00000000" w:rsidP="00D017B4">
      <w:pPr>
        <w:keepNext/>
        <w:pBdr>
          <w:top w:val="nil"/>
          <w:left w:val="nil"/>
          <w:bottom w:val="nil"/>
          <w:right w:val="nil"/>
          <w:between w:val="nil"/>
        </w:pBdr>
        <w:shd w:val="clear" w:color="auto" w:fill="FFFFFF"/>
      </w:pPr>
      <w:r>
        <w:rPr>
          <w:noProof/>
        </w:rPr>
        <w:lastRenderedPageBreak/>
        <w:drawing>
          <wp:inline distT="114300" distB="114300" distL="114300" distR="114300" wp14:anchorId="37942325" wp14:editId="1BB21E92">
            <wp:extent cx="5941587" cy="5772150"/>
            <wp:effectExtent l="0" t="0" r="2540" b="0"/>
            <wp:docPr id="9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rotWithShape="1">
                    <a:blip r:embed="rId12"/>
                    <a:srcRect l="8361" t="-1" r="8656" b="-7"/>
                    <a:stretch/>
                  </pic:blipFill>
                  <pic:spPr bwMode="auto">
                    <a:xfrm>
                      <a:off x="0" y="0"/>
                      <a:ext cx="5948762" cy="5779120"/>
                    </a:xfrm>
                    <a:prstGeom prst="rect">
                      <a:avLst/>
                    </a:prstGeom>
                    <a:ln>
                      <a:noFill/>
                    </a:ln>
                    <a:extLst>
                      <a:ext uri="{53640926-AAD7-44D8-BBD7-CCE9431645EC}">
                        <a14:shadowObscured xmlns:a14="http://schemas.microsoft.com/office/drawing/2010/main"/>
                      </a:ext>
                    </a:extLst>
                  </pic:spPr>
                </pic:pic>
              </a:graphicData>
            </a:graphic>
          </wp:inline>
        </w:drawing>
      </w:r>
    </w:p>
    <w:p w14:paraId="1C14718B" w14:textId="0DEE69E0" w:rsidR="00D017B4" w:rsidRDefault="00D017B4" w:rsidP="00D017B4">
      <w:pPr>
        <w:pStyle w:val="Caption"/>
      </w:pPr>
      <w:bookmarkStart w:id="9" w:name="_Toc153878959"/>
      <w:r>
        <w:t xml:space="preserve">Figure </w:t>
      </w:r>
      <w:r>
        <w:fldChar w:fldCharType="begin"/>
      </w:r>
      <w:r>
        <w:instrText xml:space="preserve"> SEQ Figure \* ARABIC </w:instrText>
      </w:r>
      <w:r>
        <w:fldChar w:fldCharType="separate"/>
      </w:r>
      <w:r w:rsidR="00442842">
        <w:rPr>
          <w:noProof/>
        </w:rPr>
        <w:t>1</w:t>
      </w:r>
      <w:r>
        <w:fldChar w:fldCharType="end"/>
      </w:r>
      <w:r>
        <w:t xml:space="preserve"> </w:t>
      </w:r>
      <w:r w:rsidR="00442842">
        <w:t xml:space="preserve">profile </w:t>
      </w:r>
      <w:r>
        <w:t>account security page for LOA1 User</w:t>
      </w:r>
      <w:bookmarkEnd w:id="9"/>
    </w:p>
    <w:p w14:paraId="00000083" w14:textId="780BF65F" w:rsidR="006643B9" w:rsidRDefault="00000000">
      <w:pPr>
        <w:pBdr>
          <w:top w:val="nil"/>
          <w:left w:val="nil"/>
          <w:bottom w:val="nil"/>
          <w:right w:val="nil"/>
          <w:between w:val="nil"/>
        </w:pBdr>
        <w:shd w:val="clear" w:color="auto" w:fill="FFFFFF"/>
      </w:pPr>
      <w:r>
        <w:br w:type="page"/>
      </w:r>
    </w:p>
    <w:p w14:paraId="00000084" w14:textId="77777777" w:rsidR="006643B9" w:rsidRDefault="006643B9">
      <w:pPr>
        <w:pBdr>
          <w:top w:val="nil"/>
          <w:left w:val="nil"/>
          <w:bottom w:val="nil"/>
          <w:right w:val="nil"/>
          <w:between w:val="nil"/>
        </w:pBdr>
        <w:shd w:val="clear" w:color="auto" w:fill="FFFFFF"/>
      </w:pPr>
    </w:p>
    <w:p w14:paraId="00000085" w14:textId="77777777" w:rsidR="006643B9" w:rsidRDefault="00000000" w:rsidP="003B3ADB">
      <w:pPr>
        <w:pStyle w:val="Heading3"/>
      </w:pPr>
      <w:bookmarkStart w:id="10" w:name="_Toc154744373"/>
      <w:r>
        <w:t>Users who have verified their identity (LOA3)</w:t>
      </w:r>
      <w:bookmarkEnd w:id="10"/>
    </w:p>
    <w:p w14:paraId="00000086" w14:textId="77777777" w:rsidR="006643B9" w:rsidRDefault="00000000">
      <w:pPr>
        <w:pBdr>
          <w:top w:val="nil"/>
          <w:left w:val="nil"/>
          <w:bottom w:val="nil"/>
          <w:right w:val="nil"/>
          <w:between w:val="nil"/>
        </w:pBdr>
        <w:shd w:val="clear" w:color="auto" w:fill="FFFFFF"/>
        <w:rPr>
          <w:color w:val="000000"/>
        </w:rPr>
      </w:pPr>
      <w:r>
        <w:rPr>
          <w:color w:val="000000"/>
        </w:rPr>
        <w:t>Users who are logged in, have data in the MPI, and have verified their identity (LOA3) will be able to view their full profile on VA.gov.</w:t>
      </w:r>
      <w:r>
        <w:rPr>
          <w:color w:val="000000"/>
        </w:rPr>
        <w:br/>
      </w:r>
    </w:p>
    <w:p w14:paraId="44473E18" w14:textId="77777777" w:rsidR="00442842" w:rsidRDefault="00000000" w:rsidP="00442842">
      <w:pPr>
        <w:keepNext/>
        <w:shd w:val="clear" w:color="auto" w:fill="FFFFFF"/>
      </w:pPr>
      <w:r>
        <w:rPr>
          <w:noProof/>
        </w:rPr>
        <w:drawing>
          <wp:inline distT="114300" distB="114300" distL="114300" distR="114300" wp14:anchorId="499A4B73" wp14:editId="3F4D5478">
            <wp:extent cx="5943600" cy="6715125"/>
            <wp:effectExtent l="0" t="0" r="0" b="0"/>
            <wp:docPr id="5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3"/>
                    <a:srcRect b="32211"/>
                    <a:stretch>
                      <a:fillRect/>
                    </a:stretch>
                  </pic:blipFill>
                  <pic:spPr>
                    <a:xfrm>
                      <a:off x="0" y="0"/>
                      <a:ext cx="5943600" cy="6715125"/>
                    </a:xfrm>
                    <a:prstGeom prst="rect">
                      <a:avLst/>
                    </a:prstGeom>
                    <a:ln/>
                  </pic:spPr>
                </pic:pic>
              </a:graphicData>
            </a:graphic>
          </wp:inline>
        </w:drawing>
      </w:r>
    </w:p>
    <w:p w14:paraId="748C588C" w14:textId="6177345C" w:rsidR="00D017B4" w:rsidRDefault="00442842" w:rsidP="00442842">
      <w:pPr>
        <w:pStyle w:val="Caption"/>
      </w:pPr>
      <w:bookmarkStart w:id="11" w:name="_Toc153878960"/>
      <w:r>
        <w:t xml:space="preserve">Figure </w:t>
      </w:r>
      <w:r>
        <w:fldChar w:fldCharType="begin"/>
      </w:r>
      <w:r>
        <w:instrText xml:space="preserve"> SEQ Figure \* ARABIC </w:instrText>
      </w:r>
      <w:r>
        <w:fldChar w:fldCharType="separate"/>
      </w:r>
      <w:r>
        <w:rPr>
          <w:noProof/>
        </w:rPr>
        <w:t>2</w:t>
      </w:r>
      <w:r>
        <w:fldChar w:fldCharType="end"/>
      </w:r>
      <w:r>
        <w:t xml:space="preserve"> profile hub, main landing page for most users</w:t>
      </w:r>
      <w:bookmarkEnd w:id="11"/>
    </w:p>
    <w:p w14:paraId="49BCA1F0" w14:textId="77777777" w:rsidR="00AE1EF5" w:rsidRDefault="00AE1EF5">
      <w:pPr>
        <w:shd w:val="clear" w:color="auto" w:fill="FFFFFF"/>
        <w:spacing w:after="200"/>
        <w:rPr>
          <w:b/>
          <w:sz w:val="28"/>
          <w:szCs w:val="28"/>
        </w:rPr>
      </w:pPr>
    </w:p>
    <w:p w14:paraId="00000088" w14:textId="074DAB98" w:rsidR="006643B9" w:rsidRDefault="00000000" w:rsidP="003B3ADB">
      <w:pPr>
        <w:pStyle w:val="Heading3"/>
      </w:pPr>
      <w:bookmarkStart w:id="12" w:name="_Toc154744374"/>
      <w:r>
        <w:t>Users who have a blocked account</w:t>
      </w:r>
      <w:bookmarkEnd w:id="12"/>
    </w:p>
    <w:p w14:paraId="0000008A" w14:textId="649D451C" w:rsidR="006643B9" w:rsidRPr="00AE1EF5" w:rsidRDefault="00000000">
      <w:pPr>
        <w:shd w:val="clear" w:color="auto" w:fill="FFFFFF"/>
        <w:spacing w:after="200"/>
        <w:rPr>
          <w:color w:val="24292F"/>
        </w:rPr>
      </w:pPr>
      <w:r>
        <w:rPr>
          <w:color w:val="24292F"/>
        </w:rPr>
        <w:t>Blocked users will only see the Account Security page; no other pages in profile are available from the profile navigation menu.</w:t>
      </w:r>
    </w:p>
    <w:p w14:paraId="69201759" w14:textId="77777777" w:rsidR="00442842" w:rsidRDefault="00000000" w:rsidP="00442842">
      <w:pPr>
        <w:keepNext/>
        <w:shd w:val="clear" w:color="auto" w:fill="FFFFFF"/>
        <w:spacing w:after="200"/>
      </w:pPr>
      <w:r>
        <w:rPr>
          <w:b/>
          <w:noProof/>
          <w:sz w:val="28"/>
          <w:szCs w:val="28"/>
        </w:rPr>
        <w:drawing>
          <wp:inline distT="114300" distB="114300" distL="114300" distR="114300" wp14:anchorId="14AE4355" wp14:editId="7C59CF25">
            <wp:extent cx="5943600" cy="6096000"/>
            <wp:effectExtent l="12700" t="12700" r="12700" b="12700"/>
            <wp:docPr id="9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4"/>
                    <a:srcRect/>
                    <a:stretch>
                      <a:fillRect/>
                    </a:stretch>
                  </pic:blipFill>
                  <pic:spPr>
                    <a:xfrm>
                      <a:off x="0" y="0"/>
                      <a:ext cx="5943600" cy="6096000"/>
                    </a:xfrm>
                    <a:prstGeom prst="rect">
                      <a:avLst/>
                    </a:prstGeom>
                    <a:ln w="12700">
                      <a:solidFill>
                        <a:srgbClr val="000000"/>
                      </a:solidFill>
                      <a:prstDash val="solid"/>
                    </a:ln>
                  </pic:spPr>
                </pic:pic>
              </a:graphicData>
            </a:graphic>
          </wp:inline>
        </w:drawing>
      </w:r>
    </w:p>
    <w:p w14:paraId="0F2CB1EA" w14:textId="7C1370A5" w:rsidR="00442842" w:rsidRDefault="00442842" w:rsidP="00442842">
      <w:pPr>
        <w:pStyle w:val="Caption"/>
      </w:pPr>
      <w:bookmarkStart w:id="13" w:name="_Toc153878961"/>
      <w:r>
        <w:t xml:space="preserve">Figure </w:t>
      </w:r>
      <w:r>
        <w:fldChar w:fldCharType="begin"/>
      </w:r>
      <w:r>
        <w:instrText xml:space="preserve"> SEQ Figure \* ARABIC </w:instrText>
      </w:r>
      <w:r>
        <w:fldChar w:fldCharType="separate"/>
      </w:r>
      <w:r>
        <w:rPr>
          <w:noProof/>
        </w:rPr>
        <w:t>3</w:t>
      </w:r>
      <w:r>
        <w:fldChar w:fldCharType="end"/>
      </w:r>
      <w:r>
        <w:t xml:space="preserve"> account security page for blocked users</w:t>
      </w:r>
      <w:bookmarkEnd w:id="13"/>
    </w:p>
    <w:p w14:paraId="0000008B" w14:textId="06543FCC" w:rsidR="006643B9" w:rsidRDefault="00000000">
      <w:pPr>
        <w:shd w:val="clear" w:color="auto" w:fill="FFFFFF"/>
        <w:spacing w:after="200"/>
        <w:rPr>
          <w:b/>
          <w:sz w:val="28"/>
          <w:szCs w:val="28"/>
        </w:rPr>
      </w:pPr>
      <w:r>
        <w:rPr>
          <w:b/>
          <w:sz w:val="28"/>
          <w:szCs w:val="28"/>
        </w:rPr>
        <w:br/>
      </w:r>
    </w:p>
    <w:p w14:paraId="0000008C" w14:textId="77777777" w:rsidR="006643B9" w:rsidRDefault="00000000" w:rsidP="003B3ADB">
      <w:pPr>
        <w:pStyle w:val="Heading2"/>
      </w:pPr>
      <w:bookmarkStart w:id="14" w:name="_Navigation"/>
      <w:bookmarkStart w:id="15" w:name="_Toc154744375"/>
      <w:bookmarkEnd w:id="14"/>
      <w:r>
        <w:lastRenderedPageBreak/>
        <w:t>Navigation</w:t>
      </w:r>
      <w:bookmarkEnd w:id="15"/>
    </w:p>
    <w:p w14:paraId="0000008D" w14:textId="77777777" w:rsidR="006643B9" w:rsidRDefault="00000000">
      <w:pPr>
        <w:pBdr>
          <w:top w:val="nil"/>
          <w:left w:val="nil"/>
          <w:bottom w:val="nil"/>
          <w:right w:val="nil"/>
          <w:between w:val="nil"/>
        </w:pBdr>
        <w:shd w:val="clear" w:color="auto" w:fill="FFFFFF"/>
        <w:spacing w:before="60"/>
        <w:rPr>
          <w:color w:val="000000"/>
        </w:rPr>
      </w:pPr>
      <w:r>
        <w:rPr>
          <w:color w:val="000000"/>
        </w:rPr>
        <w:t xml:space="preserve">To navigate to the VA.gov </w:t>
      </w:r>
      <w:r>
        <w:t>U</w:t>
      </w:r>
      <w:r>
        <w:rPr>
          <w:color w:val="000000"/>
        </w:rPr>
        <w:t xml:space="preserve">ser </w:t>
      </w:r>
      <w:r>
        <w:t>P</w:t>
      </w:r>
      <w:r>
        <w:rPr>
          <w:color w:val="000000"/>
        </w:rPr>
        <w:t>rofile, a person must:</w:t>
      </w:r>
    </w:p>
    <w:p w14:paraId="0000008E" w14:textId="77777777" w:rsidR="006643B9" w:rsidRDefault="006643B9">
      <w:pPr>
        <w:pBdr>
          <w:top w:val="nil"/>
          <w:left w:val="nil"/>
          <w:bottom w:val="nil"/>
          <w:right w:val="nil"/>
          <w:between w:val="nil"/>
        </w:pBdr>
        <w:shd w:val="clear" w:color="auto" w:fill="FFFFFF"/>
        <w:rPr>
          <w:color w:val="000000"/>
        </w:rPr>
      </w:pPr>
    </w:p>
    <w:p w14:paraId="4861C477" w14:textId="77777777" w:rsidR="00442842" w:rsidRDefault="00000000" w:rsidP="00442842">
      <w:pPr>
        <w:pStyle w:val="ListParagraph"/>
        <w:keepNext/>
        <w:numPr>
          <w:ilvl w:val="0"/>
          <w:numId w:val="43"/>
        </w:numPr>
        <w:pBdr>
          <w:top w:val="nil"/>
          <w:left w:val="nil"/>
          <w:bottom w:val="nil"/>
          <w:right w:val="nil"/>
          <w:between w:val="nil"/>
        </w:pBdr>
        <w:shd w:val="clear" w:color="auto" w:fill="FFFFFF"/>
        <w:spacing w:before="60"/>
      </w:pPr>
      <w:r w:rsidRPr="00AD0CE2">
        <w:rPr>
          <w:color w:val="000000"/>
        </w:rPr>
        <w:t>Sign into VA.gov (</w:t>
      </w:r>
      <w:hyperlink r:id="rId15">
        <w:r w:rsidRPr="00AD0CE2">
          <w:rPr>
            <w:color w:val="000000"/>
            <w:u w:val="single"/>
          </w:rPr>
          <w:t>https://www.va.gov/</w:t>
        </w:r>
      </w:hyperlink>
      <w:r w:rsidRPr="00AD0CE2">
        <w:rPr>
          <w:color w:val="000000"/>
        </w:rPr>
        <w:t>).</w:t>
      </w:r>
      <w:r w:rsidR="00AD0CE2">
        <w:rPr>
          <w:color w:val="000000"/>
        </w:rPr>
        <w:br/>
      </w:r>
      <w:r w:rsidR="00AD0CE2">
        <w:rPr>
          <w:color w:val="000000"/>
        </w:rPr>
        <w:br/>
      </w:r>
      <w:r w:rsidR="00AD0CE2">
        <w:rPr>
          <w:noProof/>
        </w:rPr>
        <w:drawing>
          <wp:inline distT="0" distB="0" distL="0" distR="0" wp14:anchorId="16F029A9" wp14:editId="167AEF9F">
            <wp:extent cx="4587019" cy="3003615"/>
            <wp:effectExtent l="0" t="0" r="0" b="0"/>
            <wp:docPr id="97" name="image8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9.png" descr="Graphical user interface, application&#10;&#10;Description automatically generated"/>
                    <pic:cNvPicPr preferRelativeResize="0"/>
                  </pic:nvPicPr>
                  <pic:blipFill>
                    <a:blip r:embed="rId16"/>
                    <a:srcRect/>
                    <a:stretch>
                      <a:fillRect/>
                    </a:stretch>
                  </pic:blipFill>
                  <pic:spPr>
                    <a:xfrm>
                      <a:off x="0" y="0"/>
                      <a:ext cx="4587019" cy="3003615"/>
                    </a:xfrm>
                    <a:prstGeom prst="rect">
                      <a:avLst/>
                    </a:prstGeom>
                    <a:ln/>
                  </pic:spPr>
                </pic:pic>
              </a:graphicData>
            </a:graphic>
          </wp:inline>
        </w:drawing>
      </w:r>
    </w:p>
    <w:p w14:paraId="274BEBB2" w14:textId="4F97C569" w:rsidR="00AD0CE2" w:rsidRPr="00442842" w:rsidRDefault="00442842" w:rsidP="00442842">
      <w:pPr>
        <w:pStyle w:val="Caption"/>
      </w:pPr>
      <w:bookmarkStart w:id="16" w:name="_Toc153878962"/>
      <w:r>
        <w:t xml:space="preserve">Figure </w:t>
      </w:r>
      <w:r>
        <w:fldChar w:fldCharType="begin"/>
      </w:r>
      <w:r>
        <w:instrText xml:space="preserve"> SEQ Figure \* ARABIC </w:instrText>
      </w:r>
      <w:r>
        <w:fldChar w:fldCharType="separate"/>
      </w:r>
      <w:r>
        <w:rPr>
          <w:noProof/>
        </w:rPr>
        <w:t>4</w:t>
      </w:r>
      <w:r>
        <w:fldChar w:fldCharType="end"/>
      </w:r>
      <w:r>
        <w:t xml:space="preserve"> sign in modal</w:t>
      </w:r>
      <w:bookmarkEnd w:id="16"/>
      <w:r w:rsidR="00AD0CE2" w:rsidRPr="00442842">
        <w:rPr>
          <w:color w:val="000000"/>
        </w:rPr>
        <w:br/>
      </w:r>
    </w:p>
    <w:p w14:paraId="694678CE" w14:textId="77777777" w:rsidR="00442842" w:rsidRDefault="00AD0CE2" w:rsidP="00442842">
      <w:pPr>
        <w:pStyle w:val="ListParagraph"/>
        <w:keepNext/>
        <w:numPr>
          <w:ilvl w:val="0"/>
          <w:numId w:val="43"/>
        </w:numPr>
        <w:pBdr>
          <w:top w:val="nil"/>
          <w:left w:val="nil"/>
          <w:bottom w:val="nil"/>
          <w:right w:val="nil"/>
          <w:between w:val="nil"/>
        </w:pBdr>
        <w:shd w:val="clear" w:color="auto" w:fill="FFFFFF"/>
        <w:spacing w:before="60"/>
      </w:pPr>
      <w:r>
        <w:t xml:space="preserve">Open </w:t>
      </w:r>
      <w:r w:rsidRPr="00AD0CE2">
        <w:rPr>
          <w:color w:val="000000"/>
        </w:rPr>
        <w:t xml:space="preserve">the </w:t>
      </w:r>
      <w:r>
        <w:t>authenticated menu</w:t>
      </w:r>
      <w:r w:rsidRPr="00AD0CE2">
        <w:rPr>
          <w:color w:val="000000"/>
        </w:rPr>
        <w:t xml:space="preserve"> in the upper right corner of the screen (a dropdown menu with the user’s name) and select </w:t>
      </w:r>
      <w:r w:rsidRPr="00AD0CE2">
        <w:rPr>
          <w:b/>
          <w:color w:val="000000"/>
        </w:rPr>
        <w:t>Profile</w:t>
      </w:r>
      <w:r w:rsidRPr="00AD0CE2">
        <w:rPr>
          <w:color w:val="000000"/>
        </w:rPr>
        <w:t xml:space="preserve">. </w:t>
      </w:r>
      <w:r>
        <w:t xml:space="preserve">This will take logged in users to the VA.gov profile. If a user is LOA3 then the </w:t>
      </w:r>
      <w:r w:rsidRPr="00AD0CE2">
        <w:rPr>
          <w:b/>
        </w:rPr>
        <w:t>Profile Hub</w:t>
      </w:r>
      <w:r>
        <w:t xml:space="preserve"> section will be the first screen that </w:t>
      </w:r>
      <w:r>
        <w:lastRenderedPageBreak/>
        <w:t>they will see in the profile.</w:t>
      </w:r>
      <w:r>
        <w:br/>
      </w:r>
      <w:r>
        <w:rPr>
          <w:noProof/>
        </w:rPr>
        <w:drawing>
          <wp:inline distT="114300" distB="114300" distL="114300" distR="114300" wp14:anchorId="36C0281C" wp14:editId="46E1AFAD">
            <wp:extent cx="5943600" cy="3400425"/>
            <wp:effectExtent l="0" t="0" r="0" b="9525"/>
            <wp:docPr id="72" name="image6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2" name="image60.png" descr="A screenshot of a computer&#10;&#10;Description automatically generated"/>
                    <pic:cNvPicPr preferRelativeResize="0"/>
                  </pic:nvPicPr>
                  <pic:blipFill>
                    <a:blip r:embed="rId17"/>
                    <a:srcRect b="75497"/>
                    <a:stretch>
                      <a:fillRect/>
                    </a:stretch>
                  </pic:blipFill>
                  <pic:spPr>
                    <a:xfrm>
                      <a:off x="0" y="0"/>
                      <a:ext cx="5943600" cy="3400425"/>
                    </a:xfrm>
                    <a:prstGeom prst="rect">
                      <a:avLst/>
                    </a:prstGeom>
                    <a:ln/>
                  </pic:spPr>
                </pic:pic>
              </a:graphicData>
            </a:graphic>
          </wp:inline>
        </w:drawing>
      </w:r>
    </w:p>
    <w:p w14:paraId="00000092" w14:textId="0A0629E6" w:rsidR="006643B9" w:rsidRPr="00AD0CE2" w:rsidRDefault="00442842" w:rsidP="00442842">
      <w:pPr>
        <w:pStyle w:val="Caption"/>
        <w:rPr>
          <w:color w:val="000000"/>
        </w:rPr>
      </w:pPr>
      <w:bookmarkStart w:id="17" w:name="_Toc153878963"/>
      <w:r>
        <w:t xml:space="preserve">Figure </w:t>
      </w:r>
      <w:r>
        <w:fldChar w:fldCharType="begin"/>
      </w:r>
      <w:r>
        <w:instrText xml:space="preserve"> SEQ Figure \* ARABIC </w:instrText>
      </w:r>
      <w:r>
        <w:fldChar w:fldCharType="separate"/>
      </w:r>
      <w:r>
        <w:rPr>
          <w:noProof/>
        </w:rPr>
        <w:t>5</w:t>
      </w:r>
      <w:r>
        <w:fldChar w:fldCharType="end"/>
      </w:r>
      <w:r>
        <w:t xml:space="preserve"> the My VA logged in landing page with the Authenticated Menu </w:t>
      </w:r>
      <w:bookmarkEnd w:id="17"/>
      <w:r>
        <w:t>expanded.</w:t>
      </w:r>
    </w:p>
    <w:p w14:paraId="00000093" w14:textId="21A433AD" w:rsidR="006643B9" w:rsidRPr="00AD0CE2" w:rsidRDefault="00AD0CE2" w:rsidP="00AD0CE2">
      <w:pPr>
        <w:numPr>
          <w:ilvl w:val="1"/>
          <w:numId w:val="43"/>
        </w:numPr>
        <w:pBdr>
          <w:top w:val="nil"/>
          <w:left w:val="nil"/>
          <w:bottom w:val="nil"/>
          <w:right w:val="nil"/>
          <w:between w:val="nil"/>
        </w:pBdr>
        <w:shd w:val="clear" w:color="auto" w:fill="FFFFFF"/>
        <w:spacing w:before="60"/>
        <w:rPr>
          <w:color w:val="000000"/>
        </w:rPr>
      </w:pPr>
      <w:r>
        <w:t xml:space="preserve">Alternatively, if a user is logged in to the My VA dashboard, there is a link just below the My VA heading that </w:t>
      </w:r>
      <w:proofErr w:type="gramStart"/>
      <w:r>
        <w:t>says</w:t>
      </w:r>
      <w:proofErr w:type="gramEnd"/>
      <w:r>
        <w:t xml:space="preserve"> “Go to your profile.”</w:t>
      </w:r>
    </w:p>
    <w:p w14:paraId="00000096" w14:textId="4DA6160E" w:rsidR="006643B9" w:rsidRPr="003B3ADB" w:rsidRDefault="00000000" w:rsidP="003B3ADB">
      <w:pPr>
        <w:pStyle w:val="Heading1"/>
      </w:pPr>
      <w:bookmarkStart w:id="18" w:name="_Section_Overview:_Profile"/>
      <w:bookmarkStart w:id="19" w:name="_Toc154744376"/>
      <w:bookmarkEnd w:id="18"/>
      <w:r w:rsidRPr="003B3ADB">
        <w:t xml:space="preserve">Section Overview: Profile Hub </w:t>
      </w:r>
      <w:r w:rsidRPr="003B3ADB">
        <w:rPr>
          <w:noProof/>
        </w:rPr>
        <w:drawing>
          <wp:anchor distT="0" distB="0" distL="114300" distR="114300" simplePos="0" relativeHeight="251658240" behindDoc="0" locked="0" layoutInCell="1" hidden="0" allowOverlap="1" wp14:anchorId="75DE26EC" wp14:editId="66882EEF">
            <wp:simplePos x="0" y="0"/>
            <wp:positionH relativeFrom="column">
              <wp:posOffset>5095240</wp:posOffset>
            </wp:positionH>
            <wp:positionV relativeFrom="paragraph">
              <wp:posOffset>2254885</wp:posOffset>
            </wp:positionV>
            <wp:extent cx="0" cy="11430"/>
            <wp:effectExtent l="0" t="0" r="0" b="0"/>
            <wp:wrapNone/>
            <wp:docPr id="10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8"/>
                    <a:srcRect/>
                    <a:stretch>
                      <a:fillRect/>
                    </a:stretch>
                  </pic:blipFill>
                  <pic:spPr>
                    <a:xfrm>
                      <a:off x="0" y="0"/>
                      <a:ext cx="0" cy="11430"/>
                    </a:xfrm>
                    <a:prstGeom prst="rect">
                      <a:avLst/>
                    </a:prstGeom>
                    <a:ln/>
                  </pic:spPr>
                </pic:pic>
              </a:graphicData>
            </a:graphic>
          </wp:anchor>
        </w:drawing>
      </w:r>
      <w:r w:rsidRPr="003B3ADB">
        <w:rPr>
          <w:noProof/>
        </w:rPr>
        <w:drawing>
          <wp:anchor distT="0" distB="0" distL="114300" distR="114300" simplePos="0" relativeHeight="251659264" behindDoc="0" locked="0" layoutInCell="1" hidden="0" allowOverlap="1" wp14:anchorId="117D62C4" wp14:editId="1242A7D0">
            <wp:simplePos x="0" y="0"/>
            <wp:positionH relativeFrom="column">
              <wp:posOffset>5095240</wp:posOffset>
            </wp:positionH>
            <wp:positionV relativeFrom="paragraph">
              <wp:posOffset>2254885</wp:posOffset>
            </wp:positionV>
            <wp:extent cx="0" cy="11430"/>
            <wp:effectExtent l="0" t="0" r="0" b="0"/>
            <wp:wrapNone/>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8"/>
                    <a:srcRect/>
                    <a:stretch>
                      <a:fillRect/>
                    </a:stretch>
                  </pic:blipFill>
                  <pic:spPr>
                    <a:xfrm>
                      <a:off x="0" y="0"/>
                      <a:ext cx="0" cy="11430"/>
                    </a:xfrm>
                    <a:prstGeom prst="rect">
                      <a:avLst/>
                    </a:prstGeom>
                    <a:ln/>
                  </pic:spPr>
                </pic:pic>
              </a:graphicData>
            </a:graphic>
          </wp:anchor>
        </w:drawing>
      </w:r>
      <w:bookmarkEnd w:id="19"/>
    </w:p>
    <w:p w14:paraId="00000097" w14:textId="7D2E2232" w:rsidR="006643B9" w:rsidRDefault="00000000">
      <w:pPr>
        <w:shd w:val="clear" w:color="auto" w:fill="FFFFFF"/>
      </w:pPr>
      <w:r>
        <w:t>For users who have verified their identities (LOA3),</w:t>
      </w:r>
      <w:r w:rsidR="00AE1EF5">
        <w:t xml:space="preserve"> </w:t>
      </w:r>
      <w:r>
        <w:t xml:space="preserve">the </w:t>
      </w:r>
      <w:r>
        <w:rPr>
          <w:b/>
        </w:rPr>
        <w:t xml:space="preserve">Profile Hub </w:t>
      </w:r>
      <w:r>
        <w:t xml:space="preserve">will be the first page that a user lands on when accessing their Profile. This section links a user to all other parts of the Profile. </w:t>
      </w:r>
    </w:p>
    <w:p w14:paraId="00000098" w14:textId="77777777" w:rsidR="006643B9" w:rsidRDefault="006643B9">
      <w:pPr>
        <w:shd w:val="clear" w:color="auto" w:fill="FFFFFF"/>
      </w:pPr>
    </w:p>
    <w:p w14:paraId="37BE11F4" w14:textId="77777777" w:rsidR="00442842" w:rsidRDefault="00000000" w:rsidP="00442842">
      <w:pPr>
        <w:keepNext/>
        <w:shd w:val="clear" w:color="auto" w:fill="FFFFFF"/>
      </w:pPr>
      <w:r>
        <w:rPr>
          <w:noProof/>
        </w:rPr>
        <w:lastRenderedPageBreak/>
        <w:drawing>
          <wp:inline distT="114300" distB="114300" distL="114300" distR="114300" wp14:anchorId="222C894B" wp14:editId="219BB49A">
            <wp:extent cx="5943600" cy="6715125"/>
            <wp:effectExtent l="0" t="0" r="0" b="0"/>
            <wp:docPr id="7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3"/>
                    <a:srcRect b="32211"/>
                    <a:stretch>
                      <a:fillRect/>
                    </a:stretch>
                  </pic:blipFill>
                  <pic:spPr>
                    <a:xfrm>
                      <a:off x="0" y="0"/>
                      <a:ext cx="5943600" cy="6715125"/>
                    </a:xfrm>
                    <a:prstGeom prst="rect">
                      <a:avLst/>
                    </a:prstGeom>
                    <a:ln/>
                  </pic:spPr>
                </pic:pic>
              </a:graphicData>
            </a:graphic>
          </wp:inline>
        </w:drawing>
      </w:r>
    </w:p>
    <w:p w14:paraId="00000099" w14:textId="6E8054B2" w:rsidR="006643B9" w:rsidRDefault="00442842" w:rsidP="00442842">
      <w:pPr>
        <w:pStyle w:val="Caption"/>
      </w:pPr>
      <w:r>
        <w:t xml:space="preserve">Figure </w:t>
      </w:r>
      <w:r>
        <w:fldChar w:fldCharType="begin"/>
      </w:r>
      <w:r>
        <w:instrText xml:space="preserve"> SEQ Figure \* ARABIC </w:instrText>
      </w:r>
      <w:r>
        <w:fldChar w:fldCharType="separate"/>
      </w:r>
      <w:r>
        <w:rPr>
          <w:noProof/>
        </w:rPr>
        <w:t>6</w:t>
      </w:r>
      <w:r>
        <w:fldChar w:fldCharType="end"/>
      </w:r>
      <w:r>
        <w:t xml:space="preserve"> the Profile Hub</w:t>
      </w:r>
    </w:p>
    <w:p w14:paraId="0000009B" w14:textId="77777777" w:rsidR="006643B9" w:rsidRDefault="006643B9">
      <w:bookmarkStart w:id="20" w:name="_heading=h.s2hxck9a6ni7" w:colFirst="0" w:colLast="0"/>
      <w:bookmarkEnd w:id="20"/>
    </w:p>
    <w:p w14:paraId="0FFE76D1" w14:textId="77777777" w:rsidR="003678B0" w:rsidRDefault="003678B0" w:rsidP="003678B0">
      <w:pPr>
        <w:pStyle w:val="Heading2"/>
      </w:pPr>
      <w:bookmarkStart w:id="21" w:name="_Toc154744377"/>
      <w:r>
        <w:lastRenderedPageBreak/>
        <w:t>User Access</w:t>
      </w:r>
      <w:bookmarkEnd w:id="21"/>
    </w:p>
    <w:p w14:paraId="3020EF51" w14:textId="77777777" w:rsidR="003678B0" w:rsidRDefault="003678B0" w:rsidP="003678B0">
      <w:pPr>
        <w:pStyle w:val="Heading3"/>
      </w:pPr>
      <w:bookmarkStart w:id="22" w:name="_Hlk153876663"/>
      <w:bookmarkStart w:id="23" w:name="_Toc154744378"/>
      <w:r>
        <w:t>Users who have not verified their identity (LOA1)</w:t>
      </w:r>
      <w:bookmarkEnd w:id="23"/>
    </w:p>
    <w:p w14:paraId="7A89CF06" w14:textId="297D6DF9" w:rsidR="003678B0" w:rsidRDefault="003678B0" w:rsidP="003678B0">
      <w:r>
        <w:t xml:space="preserve">As a reminder, users who have not verified their identity on VA.gov, or users who have a block on their account will only see the </w:t>
      </w:r>
      <w:r>
        <w:rPr>
          <w:b/>
        </w:rPr>
        <w:t>Account security</w:t>
      </w:r>
      <w:r>
        <w:t xml:space="preserve"> section of the VA.gov profile when they go to </w:t>
      </w:r>
      <w:r>
        <w:rPr>
          <w:color w:val="1155CC"/>
          <w:u w:val="single"/>
        </w:rPr>
        <w:t>www.va.gov/profile</w:t>
      </w:r>
      <w:r>
        <w:t xml:space="preserve">. They will not see </w:t>
      </w:r>
      <w:r>
        <w:rPr>
          <w:bCs/>
        </w:rPr>
        <w:t xml:space="preserve">the </w:t>
      </w:r>
      <w:r>
        <w:rPr>
          <w:b/>
        </w:rPr>
        <w:t>Profile Hub</w:t>
      </w:r>
      <w:r>
        <w:t>.</w:t>
      </w:r>
    </w:p>
    <w:p w14:paraId="13D82483" w14:textId="77777777" w:rsidR="003678B0" w:rsidRDefault="003678B0" w:rsidP="003678B0"/>
    <w:p w14:paraId="65FD731B" w14:textId="77777777" w:rsidR="003678B0" w:rsidRDefault="003678B0" w:rsidP="003678B0">
      <w:pPr>
        <w:pStyle w:val="Heading3"/>
      </w:pPr>
      <w:bookmarkStart w:id="24" w:name="_Toc154744379"/>
      <w:r>
        <w:t>Users who have verified their identity (LOA3)</w:t>
      </w:r>
      <w:bookmarkEnd w:id="24"/>
    </w:p>
    <w:p w14:paraId="4735B185" w14:textId="649E3AC6" w:rsidR="003678B0" w:rsidRDefault="003678B0" w:rsidP="003678B0">
      <w:pPr>
        <w:pBdr>
          <w:top w:val="nil"/>
          <w:left w:val="nil"/>
          <w:bottom w:val="nil"/>
          <w:right w:val="nil"/>
          <w:between w:val="nil"/>
        </w:pBdr>
        <w:shd w:val="clear" w:color="auto" w:fill="FFFFFF"/>
        <w:rPr>
          <w:color w:val="000000"/>
        </w:rPr>
      </w:pPr>
      <w:r>
        <w:rPr>
          <w:color w:val="000000"/>
        </w:rPr>
        <w:t xml:space="preserve">Users who have verified their identities on VA.gov will be able to see </w:t>
      </w:r>
      <w:r>
        <w:rPr>
          <w:b/>
        </w:rPr>
        <w:t>Profile Hub</w:t>
      </w:r>
      <w:r>
        <w:rPr>
          <w:color w:val="000000"/>
        </w:rPr>
        <w:t xml:space="preserve"> and all the sections of the profile.</w:t>
      </w:r>
    </w:p>
    <w:p w14:paraId="71E80591" w14:textId="77777777" w:rsidR="003678B0" w:rsidRDefault="003678B0" w:rsidP="003678B0">
      <w:pPr>
        <w:pBdr>
          <w:top w:val="nil"/>
          <w:left w:val="nil"/>
          <w:bottom w:val="nil"/>
          <w:right w:val="nil"/>
          <w:between w:val="nil"/>
        </w:pBdr>
        <w:shd w:val="clear" w:color="auto" w:fill="FFFFFF"/>
        <w:rPr>
          <w:color w:val="000000"/>
        </w:rPr>
      </w:pPr>
    </w:p>
    <w:p w14:paraId="6D2A8C1A" w14:textId="77777777" w:rsidR="003678B0" w:rsidRDefault="003678B0" w:rsidP="003678B0">
      <w:pPr>
        <w:pStyle w:val="Heading3"/>
      </w:pPr>
      <w:bookmarkStart w:id="25" w:name="_Toc154744380"/>
      <w:r>
        <w:t>Users who have a blocked account</w:t>
      </w:r>
      <w:bookmarkEnd w:id="25"/>
    </w:p>
    <w:p w14:paraId="017F697C" w14:textId="78FB2746" w:rsidR="003678B0" w:rsidRPr="00AD0CE2" w:rsidRDefault="003678B0" w:rsidP="00AD0CE2">
      <w:pPr>
        <w:pBdr>
          <w:top w:val="nil"/>
          <w:left w:val="nil"/>
          <w:bottom w:val="nil"/>
          <w:right w:val="nil"/>
          <w:between w:val="nil"/>
        </w:pBdr>
        <w:shd w:val="clear" w:color="auto" w:fill="FFFFFF"/>
        <w:rPr>
          <w:color w:val="000000"/>
        </w:rPr>
      </w:pPr>
      <w:r>
        <w:rPr>
          <w:color w:val="000000"/>
        </w:rPr>
        <w:t xml:space="preserve">Users who have verified their identities on VA.gov </w:t>
      </w:r>
      <w:r w:rsidR="00C252C2">
        <w:rPr>
          <w:color w:val="000000"/>
        </w:rPr>
        <w:t xml:space="preserve">but have a flagged account </w:t>
      </w:r>
      <w:r>
        <w:rPr>
          <w:color w:val="000000"/>
        </w:rPr>
        <w:t>(</w:t>
      </w:r>
      <w:proofErr w:type="spellStart"/>
      <w:r>
        <w:rPr>
          <w:color w:val="000000"/>
        </w:rPr>
        <w:t>eg.</w:t>
      </w:r>
      <w:proofErr w:type="spellEnd"/>
      <w:r>
        <w:rPr>
          <w:color w:val="000000"/>
        </w:rPr>
        <w:t xml:space="preserve"> have a fiduciary, are deceased, flagged as incompetent) will not be able to use the </w:t>
      </w:r>
      <w:r>
        <w:rPr>
          <w:b/>
        </w:rPr>
        <w:t>Profile Hub</w:t>
      </w:r>
      <w:r>
        <w:rPr>
          <w:color w:val="000000"/>
        </w:rPr>
        <w:t xml:space="preserve">, they will only see the </w:t>
      </w:r>
      <w:r w:rsidR="00C252C2" w:rsidRPr="00C252C2">
        <w:rPr>
          <w:b/>
          <w:bCs/>
          <w:color w:val="000000"/>
        </w:rPr>
        <w:t>A</w:t>
      </w:r>
      <w:r w:rsidRPr="00C252C2">
        <w:rPr>
          <w:b/>
          <w:bCs/>
          <w:color w:val="000000"/>
        </w:rPr>
        <w:t>ccount security</w:t>
      </w:r>
      <w:r w:rsidR="00C252C2">
        <w:rPr>
          <w:color w:val="000000"/>
        </w:rPr>
        <w:t xml:space="preserve"> page</w:t>
      </w:r>
      <w:r>
        <w:rPr>
          <w:color w:val="000000"/>
        </w:rPr>
        <w:t>.</w:t>
      </w:r>
      <w:r w:rsidR="00C252C2">
        <w:rPr>
          <w:color w:val="000000"/>
        </w:rPr>
        <w:t xml:space="preserve"> If they attempt to navigate to </w:t>
      </w:r>
      <w:hyperlink r:id="rId19" w:history="1">
        <w:r w:rsidR="00C252C2" w:rsidRPr="0037153D">
          <w:rPr>
            <w:rStyle w:val="Hyperlink"/>
          </w:rPr>
          <w:t>www.va.gov/profile/profile</w:t>
        </w:r>
      </w:hyperlink>
      <w:r w:rsidR="00C252C2">
        <w:t xml:space="preserve"> it will redirect them to </w:t>
      </w:r>
      <w:hyperlink r:id="rId20" w:history="1">
        <w:r w:rsidR="00C252C2" w:rsidRPr="0037153D">
          <w:rPr>
            <w:rStyle w:val="Hyperlink"/>
          </w:rPr>
          <w:t>www.va.gov/profile/account-security</w:t>
        </w:r>
      </w:hyperlink>
      <w:r w:rsidR="00C252C2">
        <w:t xml:space="preserve">. </w:t>
      </w:r>
      <w:bookmarkEnd w:id="22"/>
    </w:p>
    <w:p w14:paraId="5CEED422" w14:textId="5DF45576" w:rsidR="003678B0" w:rsidRDefault="003678B0" w:rsidP="003678B0">
      <w:pPr>
        <w:pStyle w:val="Heading2"/>
      </w:pPr>
      <w:bookmarkStart w:id="26" w:name="_Navigation_1"/>
      <w:bookmarkStart w:id="27" w:name="_Toc154744381"/>
      <w:bookmarkEnd w:id="26"/>
      <w:r>
        <w:t>Navigation</w:t>
      </w:r>
      <w:bookmarkEnd w:id="27"/>
    </w:p>
    <w:p w14:paraId="514D13C9" w14:textId="11436EA4" w:rsidR="003678B0" w:rsidRDefault="003678B0" w:rsidP="003678B0">
      <w:pPr>
        <w:pBdr>
          <w:top w:val="nil"/>
          <w:left w:val="nil"/>
          <w:bottom w:val="nil"/>
          <w:right w:val="nil"/>
          <w:between w:val="nil"/>
        </w:pBdr>
        <w:shd w:val="clear" w:color="auto" w:fill="FFFFFF"/>
        <w:spacing w:before="60"/>
        <w:rPr>
          <w:color w:val="000000"/>
        </w:rPr>
      </w:pPr>
      <w:r>
        <w:rPr>
          <w:color w:val="000000"/>
        </w:rPr>
        <w:t xml:space="preserve">To </w:t>
      </w:r>
      <w:r w:rsidR="00AD0CE2">
        <w:rPr>
          <w:color w:val="000000"/>
        </w:rPr>
        <w:t xml:space="preserve">access </w:t>
      </w:r>
      <w:r>
        <w:rPr>
          <w:color w:val="000000"/>
        </w:rPr>
        <w:t xml:space="preserve">to the VA.gov </w:t>
      </w:r>
      <w:r>
        <w:t>U</w:t>
      </w:r>
      <w:r>
        <w:rPr>
          <w:color w:val="000000"/>
        </w:rPr>
        <w:t xml:space="preserve">ser </w:t>
      </w:r>
      <w:r>
        <w:t>P</w:t>
      </w:r>
      <w:r>
        <w:rPr>
          <w:color w:val="000000"/>
        </w:rPr>
        <w:t>rofile</w:t>
      </w:r>
      <w:r w:rsidR="00AD0CE2">
        <w:rPr>
          <w:color w:val="000000"/>
        </w:rPr>
        <w:t xml:space="preserve"> via the authenticated menu,</w:t>
      </w:r>
      <w:r>
        <w:rPr>
          <w:color w:val="000000"/>
        </w:rPr>
        <w:t xml:space="preserve"> a person must:</w:t>
      </w:r>
    </w:p>
    <w:p w14:paraId="14FCF464" w14:textId="77777777" w:rsidR="003678B0" w:rsidRDefault="003678B0" w:rsidP="003678B0">
      <w:pPr>
        <w:pBdr>
          <w:top w:val="nil"/>
          <w:left w:val="nil"/>
          <w:bottom w:val="nil"/>
          <w:right w:val="nil"/>
          <w:between w:val="nil"/>
        </w:pBdr>
        <w:shd w:val="clear" w:color="auto" w:fill="FFFFFF"/>
        <w:rPr>
          <w:color w:val="000000"/>
        </w:rPr>
      </w:pPr>
    </w:p>
    <w:p w14:paraId="5A2712A6" w14:textId="4ED8D119" w:rsidR="003678B0" w:rsidRPr="003678B0" w:rsidRDefault="003678B0" w:rsidP="003678B0">
      <w:pPr>
        <w:numPr>
          <w:ilvl w:val="0"/>
          <w:numId w:val="41"/>
        </w:numPr>
        <w:pBdr>
          <w:top w:val="nil"/>
          <w:left w:val="nil"/>
          <w:bottom w:val="nil"/>
          <w:right w:val="nil"/>
          <w:between w:val="nil"/>
        </w:pBdr>
        <w:shd w:val="clear" w:color="auto" w:fill="FFFFFF"/>
        <w:spacing w:before="60"/>
        <w:rPr>
          <w:color w:val="000000"/>
        </w:rPr>
      </w:pPr>
      <w:bookmarkStart w:id="28" w:name="_Hlk153876651"/>
      <w:r>
        <w:rPr>
          <w:color w:val="000000"/>
        </w:rPr>
        <w:t>Sign into VA.gov (</w:t>
      </w:r>
      <w:hyperlink r:id="rId21" w:history="1">
        <w:r w:rsidRPr="0037153D">
          <w:rPr>
            <w:rStyle w:val="Hyperlink"/>
          </w:rPr>
          <w:t>https://www.va.gov/</w:t>
        </w:r>
      </w:hyperlink>
      <w:r>
        <w:rPr>
          <w:color w:val="000000"/>
        </w:rPr>
        <w:t>).</w:t>
      </w:r>
    </w:p>
    <w:p w14:paraId="26E8858A" w14:textId="77777777" w:rsidR="00AD0CE2" w:rsidRDefault="00AD0CE2" w:rsidP="00AD0CE2">
      <w:pPr>
        <w:numPr>
          <w:ilvl w:val="0"/>
          <w:numId w:val="41"/>
        </w:numPr>
        <w:pBdr>
          <w:top w:val="nil"/>
          <w:left w:val="nil"/>
          <w:bottom w:val="nil"/>
          <w:right w:val="nil"/>
          <w:between w:val="nil"/>
        </w:pBdr>
        <w:shd w:val="clear" w:color="auto" w:fill="FFFFFF"/>
        <w:spacing w:before="60"/>
        <w:rPr>
          <w:color w:val="000000"/>
        </w:rPr>
      </w:pPr>
      <w:r>
        <w:t xml:space="preserve">A </w:t>
      </w:r>
      <w:r w:rsidR="003678B0">
        <w:t xml:space="preserve">user </w:t>
      </w:r>
      <w:r>
        <w:t xml:space="preserve">should </w:t>
      </w:r>
      <w:r w:rsidR="003678B0">
        <w:t xml:space="preserve">open </w:t>
      </w:r>
      <w:r w:rsidR="003678B0">
        <w:rPr>
          <w:color w:val="000000"/>
        </w:rPr>
        <w:t xml:space="preserve">the </w:t>
      </w:r>
      <w:r w:rsidR="003678B0">
        <w:t>authenticated menu</w:t>
      </w:r>
      <w:r w:rsidR="003678B0">
        <w:rPr>
          <w:color w:val="000000"/>
        </w:rPr>
        <w:t xml:space="preserve"> in the upper right corner of the screen (the user’s name) and select </w:t>
      </w:r>
      <w:r w:rsidR="003678B0">
        <w:rPr>
          <w:b/>
          <w:color w:val="000000"/>
        </w:rPr>
        <w:t>Profile</w:t>
      </w:r>
      <w:r w:rsidR="003678B0">
        <w:rPr>
          <w:color w:val="000000"/>
        </w:rPr>
        <w:t xml:space="preserve">. </w:t>
      </w:r>
      <w:r w:rsidR="003678B0">
        <w:t xml:space="preserve">This will take logged in users to the VA.gov profile. If a user is LOA3 then the </w:t>
      </w:r>
      <w:r w:rsidR="003678B0">
        <w:rPr>
          <w:b/>
        </w:rPr>
        <w:t>Profile Hub</w:t>
      </w:r>
      <w:r w:rsidR="003678B0">
        <w:t xml:space="preserve"> section will be the first screen that they will see in the profile. (</w:t>
      </w:r>
      <w:hyperlink w:anchor="_Navigation" w:history="1">
        <w:r w:rsidR="003678B0" w:rsidRPr="003678B0">
          <w:rPr>
            <w:rStyle w:val="Hyperlink"/>
          </w:rPr>
          <w:t>see screensh</w:t>
        </w:r>
        <w:r w:rsidR="003678B0" w:rsidRPr="003678B0">
          <w:rPr>
            <w:rStyle w:val="Hyperlink"/>
          </w:rPr>
          <w:t>o</w:t>
        </w:r>
        <w:r w:rsidR="003678B0" w:rsidRPr="003678B0">
          <w:rPr>
            <w:rStyle w:val="Hyperlink"/>
          </w:rPr>
          <w:t>ts here</w:t>
        </w:r>
      </w:hyperlink>
      <w:r w:rsidR="003678B0">
        <w:t xml:space="preserve">) </w:t>
      </w:r>
    </w:p>
    <w:p w14:paraId="1055D054" w14:textId="27CD33C6" w:rsidR="00AD0CE2" w:rsidRPr="00AD0CE2" w:rsidRDefault="00AD0CE2" w:rsidP="00AD0CE2">
      <w:pPr>
        <w:numPr>
          <w:ilvl w:val="1"/>
          <w:numId w:val="41"/>
        </w:numPr>
        <w:pBdr>
          <w:top w:val="nil"/>
          <w:left w:val="nil"/>
          <w:bottom w:val="nil"/>
          <w:right w:val="nil"/>
          <w:between w:val="nil"/>
        </w:pBdr>
        <w:shd w:val="clear" w:color="auto" w:fill="FFFFFF"/>
        <w:spacing w:before="60"/>
        <w:rPr>
          <w:color w:val="000000"/>
        </w:rPr>
      </w:pPr>
      <w:r>
        <w:t xml:space="preserve">Alternatively, if a user is logged in to the My VA dashboard, there is a link just below the My VA heading that </w:t>
      </w:r>
      <w:proofErr w:type="gramStart"/>
      <w:r>
        <w:t>says</w:t>
      </w:r>
      <w:proofErr w:type="gramEnd"/>
      <w:r>
        <w:t xml:space="preserve"> “Go to your profile.”</w:t>
      </w:r>
    </w:p>
    <w:p w14:paraId="463E40E0" w14:textId="05B27239" w:rsidR="00577E82" w:rsidRDefault="00577E82" w:rsidP="00972055">
      <w:pPr>
        <w:pStyle w:val="Heading2"/>
      </w:pPr>
      <w:bookmarkStart w:id="29" w:name="_Toc154744382"/>
      <w:bookmarkEnd w:id="28"/>
      <w:r>
        <w:t>Major Issues and Error Messages</w:t>
      </w:r>
      <w:bookmarkEnd w:id="29"/>
    </w:p>
    <w:p w14:paraId="38E62652" w14:textId="7E9A0390" w:rsidR="00577E82" w:rsidRDefault="00577E82" w:rsidP="00577E82">
      <w:pPr>
        <w:pStyle w:val="Heading3"/>
      </w:pPr>
      <w:bookmarkStart w:id="30" w:name="_Toc154744383"/>
      <w:r>
        <w:t>Bad address indicator:</w:t>
      </w:r>
      <w:bookmarkEnd w:id="30"/>
      <w:r>
        <w:t xml:space="preserve"> </w:t>
      </w:r>
    </w:p>
    <w:p w14:paraId="44DED450" w14:textId="3A5B0B12" w:rsidR="00577E82" w:rsidRDefault="00577E82" w:rsidP="00577E82">
      <w:r>
        <w:t xml:space="preserve">If the system detects a potential issue with the address provided in the user’s </w:t>
      </w:r>
      <w:r w:rsidRPr="00577E82">
        <w:rPr>
          <w:b/>
          <w:bCs/>
        </w:rPr>
        <w:t>Contact Information</w:t>
      </w:r>
      <w:r>
        <w:t xml:space="preserve"> an alert appears </w:t>
      </w:r>
      <w:r>
        <w:rPr>
          <w:color w:val="24292F"/>
          <w:highlight w:val="white"/>
        </w:rPr>
        <w:t xml:space="preserve">on the </w:t>
      </w:r>
      <w:r>
        <w:rPr>
          <w:b/>
          <w:color w:val="24292F"/>
          <w:highlight w:val="white"/>
        </w:rPr>
        <w:t>Profile Hub</w:t>
      </w:r>
      <w:r>
        <w:t xml:space="preserve"> advising users to review their address</w:t>
      </w:r>
    </w:p>
    <w:p w14:paraId="0DF47C94" w14:textId="77777777" w:rsidR="006564EB" w:rsidRDefault="006564EB" w:rsidP="00577E82"/>
    <w:p w14:paraId="3BBFBEFE" w14:textId="77777777" w:rsidR="006564EB" w:rsidRDefault="006564EB" w:rsidP="006564EB">
      <w:pPr>
        <w:spacing w:line="276" w:lineRule="auto"/>
        <w:rPr>
          <w:color w:val="24292F"/>
          <w:highlight w:val="white"/>
        </w:rPr>
      </w:pPr>
      <w:r>
        <w:rPr>
          <w:color w:val="24292F"/>
          <w:highlight w:val="white"/>
        </w:rPr>
        <w:t>This results when mail has been sent to a Veteran and then returned to the VA; the VA marks the address as "bad," and the user is then notified in the form of the alert.</w:t>
      </w:r>
    </w:p>
    <w:p w14:paraId="460EFAAD" w14:textId="77777777" w:rsidR="006564EB" w:rsidRDefault="006564EB" w:rsidP="006564EB">
      <w:pPr>
        <w:spacing w:line="276" w:lineRule="auto"/>
        <w:rPr>
          <w:color w:val="24292F"/>
          <w:highlight w:val="white"/>
        </w:rPr>
      </w:pPr>
    </w:p>
    <w:p w14:paraId="47B3A7F9" w14:textId="77777777" w:rsidR="006564EB" w:rsidRDefault="006564EB" w:rsidP="006564EB">
      <w:pPr>
        <w:spacing w:line="276" w:lineRule="auto"/>
        <w:rPr>
          <w:color w:val="24292F"/>
          <w:highlight w:val="white"/>
        </w:rPr>
      </w:pPr>
      <w:r>
        <w:rPr>
          <w:color w:val="24292F"/>
          <w:highlight w:val="white"/>
        </w:rPr>
        <w:t xml:space="preserve">The address may be a real, valid address, but the returned mail implies that it is no longer the correct address for the Veteran for whom the mail was intended. </w:t>
      </w:r>
    </w:p>
    <w:p w14:paraId="523FCF3A" w14:textId="77777777" w:rsidR="006564EB" w:rsidRDefault="006564EB" w:rsidP="006564EB">
      <w:pPr>
        <w:spacing w:line="276" w:lineRule="auto"/>
        <w:rPr>
          <w:color w:val="24292F"/>
          <w:highlight w:val="white"/>
        </w:rPr>
      </w:pPr>
    </w:p>
    <w:p w14:paraId="1E4442B4" w14:textId="74FDC0C1" w:rsidR="006564EB" w:rsidRDefault="006564EB" w:rsidP="006564EB">
      <w:r>
        <w:t xml:space="preserve">Clicking the link within the alert box will take the user to the </w:t>
      </w:r>
      <w:r>
        <w:rPr>
          <w:b/>
        </w:rPr>
        <w:t xml:space="preserve">Contact info </w:t>
      </w:r>
      <w:r>
        <w:t>page where they can update their mailing address.</w:t>
      </w:r>
    </w:p>
    <w:p w14:paraId="5AB70424" w14:textId="3685837D" w:rsidR="00577E82" w:rsidRDefault="00577E82" w:rsidP="00402F97">
      <w:pPr>
        <w:ind w:left="720"/>
      </w:pPr>
      <w:r>
        <w:t>:</w:t>
      </w:r>
      <w:sdt>
        <w:sdtPr>
          <w:tag w:val="goog_rdk_23"/>
          <w:id w:val="-299684689"/>
        </w:sdtPr>
        <w:sdtContent>
          <w:sdt>
            <w:sdtPr>
              <w:tag w:val="goog_rdk_24"/>
              <w:id w:val="-1511438927"/>
            </w:sdtPr>
            <w:sdtContent/>
          </w:sdt>
          <w:r>
            <w:rPr>
              <w:noProof/>
            </w:rPr>
            <w:drawing>
              <wp:inline distT="114300" distB="114300" distL="114300" distR="114300" wp14:anchorId="45DD3FB3" wp14:editId="53E19449">
                <wp:extent cx="3719513" cy="3705225"/>
                <wp:effectExtent l="25400" t="25400" r="25400" b="25400"/>
                <wp:docPr id="92" name="image8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92" name="image84.png" descr="A screenshot of a computer&#10;&#10;Description automatically generated"/>
                        <pic:cNvPicPr preferRelativeResize="0"/>
                      </pic:nvPicPr>
                      <pic:blipFill>
                        <a:blip r:embed="rId22"/>
                        <a:srcRect/>
                        <a:stretch>
                          <a:fillRect/>
                        </a:stretch>
                      </pic:blipFill>
                      <pic:spPr>
                        <a:xfrm>
                          <a:off x="0" y="0"/>
                          <a:ext cx="3719513" cy="3705225"/>
                        </a:xfrm>
                        <a:prstGeom prst="rect">
                          <a:avLst/>
                        </a:prstGeom>
                        <a:ln w="25400">
                          <a:solidFill>
                            <a:srgbClr val="B7B7B7"/>
                          </a:solidFill>
                          <a:prstDash val="solid"/>
                        </a:ln>
                      </pic:spPr>
                    </pic:pic>
                  </a:graphicData>
                </a:graphic>
              </wp:inline>
            </w:drawing>
          </w:r>
        </w:sdtContent>
      </w:sdt>
    </w:p>
    <w:p w14:paraId="1248DC80" w14:textId="77777777" w:rsidR="00972055" w:rsidRDefault="00972055"/>
    <w:p w14:paraId="5ED55F17" w14:textId="55AF56DA" w:rsidR="00402F97" w:rsidRDefault="00972055" w:rsidP="00972055">
      <w:pPr>
        <w:pStyle w:val="Heading3"/>
        <w:rPr>
          <w:color w:val="2F5496"/>
          <w:sz w:val="32"/>
          <w:szCs w:val="32"/>
        </w:rPr>
      </w:pPr>
      <w:bookmarkStart w:id="31" w:name="_Toc154744384"/>
      <w:commentRangeStart w:id="32"/>
      <w:r>
        <w:t>Generic System Maintenance / Outage Alert:</w:t>
      </w:r>
      <w:commentRangeEnd w:id="32"/>
      <w:r>
        <w:rPr>
          <w:rStyle w:val="CommentReference"/>
          <w:b w:val="0"/>
        </w:rPr>
        <w:commentReference w:id="32"/>
      </w:r>
      <w:bookmarkEnd w:id="31"/>
      <w:r>
        <w:t xml:space="preserve"> </w:t>
      </w:r>
      <w:r w:rsidR="00402F97">
        <w:br w:type="page"/>
      </w:r>
    </w:p>
    <w:p w14:paraId="0000009C" w14:textId="7A425C21" w:rsidR="006643B9" w:rsidRDefault="00000000" w:rsidP="006564EB">
      <w:pPr>
        <w:pStyle w:val="Heading1"/>
      </w:pPr>
      <w:bookmarkStart w:id="33" w:name="_Toc154744385"/>
      <w:r>
        <w:lastRenderedPageBreak/>
        <w:t>Section Overview: Personal Information</w:t>
      </w:r>
      <w:bookmarkEnd w:id="33"/>
    </w:p>
    <w:p w14:paraId="0000009D" w14:textId="77777777" w:rsidR="006643B9" w:rsidRDefault="00000000">
      <w:pPr>
        <w:pBdr>
          <w:top w:val="nil"/>
          <w:left w:val="nil"/>
          <w:bottom w:val="nil"/>
          <w:right w:val="nil"/>
          <w:between w:val="nil"/>
        </w:pBdr>
        <w:shd w:val="clear" w:color="auto" w:fill="FFFFFF"/>
        <w:rPr>
          <w:color w:val="000000"/>
        </w:rPr>
      </w:pPr>
      <w:r>
        <w:rPr>
          <w:color w:val="000000"/>
        </w:rPr>
        <w:t xml:space="preserve">For users who have verified their identities (LOA3), the </w:t>
      </w:r>
      <w:proofErr w:type="gramStart"/>
      <w:r>
        <w:rPr>
          <w:b/>
          <w:color w:val="000000"/>
        </w:rPr>
        <w:t>Personal</w:t>
      </w:r>
      <w:proofErr w:type="gramEnd"/>
      <w:r>
        <w:rPr>
          <w:b/>
          <w:color w:val="000000"/>
        </w:rPr>
        <w:t xml:space="preserve"> information</w:t>
      </w:r>
      <w:r>
        <w:rPr>
          <w:color w:val="000000"/>
        </w:rPr>
        <w:t xml:space="preserve"> section will give an overview of the personal information that the VA has on file for them. The </w:t>
      </w:r>
      <w:proofErr w:type="gramStart"/>
      <w:r>
        <w:rPr>
          <w:b/>
          <w:color w:val="000000"/>
        </w:rPr>
        <w:t>Personal</w:t>
      </w:r>
      <w:proofErr w:type="gramEnd"/>
      <w:r>
        <w:rPr>
          <w:b/>
          <w:color w:val="000000"/>
        </w:rPr>
        <w:t xml:space="preserve"> information</w:t>
      </w:r>
      <w:r>
        <w:rPr>
          <w:color w:val="000000"/>
        </w:rPr>
        <w:t xml:space="preserve"> section will show:</w:t>
      </w:r>
    </w:p>
    <w:p w14:paraId="0000009E" w14:textId="77777777" w:rsidR="006643B9" w:rsidRDefault="00000000">
      <w:pPr>
        <w:numPr>
          <w:ilvl w:val="0"/>
          <w:numId w:val="1"/>
        </w:numPr>
        <w:shd w:val="clear" w:color="auto" w:fill="FFFFFF"/>
      </w:pPr>
      <w:r>
        <w:t xml:space="preserve">Legal name </w:t>
      </w:r>
    </w:p>
    <w:p w14:paraId="0000009F" w14:textId="77777777" w:rsidR="006643B9" w:rsidRDefault="00000000">
      <w:pPr>
        <w:numPr>
          <w:ilvl w:val="0"/>
          <w:numId w:val="1"/>
        </w:numPr>
        <w:shd w:val="clear" w:color="auto" w:fill="FFFFFF"/>
      </w:pPr>
      <w:r>
        <w:t>Date of birth</w:t>
      </w:r>
    </w:p>
    <w:p w14:paraId="000000A0" w14:textId="77777777" w:rsidR="006643B9" w:rsidRDefault="00000000">
      <w:pPr>
        <w:numPr>
          <w:ilvl w:val="0"/>
          <w:numId w:val="1"/>
        </w:numPr>
        <w:shd w:val="clear" w:color="auto" w:fill="FFFFFF"/>
      </w:pPr>
      <w:r>
        <w:t>Preferred name</w:t>
      </w:r>
    </w:p>
    <w:p w14:paraId="000000A1" w14:textId="77777777" w:rsidR="006643B9" w:rsidRDefault="00000000">
      <w:pPr>
        <w:numPr>
          <w:ilvl w:val="0"/>
          <w:numId w:val="1"/>
        </w:numPr>
        <w:shd w:val="clear" w:color="auto" w:fill="FFFFFF"/>
      </w:pPr>
      <w:r>
        <w:t>Gender identity</w:t>
      </w:r>
    </w:p>
    <w:p w14:paraId="000000A2" w14:textId="77777777" w:rsidR="006643B9" w:rsidRDefault="00000000">
      <w:pPr>
        <w:numPr>
          <w:ilvl w:val="0"/>
          <w:numId w:val="1"/>
        </w:numPr>
        <w:shd w:val="clear" w:color="auto" w:fill="FFFFFF"/>
      </w:pPr>
      <w:r>
        <w:t>Disability rating</w:t>
      </w:r>
    </w:p>
    <w:p w14:paraId="000000A3" w14:textId="77777777" w:rsidR="006643B9" w:rsidRDefault="00000000" w:rsidP="006564EB">
      <w:pPr>
        <w:pStyle w:val="Heading2"/>
      </w:pPr>
      <w:bookmarkStart w:id="34" w:name="_Toc154744386"/>
      <w:r>
        <w:t>User Access</w:t>
      </w:r>
      <w:bookmarkEnd w:id="34"/>
    </w:p>
    <w:p w14:paraId="67DB68E0" w14:textId="77777777" w:rsidR="00972055" w:rsidRDefault="00972055" w:rsidP="00972055">
      <w:pPr>
        <w:pStyle w:val="Heading3"/>
      </w:pPr>
      <w:bookmarkStart w:id="35" w:name="_heading=h.2s8eyo1" w:colFirst="0" w:colLast="0"/>
      <w:bookmarkStart w:id="36" w:name="_Toc154744387"/>
      <w:bookmarkEnd w:id="35"/>
      <w:r>
        <w:t>Users who have not verified their identity (LOA1)</w:t>
      </w:r>
      <w:bookmarkEnd w:id="36"/>
    </w:p>
    <w:p w14:paraId="000000A5" w14:textId="1B68B94C" w:rsidR="006643B9" w:rsidRDefault="00000000">
      <w:r>
        <w:t xml:space="preserve">As a reminder, users who have not verified their identity on VA.gov, or users who have a block on their account will only see the </w:t>
      </w:r>
      <w:r>
        <w:rPr>
          <w:b/>
        </w:rPr>
        <w:t>Account security</w:t>
      </w:r>
      <w:r>
        <w:t xml:space="preserve"> section of the VA.gov profile when they go to </w:t>
      </w:r>
      <w:hyperlink r:id="rId27">
        <w:r>
          <w:rPr>
            <w:color w:val="1155CC"/>
            <w:u w:val="single"/>
          </w:rPr>
          <w:t>www.va.gov/profile/personal-information</w:t>
        </w:r>
      </w:hyperlink>
      <w:r>
        <w:t xml:space="preserve">. They will not see </w:t>
      </w:r>
      <w:r>
        <w:rPr>
          <w:b/>
        </w:rPr>
        <w:t>Personal information</w:t>
      </w:r>
      <w:r>
        <w:t>.</w:t>
      </w:r>
    </w:p>
    <w:p w14:paraId="3D32F04A" w14:textId="77777777" w:rsidR="00972055" w:rsidRDefault="00972055" w:rsidP="00972055">
      <w:pPr>
        <w:pStyle w:val="Heading3"/>
      </w:pPr>
      <w:bookmarkStart w:id="37" w:name="_Toc154744388"/>
      <w:r>
        <w:t>Users who have verified their identity (LOA3)</w:t>
      </w:r>
      <w:bookmarkEnd w:id="37"/>
    </w:p>
    <w:p w14:paraId="025DD6C0" w14:textId="4A68393D" w:rsidR="00972055" w:rsidRDefault="00972055" w:rsidP="00972055">
      <w:pPr>
        <w:pBdr>
          <w:top w:val="nil"/>
          <w:left w:val="nil"/>
          <w:bottom w:val="nil"/>
          <w:right w:val="nil"/>
          <w:between w:val="nil"/>
        </w:pBdr>
        <w:shd w:val="clear" w:color="auto" w:fill="FFFFFF"/>
        <w:rPr>
          <w:color w:val="000000"/>
        </w:rPr>
      </w:pPr>
      <w:r>
        <w:rPr>
          <w:color w:val="000000"/>
        </w:rPr>
        <w:t xml:space="preserve">Users who have verified their identities on VA.gov will be able to see </w:t>
      </w:r>
      <w:r>
        <w:rPr>
          <w:b/>
          <w:color w:val="000000"/>
        </w:rPr>
        <w:t>Personal Information</w:t>
      </w:r>
      <w:r>
        <w:rPr>
          <w:color w:val="000000"/>
        </w:rPr>
        <w:t xml:space="preserve"> and all the sections of the profile.</w:t>
      </w:r>
    </w:p>
    <w:p w14:paraId="0CA66D04" w14:textId="77777777" w:rsidR="00972055" w:rsidRDefault="00972055" w:rsidP="00972055">
      <w:pPr>
        <w:pStyle w:val="Heading3"/>
      </w:pPr>
      <w:bookmarkStart w:id="38" w:name="_Toc154744389"/>
      <w:r>
        <w:t>Users who have a blocked account</w:t>
      </w:r>
      <w:bookmarkEnd w:id="38"/>
    </w:p>
    <w:p w14:paraId="38F13E07" w14:textId="515D6100" w:rsidR="00C252C2" w:rsidRDefault="00972055" w:rsidP="00972055">
      <w:pPr>
        <w:pBdr>
          <w:top w:val="nil"/>
          <w:left w:val="nil"/>
          <w:bottom w:val="nil"/>
          <w:right w:val="nil"/>
          <w:between w:val="nil"/>
        </w:pBdr>
        <w:shd w:val="clear" w:color="auto" w:fill="FFFFFF"/>
        <w:rPr>
          <w:color w:val="000000"/>
        </w:rPr>
      </w:pPr>
      <w:r>
        <w:rPr>
          <w:color w:val="000000"/>
        </w:rPr>
        <w:t xml:space="preserve">Users who have verified their identities on VA.gov </w:t>
      </w:r>
      <w:r w:rsidR="00C252C2">
        <w:rPr>
          <w:color w:val="000000"/>
        </w:rPr>
        <w:t>but</w:t>
      </w:r>
      <w:r>
        <w:rPr>
          <w:color w:val="000000"/>
        </w:rPr>
        <w:t xml:space="preserve"> </w:t>
      </w:r>
      <w:r w:rsidR="00C252C2">
        <w:rPr>
          <w:color w:val="000000"/>
        </w:rPr>
        <w:t>have a</w:t>
      </w:r>
      <w:r>
        <w:rPr>
          <w:color w:val="000000"/>
        </w:rPr>
        <w:t xml:space="preserve"> </w:t>
      </w:r>
      <w:r w:rsidR="0065696E">
        <w:rPr>
          <w:color w:val="000000"/>
        </w:rPr>
        <w:t>f</w:t>
      </w:r>
      <w:r>
        <w:rPr>
          <w:color w:val="000000"/>
        </w:rPr>
        <w:t xml:space="preserve">lagged </w:t>
      </w:r>
      <w:r w:rsidR="00C252C2">
        <w:rPr>
          <w:color w:val="000000"/>
        </w:rPr>
        <w:t xml:space="preserve">account </w:t>
      </w:r>
      <w:r w:rsidR="0065696E">
        <w:rPr>
          <w:color w:val="000000"/>
        </w:rPr>
        <w:t>(</w:t>
      </w:r>
      <w:proofErr w:type="spellStart"/>
      <w:r w:rsidR="0065696E">
        <w:rPr>
          <w:color w:val="000000"/>
        </w:rPr>
        <w:t>eg.</w:t>
      </w:r>
      <w:proofErr w:type="spellEnd"/>
      <w:r w:rsidR="0065696E">
        <w:rPr>
          <w:color w:val="000000"/>
        </w:rPr>
        <w:t xml:space="preserve"> have a fiduciary, are deceased, flagged as incompetent) </w:t>
      </w:r>
      <w:r>
        <w:rPr>
          <w:color w:val="000000"/>
        </w:rPr>
        <w:t xml:space="preserve">will not be able to use the </w:t>
      </w:r>
      <w:r>
        <w:rPr>
          <w:b/>
          <w:color w:val="000000"/>
        </w:rPr>
        <w:t>Personal Information</w:t>
      </w:r>
      <w:r>
        <w:rPr>
          <w:color w:val="000000"/>
        </w:rPr>
        <w:t xml:space="preserve"> section of the profile</w:t>
      </w:r>
      <w:r w:rsidR="00C252C2">
        <w:rPr>
          <w:color w:val="000000"/>
        </w:rPr>
        <w:t xml:space="preserve">, they will only see the </w:t>
      </w:r>
      <w:r w:rsidR="00C252C2" w:rsidRPr="00C252C2">
        <w:rPr>
          <w:b/>
          <w:bCs/>
          <w:color w:val="000000"/>
        </w:rPr>
        <w:t>Account security</w:t>
      </w:r>
      <w:r w:rsidR="00C252C2">
        <w:rPr>
          <w:color w:val="000000"/>
        </w:rPr>
        <w:t xml:space="preserve"> page. If they attempt to navigate to </w:t>
      </w:r>
      <w:hyperlink r:id="rId28" w:history="1">
        <w:r w:rsidR="006A3FC5" w:rsidRPr="00156A45">
          <w:rPr>
            <w:rStyle w:val="Hyperlink"/>
          </w:rPr>
          <w:t>www.va.gov/profile/personal-information</w:t>
        </w:r>
      </w:hyperlink>
      <w:r w:rsidR="00C252C2">
        <w:t xml:space="preserve"> it will redirect them to </w:t>
      </w:r>
      <w:hyperlink r:id="rId29" w:history="1">
        <w:r w:rsidR="00C252C2" w:rsidRPr="0037153D">
          <w:rPr>
            <w:rStyle w:val="Hyperlink"/>
          </w:rPr>
          <w:t>www.va.gov/profile/account-security</w:t>
        </w:r>
      </w:hyperlink>
      <w:r w:rsidR="00C252C2">
        <w:t>.</w:t>
      </w:r>
    </w:p>
    <w:p w14:paraId="30F244D4" w14:textId="77777777" w:rsidR="00972055" w:rsidRDefault="00972055" w:rsidP="00972055">
      <w:pPr>
        <w:pBdr>
          <w:top w:val="nil"/>
          <w:left w:val="nil"/>
          <w:bottom w:val="nil"/>
          <w:right w:val="nil"/>
          <w:between w:val="nil"/>
        </w:pBdr>
        <w:shd w:val="clear" w:color="auto" w:fill="FFFFFF"/>
        <w:rPr>
          <w:color w:val="000000"/>
        </w:rPr>
      </w:pPr>
    </w:p>
    <w:p w14:paraId="000000A7" w14:textId="77777777" w:rsidR="006643B9" w:rsidRDefault="00000000" w:rsidP="006564EB">
      <w:pPr>
        <w:pStyle w:val="Heading2"/>
      </w:pPr>
      <w:bookmarkStart w:id="39" w:name="_Toc154744390"/>
      <w:r>
        <w:t>Navigation</w:t>
      </w:r>
      <w:bookmarkEnd w:id="39"/>
    </w:p>
    <w:p w14:paraId="000000A8" w14:textId="0C4BA026" w:rsidR="006643B9" w:rsidRDefault="00AD0CE2">
      <w:pPr>
        <w:pBdr>
          <w:top w:val="nil"/>
          <w:left w:val="nil"/>
          <w:bottom w:val="nil"/>
          <w:right w:val="nil"/>
          <w:between w:val="nil"/>
        </w:pBdr>
        <w:shd w:val="clear" w:color="auto" w:fill="FFFFFF"/>
        <w:rPr>
          <w:color w:val="000000"/>
        </w:rPr>
      </w:pPr>
      <w:r>
        <w:rPr>
          <w:color w:val="000000"/>
        </w:rPr>
        <w:t xml:space="preserve">To access the </w:t>
      </w:r>
      <w:proofErr w:type="gramStart"/>
      <w:r>
        <w:rPr>
          <w:b/>
          <w:color w:val="000000"/>
        </w:rPr>
        <w:t>Personal</w:t>
      </w:r>
      <w:proofErr w:type="gramEnd"/>
      <w:r>
        <w:rPr>
          <w:b/>
          <w:color w:val="000000"/>
        </w:rPr>
        <w:t xml:space="preserve"> information</w:t>
      </w:r>
      <w:r>
        <w:rPr>
          <w:color w:val="000000"/>
        </w:rPr>
        <w:t xml:space="preserve"> section of the profile via the </w:t>
      </w:r>
      <w:r>
        <w:t>authenticated menu</w:t>
      </w:r>
      <w:r>
        <w:rPr>
          <w:color w:val="000000"/>
        </w:rPr>
        <w:t>:</w:t>
      </w:r>
    </w:p>
    <w:p w14:paraId="2118FB51" w14:textId="77777777" w:rsidR="00AD0CE2" w:rsidRDefault="00AD0CE2">
      <w:pPr>
        <w:pBdr>
          <w:top w:val="nil"/>
          <w:left w:val="nil"/>
          <w:bottom w:val="nil"/>
          <w:right w:val="nil"/>
          <w:between w:val="nil"/>
        </w:pBdr>
        <w:shd w:val="clear" w:color="auto" w:fill="FFFFFF"/>
        <w:rPr>
          <w:b/>
          <w:sz w:val="28"/>
          <w:szCs w:val="28"/>
        </w:rPr>
      </w:pPr>
    </w:p>
    <w:p w14:paraId="000000A9" w14:textId="77777777" w:rsidR="006643B9" w:rsidRDefault="00000000" w:rsidP="00AD0CE2">
      <w:pPr>
        <w:numPr>
          <w:ilvl w:val="0"/>
          <w:numId w:val="15"/>
        </w:numPr>
        <w:pBdr>
          <w:top w:val="nil"/>
          <w:left w:val="nil"/>
          <w:bottom w:val="nil"/>
          <w:right w:val="nil"/>
          <w:between w:val="nil"/>
        </w:pBdr>
        <w:shd w:val="clear" w:color="auto" w:fill="FFFFFF"/>
        <w:rPr>
          <w:color w:val="000000"/>
        </w:rPr>
      </w:pPr>
      <w:r>
        <w:rPr>
          <w:color w:val="000000"/>
        </w:rPr>
        <w:t>Sign into VA.gov (</w:t>
      </w:r>
      <w:hyperlink r:id="rId30">
        <w:r>
          <w:rPr>
            <w:color w:val="0000FF"/>
            <w:u w:val="single"/>
          </w:rPr>
          <w:t>https://www.va.gov/</w:t>
        </w:r>
      </w:hyperlink>
      <w:r>
        <w:rPr>
          <w:color w:val="000000"/>
        </w:rPr>
        <w:t>).</w:t>
      </w:r>
    </w:p>
    <w:p w14:paraId="000000AA" w14:textId="5244BFD6" w:rsidR="006643B9" w:rsidRDefault="00000000" w:rsidP="00AD0CE2">
      <w:pPr>
        <w:numPr>
          <w:ilvl w:val="0"/>
          <w:numId w:val="15"/>
        </w:numPr>
        <w:pBdr>
          <w:top w:val="nil"/>
          <w:left w:val="nil"/>
          <w:bottom w:val="nil"/>
          <w:right w:val="nil"/>
          <w:between w:val="nil"/>
        </w:pBdr>
        <w:shd w:val="clear" w:color="auto" w:fill="FFFFFF"/>
        <w:rPr>
          <w:color w:val="000000"/>
        </w:rPr>
      </w:pPr>
      <w:r>
        <w:rPr>
          <w:color w:val="000000"/>
        </w:rPr>
        <w:t xml:space="preserve">Click the </w:t>
      </w:r>
      <w:r>
        <w:t>authenticated menu</w:t>
      </w:r>
      <w:r>
        <w:rPr>
          <w:color w:val="000000"/>
        </w:rPr>
        <w:t xml:space="preserve"> in the upper right corner of the screen (the user’s name) and select </w:t>
      </w:r>
      <w:r>
        <w:rPr>
          <w:b/>
          <w:color w:val="000000"/>
        </w:rPr>
        <w:t>Profile</w:t>
      </w:r>
      <w:r>
        <w:rPr>
          <w:color w:val="000000"/>
        </w:rPr>
        <w:t xml:space="preserve">. This will land </w:t>
      </w:r>
      <w:r w:rsidR="00AD0CE2">
        <w:rPr>
          <w:color w:val="000000"/>
        </w:rPr>
        <w:t xml:space="preserve">the </w:t>
      </w:r>
      <w:r>
        <w:rPr>
          <w:color w:val="000000"/>
        </w:rPr>
        <w:t xml:space="preserve">user on the </w:t>
      </w:r>
      <w:hyperlink w:anchor="_Section_Overview:_Profile" w:history="1">
        <w:r w:rsidRPr="006108FD">
          <w:rPr>
            <w:rStyle w:val="Hyperlink"/>
            <w:b/>
          </w:rPr>
          <w:t>Profile Hub</w:t>
        </w:r>
      </w:hyperlink>
      <w:r>
        <w:rPr>
          <w:b/>
          <w:color w:val="000000"/>
        </w:rPr>
        <w:t xml:space="preserve"> </w:t>
      </w:r>
    </w:p>
    <w:p w14:paraId="000000AB" w14:textId="77777777" w:rsidR="006643B9" w:rsidRDefault="00000000" w:rsidP="00AD0CE2">
      <w:pPr>
        <w:numPr>
          <w:ilvl w:val="0"/>
          <w:numId w:val="15"/>
        </w:numPr>
        <w:pBdr>
          <w:top w:val="nil"/>
          <w:left w:val="nil"/>
          <w:bottom w:val="nil"/>
          <w:right w:val="nil"/>
          <w:between w:val="nil"/>
        </w:pBdr>
        <w:shd w:val="clear" w:color="auto" w:fill="FFFFFF"/>
        <w:rPr>
          <w:color w:val="000000"/>
        </w:rPr>
      </w:pPr>
      <w:r>
        <w:t xml:space="preserve">Users then need to follow the link on the </w:t>
      </w:r>
      <w:proofErr w:type="gramStart"/>
      <w:r>
        <w:rPr>
          <w:b/>
          <w:color w:val="000000"/>
        </w:rPr>
        <w:t>Personal</w:t>
      </w:r>
      <w:proofErr w:type="gramEnd"/>
      <w:r>
        <w:rPr>
          <w:b/>
          <w:color w:val="000000"/>
        </w:rPr>
        <w:t xml:space="preserve"> information</w:t>
      </w:r>
      <w:r>
        <w:rPr>
          <w:color w:val="000000"/>
        </w:rPr>
        <w:t xml:space="preserve"> card </w:t>
      </w:r>
      <w:r>
        <w:t xml:space="preserve">from the </w:t>
      </w:r>
      <w:r>
        <w:rPr>
          <w:b/>
        </w:rPr>
        <w:t>P</w:t>
      </w:r>
      <w:r>
        <w:rPr>
          <w:b/>
          <w:color w:val="000000"/>
        </w:rPr>
        <w:t>rofile Hub</w:t>
      </w:r>
      <w:r>
        <w:rPr>
          <w:color w:val="000000"/>
        </w:rPr>
        <w:t>.</w:t>
      </w:r>
    </w:p>
    <w:p w14:paraId="000000AD" w14:textId="76FAEEE9" w:rsidR="006643B9" w:rsidRPr="00AD0CE2" w:rsidRDefault="00000000" w:rsidP="00AD0CE2">
      <w:pPr>
        <w:rPr>
          <w:color w:val="000000"/>
        </w:rPr>
      </w:pPr>
      <w:bookmarkStart w:id="40" w:name="_heading=h.n0z2r3aimoe5" w:colFirst="0" w:colLast="0"/>
      <w:bookmarkEnd w:id="40"/>
      <w:r>
        <w:rPr>
          <w:noProof/>
        </w:rPr>
        <w:lastRenderedPageBreak/>
        <w:drawing>
          <wp:inline distT="114300" distB="114300" distL="114300" distR="114300" wp14:anchorId="6D6C2DD1" wp14:editId="2B033206">
            <wp:extent cx="5943600" cy="6719977"/>
            <wp:effectExtent l="0" t="0" r="0" b="5080"/>
            <wp:docPr id="11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rotWithShape="1">
                    <a:blip r:embed="rId31"/>
                    <a:srcRect b="41010"/>
                    <a:stretch/>
                  </pic:blipFill>
                  <pic:spPr bwMode="auto">
                    <a:xfrm>
                      <a:off x="0" y="0"/>
                      <a:ext cx="5943600" cy="6719977"/>
                    </a:xfrm>
                    <a:prstGeom prst="rect">
                      <a:avLst/>
                    </a:prstGeom>
                    <a:ln>
                      <a:noFill/>
                    </a:ln>
                    <a:extLst>
                      <a:ext uri="{53640926-AAD7-44D8-BBD7-CCE9431645EC}">
                        <a14:shadowObscured xmlns:a14="http://schemas.microsoft.com/office/drawing/2010/main"/>
                      </a:ext>
                    </a:extLst>
                  </pic:spPr>
                </pic:pic>
              </a:graphicData>
            </a:graphic>
          </wp:inline>
        </w:drawing>
      </w:r>
    </w:p>
    <w:p w14:paraId="000000AE" w14:textId="77777777" w:rsidR="006643B9" w:rsidRDefault="00000000" w:rsidP="006564EB">
      <w:pPr>
        <w:pStyle w:val="Heading2"/>
      </w:pPr>
      <w:bookmarkStart w:id="41" w:name="_Toc154744391"/>
      <w:r>
        <w:t>Functionality</w:t>
      </w:r>
      <w:bookmarkEnd w:id="41"/>
    </w:p>
    <w:p w14:paraId="000000AF" w14:textId="77777777" w:rsidR="006643B9" w:rsidRDefault="00000000" w:rsidP="006564EB">
      <w:pPr>
        <w:pStyle w:val="Heading3"/>
      </w:pPr>
      <w:bookmarkStart w:id="42" w:name="_Toc154744392"/>
      <w:r>
        <w:t>Non-editable personal information:</w:t>
      </w:r>
      <w:bookmarkEnd w:id="42"/>
    </w:p>
    <w:p w14:paraId="000000B1" w14:textId="4D316B80" w:rsidR="006643B9" w:rsidRDefault="00000000">
      <w:pPr>
        <w:shd w:val="clear" w:color="auto" w:fill="FFFFFF"/>
        <w:spacing w:after="240"/>
      </w:pPr>
      <w:r>
        <w:t>Some personal information is not directly editable on VA.gov. Those fields are:</w:t>
      </w:r>
    </w:p>
    <w:p w14:paraId="6D33F741" w14:textId="77777777" w:rsidR="006926F3" w:rsidRDefault="00000000" w:rsidP="006926F3">
      <w:pPr>
        <w:pStyle w:val="Heading4"/>
      </w:pPr>
      <w:bookmarkStart w:id="43" w:name="_Toc154744393"/>
      <w:r>
        <w:lastRenderedPageBreak/>
        <w:t>Legal name</w:t>
      </w:r>
      <w:bookmarkEnd w:id="43"/>
      <w:r>
        <w:t xml:space="preserve"> </w:t>
      </w:r>
    </w:p>
    <w:p w14:paraId="4C45F362" w14:textId="2F5A61C4" w:rsidR="006926F3" w:rsidRDefault="00000000">
      <w:pPr>
        <w:shd w:val="clear" w:color="auto" w:fill="FFFFFF"/>
        <w:spacing w:after="240"/>
      </w:pPr>
      <w:r>
        <w:t xml:space="preserve">If a user would like to change this information, they need to follow the process linked from within the </w:t>
      </w:r>
      <w:proofErr w:type="gramStart"/>
      <w:r>
        <w:t>profile</w:t>
      </w:r>
      <w:proofErr w:type="gramEnd"/>
      <w:r>
        <w:t xml:space="preserve"> </w:t>
      </w:r>
    </w:p>
    <w:p w14:paraId="000000B4" w14:textId="623C1554" w:rsidR="006643B9" w:rsidRDefault="00000000" w:rsidP="006926F3">
      <w:pPr>
        <w:pStyle w:val="Heading5"/>
      </w:pPr>
      <w:bookmarkStart w:id="44" w:name="_Toc154744394"/>
      <w:r>
        <w:t>Collapsed Alert FAQ</w:t>
      </w:r>
      <w:r w:rsidR="006926F3">
        <w:t xml:space="preserve"> for Editing your Legal Name</w:t>
      </w:r>
      <w:bookmarkEnd w:id="44"/>
    </w:p>
    <w:p w14:paraId="000000B5" w14:textId="77777777" w:rsidR="006643B9" w:rsidRDefault="00000000">
      <w:pPr>
        <w:shd w:val="clear" w:color="auto" w:fill="FFFFFF"/>
        <w:spacing w:after="240"/>
      </w:pPr>
      <w:r>
        <w:rPr>
          <w:noProof/>
        </w:rPr>
        <w:drawing>
          <wp:inline distT="114300" distB="114300" distL="114300" distR="114300" wp14:anchorId="66329D52" wp14:editId="3ECA3AF1">
            <wp:extent cx="5943600" cy="1435100"/>
            <wp:effectExtent l="0" t="0" r="0" b="0"/>
            <wp:docPr id="9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2"/>
                    <a:srcRect/>
                    <a:stretch>
                      <a:fillRect/>
                    </a:stretch>
                  </pic:blipFill>
                  <pic:spPr>
                    <a:xfrm>
                      <a:off x="0" y="0"/>
                      <a:ext cx="5943600" cy="1435100"/>
                    </a:xfrm>
                    <a:prstGeom prst="rect">
                      <a:avLst/>
                    </a:prstGeom>
                    <a:ln/>
                  </pic:spPr>
                </pic:pic>
              </a:graphicData>
            </a:graphic>
          </wp:inline>
        </w:drawing>
      </w:r>
    </w:p>
    <w:p w14:paraId="5FF52324" w14:textId="77777777" w:rsidR="006926F3" w:rsidRDefault="006926F3">
      <w:pPr>
        <w:shd w:val="clear" w:color="auto" w:fill="FFFFFF"/>
        <w:spacing w:after="240"/>
      </w:pPr>
    </w:p>
    <w:p w14:paraId="000000B6" w14:textId="0D41BA74" w:rsidR="006643B9" w:rsidRDefault="00000000" w:rsidP="006926F3">
      <w:pPr>
        <w:pStyle w:val="Heading5"/>
      </w:pPr>
      <w:bookmarkStart w:id="45" w:name="_Toc154744395"/>
      <w:r>
        <w:t>Expanded Alert FAQ</w:t>
      </w:r>
      <w:r w:rsidR="006926F3">
        <w:t xml:space="preserve"> for Editing your Legal Name</w:t>
      </w:r>
      <w:bookmarkEnd w:id="45"/>
    </w:p>
    <w:p w14:paraId="000000B7" w14:textId="77777777" w:rsidR="006643B9" w:rsidRDefault="00000000">
      <w:pPr>
        <w:shd w:val="clear" w:color="auto" w:fill="FFFFFF"/>
        <w:spacing w:after="240"/>
      </w:pPr>
      <w:r>
        <w:rPr>
          <w:noProof/>
        </w:rPr>
        <w:drawing>
          <wp:inline distT="114300" distB="114300" distL="114300" distR="114300" wp14:anchorId="6F43F575" wp14:editId="1D2C7567">
            <wp:extent cx="5943600" cy="1841500"/>
            <wp:effectExtent l="0" t="0" r="0" b="0"/>
            <wp:docPr id="6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3"/>
                    <a:srcRect/>
                    <a:stretch>
                      <a:fillRect/>
                    </a:stretch>
                  </pic:blipFill>
                  <pic:spPr>
                    <a:xfrm>
                      <a:off x="0" y="0"/>
                      <a:ext cx="5943600" cy="1841500"/>
                    </a:xfrm>
                    <a:prstGeom prst="rect">
                      <a:avLst/>
                    </a:prstGeom>
                    <a:ln/>
                  </pic:spPr>
                </pic:pic>
              </a:graphicData>
            </a:graphic>
          </wp:inline>
        </w:drawing>
      </w:r>
    </w:p>
    <w:p w14:paraId="19677B1A" w14:textId="77777777" w:rsidR="006926F3" w:rsidRDefault="006926F3">
      <w:pPr>
        <w:shd w:val="clear" w:color="auto" w:fill="FFFFFF"/>
        <w:spacing w:after="240"/>
      </w:pPr>
    </w:p>
    <w:p w14:paraId="3A7EBA73" w14:textId="77777777" w:rsidR="006926F3" w:rsidRDefault="00000000" w:rsidP="006926F3">
      <w:pPr>
        <w:pStyle w:val="Heading4"/>
      </w:pPr>
      <w:bookmarkStart w:id="46" w:name="_Toc154744396"/>
      <w:r>
        <w:t>Date of birth</w:t>
      </w:r>
      <w:bookmarkEnd w:id="46"/>
      <w:r>
        <w:t xml:space="preserve"> </w:t>
      </w:r>
    </w:p>
    <w:p w14:paraId="3981AE72" w14:textId="3F196E00" w:rsidR="00D017B4" w:rsidRDefault="00D017B4" w:rsidP="00D017B4">
      <w:pPr>
        <w:shd w:val="clear" w:color="auto" w:fill="FFFFFF"/>
        <w:spacing w:after="240"/>
      </w:pPr>
      <w:r>
        <w:t>If a user would like to change their date of birth, they need to follow the process linked from within the profile. There is a collapsed FAQ alert that contains additional details:</w:t>
      </w:r>
    </w:p>
    <w:p w14:paraId="658DB06F" w14:textId="3E6FFCD8" w:rsidR="00D017B4" w:rsidRDefault="00D017B4" w:rsidP="00D017B4">
      <w:pPr>
        <w:pStyle w:val="Heading5"/>
      </w:pPr>
      <w:bookmarkStart w:id="47" w:name="_Toc154744397"/>
      <w:r>
        <w:t>Collapsed Alert FAQ for Editing Your Date of Birth</w:t>
      </w:r>
      <w:bookmarkEnd w:id="47"/>
    </w:p>
    <w:p w14:paraId="003A5AF6" w14:textId="7F95939E" w:rsidR="00D017B4" w:rsidRPr="00D017B4" w:rsidRDefault="00D017B4" w:rsidP="00D017B4">
      <w:r w:rsidRPr="00D017B4">
        <w:rPr>
          <w:noProof/>
        </w:rPr>
        <w:drawing>
          <wp:inline distT="0" distB="0" distL="0" distR="0" wp14:anchorId="284CFFD9" wp14:editId="355BADB2">
            <wp:extent cx="5943600" cy="1313180"/>
            <wp:effectExtent l="0" t="0" r="0" b="1270"/>
            <wp:docPr id="138918361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83615" name="Picture 1" descr="A close-up of a computer screen&#10;&#10;Description automatically generated"/>
                    <pic:cNvPicPr/>
                  </pic:nvPicPr>
                  <pic:blipFill>
                    <a:blip r:embed="rId34"/>
                    <a:stretch>
                      <a:fillRect/>
                    </a:stretch>
                  </pic:blipFill>
                  <pic:spPr>
                    <a:xfrm>
                      <a:off x="0" y="0"/>
                      <a:ext cx="5943600" cy="1313180"/>
                    </a:xfrm>
                    <a:prstGeom prst="rect">
                      <a:avLst/>
                    </a:prstGeom>
                  </pic:spPr>
                </pic:pic>
              </a:graphicData>
            </a:graphic>
          </wp:inline>
        </w:drawing>
      </w:r>
    </w:p>
    <w:p w14:paraId="40AE094F" w14:textId="77777777" w:rsidR="00D017B4" w:rsidRDefault="00D017B4" w:rsidP="00D017B4">
      <w:pPr>
        <w:pStyle w:val="Heading5"/>
      </w:pPr>
    </w:p>
    <w:p w14:paraId="35CDEBD7" w14:textId="0BA7586E" w:rsidR="00D017B4" w:rsidRDefault="00D017B4" w:rsidP="00D017B4">
      <w:pPr>
        <w:pStyle w:val="Heading5"/>
      </w:pPr>
      <w:bookmarkStart w:id="48" w:name="_Toc154744398"/>
      <w:r>
        <w:t>Expanded Alert FAQ for Editing Your Date of Birth</w:t>
      </w:r>
      <w:bookmarkEnd w:id="48"/>
    </w:p>
    <w:p w14:paraId="45BB8027" w14:textId="78FAB020" w:rsidR="00D017B4" w:rsidRDefault="00D017B4">
      <w:pPr>
        <w:shd w:val="clear" w:color="auto" w:fill="FFFFFF"/>
        <w:spacing w:after="240"/>
      </w:pPr>
      <w:r w:rsidRPr="00D017B4">
        <w:rPr>
          <w:noProof/>
        </w:rPr>
        <w:drawing>
          <wp:inline distT="0" distB="0" distL="0" distR="0" wp14:anchorId="4443B6CF" wp14:editId="24A054CC">
            <wp:extent cx="5943600" cy="3129280"/>
            <wp:effectExtent l="0" t="0" r="0" b="0"/>
            <wp:docPr id="940092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92955" name="Picture 1" descr="A screenshot of a computer&#10;&#10;Description automatically generated"/>
                    <pic:cNvPicPr/>
                  </pic:nvPicPr>
                  <pic:blipFill>
                    <a:blip r:embed="rId35"/>
                    <a:stretch>
                      <a:fillRect/>
                    </a:stretch>
                  </pic:blipFill>
                  <pic:spPr>
                    <a:xfrm>
                      <a:off x="0" y="0"/>
                      <a:ext cx="5943600" cy="3129280"/>
                    </a:xfrm>
                    <a:prstGeom prst="rect">
                      <a:avLst/>
                    </a:prstGeom>
                  </pic:spPr>
                </pic:pic>
              </a:graphicData>
            </a:graphic>
          </wp:inline>
        </w:drawing>
      </w:r>
    </w:p>
    <w:p w14:paraId="000000B8" w14:textId="083B4042" w:rsidR="006643B9" w:rsidRDefault="00D017B4" w:rsidP="00D017B4">
      <w:pPr>
        <w:pStyle w:val="Heading6"/>
      </w:pPr>
      <w:bookmarkStart w:id="49" w:name="_Toc154744399"/>
      <w:r>
        <w:t>Details from the expanded FAQ:</w:t>
      </w:r>
      <w:bookmarkEnd w:id="49"/>
    </w:p>
    <w:p w14:paraId="000000B9" w14:textId="119D1598" w:rsidR="006643B9" w:rsidRDefault="00000000">
      <w:pPr>
        <w:numPr>
          <w:ilvl w:val="0"/>
          <w:numId w:val="32"/>
        </w:numPr>
        <w:pBdr>
          <w:top w:val="nil"/>
          <w:left w:val="nil"/>
          <w:bottom w:val="nil"/>
          <w:right w:val="nil"/>
          <w:between w:val="nil"/>
        </w:pBdr>
        <w:shd w:val="clear" w:color="auto" w:fill="FFFFFF"/>
        <w:rPr>
          <w:color w:val="000000"/>
        </w:rPr>
      </w:pPr>
      <w:r>
        <w:rPr>
          <w:color w:val="000000"/>
        </w:rPr>
        <w:t xml:space="preserve">If the user is enrolled in the VA health care program, they will need to contact the nearest VA medical center. This can be done by clicking on the </w:t>
      </w:r>
      <w:r>
        <w:rPr>
          <w:b/>
          <w:color w:val="000000"/>
        </w:rPr>
        <w:t>Find your nearest VA medical center</w:t>
      </w:r>
      <w:r>
        <w:rPr>
          <w:color w:val="000000"/>
        </w:rPr>
        <w:t xml:space="preserve"> link provided in the dropdown FAQ (</w:t>
      </w:r>
      <w:hyperlink r:id="rId36">
        <w:r>
          <w:rPr>
            <w:color w:val="0000FF"/>
            <w:u w:val="single"/>
          </w:rPr>
          <w:t>https://va.gov/find-locations/?facilityType=health</w:t>
        </w:r>
      </w:hyperlink>
      <w:r>
        <w:rPr>
          <w:color w:val="000000"/>
          <w:u w:val="single"/>
        </w:rPr>
        <w:t>)</w:t>
      </w:r>
      <w:r>
        <w:rPr>
          <w:color w:val="000000"/>
        </w:rPr>
        <w:t>.</w:t>
      </w:r>
      <w:r w:rsidR="00D017B4">
        <w:rPr>
          <w:color w:val="000000"/>
        </w:rPr>
        <w:br/>
      </w:r>
    </w:p>
    <w:p w14:paraId="000000BA" w14:textId="77777777" w:rsidR="006643B9" w:rsidRDefault="00000000">
      <w:pPr>
        <w:numPr>
          <w:ilvl w:val="0"/>
          <w:numId w:val="32"/>
        </w:numPr>
        <w:pBdr>
          <w:top w:val="nil"/>
          <w:left w:val="nil"/>
          <w:bottom w:val="nil"/>
          <w:right w:val="nil"/>
          <w:between w:val="nil"/>
        </w:pBdr>
        <w:shd w:val="clear" w:color="auto" w:fill="FFFFFF"/>
        <w:spacing w:after="240"/>
        <w:rPr>
          <w:color w:val="000000"/>
        </w:rPr>
      </w:pPr>
      <w:r>
        <w:rPr>
          <w:color w:val="000000"/>
        </w:rPr>
        <w:t xml:space="preserve">If a user receives VA benefits but is not enrolled in the VA health care program, they will need to contact their nearest VA regional office. This can be done by clicking on the </w:t>
      </w:r>
      <w:r>
        <w:rPr>
          <w:b/>
          <w:color w:val="000000"/>
        </w:rPr>
        <w:t>Find your nearest VA regional office</w:t>
      </w:r>
      <w:r>
        <w:rPr>
          <w:color w:val="000000"/>
        </w:rPr>
        <w:t xml:space="preserve"> link provided in the dropdown FAQ (</w:t>
      </w:r>
      <w:hyperlink r:id="rId37">
        <w:r>
          <w:rPr>
            <w:color w:val="0000FF"/>
            <w:u w:val="single"/>
          </w:rPr>
          <w:t>https://va.gov/find-locations/?facilityType=benefits</w:t>
        </w:r>
      </w:hyperlink>
      <w:r>
        <w:rPr>
          <w:color w:val="000000"/>
        </w:rPr>
        <w:t>).</w:t>
      </w:r>
    </w:p>
    <w:p w14:paraId="626E9B57" w14:textId="77777777" w:rsidR="006926F3" w:rsidRDefault="00000000" w:rsidP="006926F3">
      <w:pPr>
        <w:pStyle w:val="Heading4"/>
      </w:pPr>
      <w:bookmarkStart w:id="50" w:name="_Toc154744400"/>
      <w:r>
        <w:t>Disability rating</w:t>
      </w:r>
      <w:bookmarkEnd w:id="50"/>
      <w:r>
        <w:t xml:space="preserve"> </w:t>
      </w:r>
    </w:p>
    <w:p w14:paraId="57A538B6" w14:textId="77777777" w:rsidR="00D017B4" w:rsidRDefault="00000000">
      <w:pPr>
        <w:shd w:val="clear" w:color="auto" w:fill="FFFFFF"/>
      </w:pPr>
      <w:r>
        <w:t>This</w:t>
      </w:r>
      <w:r w:rsidR="00D017B4">
        <w:t xml:space="preserve"> is the last section of the </w:t>
      </w:r>
      <w:proofErr w:type="gramStart"/>
      <w:r w:rsidR="00D017B4">
        <w:rPr>
          <w:b/>
          <w:bCs/>
        </w:rPr>
        <w:t>Personal</w:t>
      </w:r>
      <w:proofErr w:type="gramEnd"/>
      <w:r w:rsidR="00D017B4">
        <w:rPr>
          <w:b/>
          <w:bCs/>
        </w:rPr>
        <w:t xml:space="preserve"> information </w:t>
      </w:r>
      <w:r w:rsidR="00D017B4">
        <w:t>page and</w:t>
      </w:r>
      <w:r>
        <w:t xml:space="preserve"> is automatically populated based on the veteran’s disability rating status. </w:t>
      </w:r>
    </w:p>
    <w:p w14:paraId="01BD34AE" w14:textId="77777777" w:rsidR="00D017B4" w:rsidRDefault="00D017B4">
      <w:pPr>
        <w:shd w:val="clear" w:color="auto" w:fill="FFFFFF"/>
      </w:pPr>
    </w:p>
    <w:p w14:paraId="0FE112A7" w14:textId="2D73AABA" w:rsidR="00D017B4" w:rsidRDefault="00D017B4" w:rsidP="00D017B4">
      <w:pPr>
        <w:pStyle w:val="Heading5"/>
      </w:pPr>
      <w:bookmarkStart w:id="51" w:name="_Toc154744401"/>
      <w:r>
        <w:lastRenderedPageBreak/>
        <w:t>If a user has a disability rating:</w:t>
      </w:r>
      <w:bookmarkEnd w:id="51"/>
      <w:r>
        <w:t xml:space="preserve"> </w:t>
      </w:r>
    </w:p>
    <w:p w14:paraId="6F42D638" w14:textId="58F9C577" w:rsidR="00D017B4" w:rsidRDefault="00D017B4">
      <w:pPr>
        <w:shd w:val="clear" w:color="auto" w:fill="FFFFFF"/>
      </w:pPr>
      <w:r w:rsidRPr="00D017B4">
        <w:rPr>
          <w:noProof/>
        </w:rPr>
        <w:drawing>
          <wp:inline distT="0" distB="0" distL="0" distR="0" wp14:anchorId="01195248" wp14:editId="365D1646">
            <wp:extent cx="5943600" cy="2014220"/>
            <wp:effectExtent l="0" t="0" r="0" b="5080"/>
            <wp:docPr id="2114140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40830" name="Picture 1" descr="A screenshot of a computer&#10;&#10;Description automatically generated"/>
                    <pic:cNvPicPr/>
                  </pic:nvPicPr>
                  <pic:blipFill>
                    <a:blip r:embed="rId38"/>
                    <a:stretch>
                      <a:fillRect/>
                    </a:stretch>
                  </pic:blipFill>
                  <pic:spPr>
                    <a:xfrm>
                      <a:off x="0" y="0"/>
                      <a:ext cx="5943600" cy="2014220"/>
                    </a:xfrm>
                    <a:prstGeom prst="rect">
                      <a:avLst/>
                    </a:prstGeom>
                  </pic:spPr>
                </pic:pic>
              </a:graphicData>
            </a:graphic>
          </wp:inline>
        </w:drawing>
      </w:r>
    </w:p>
    <w:p w14:paraId="000000BB" w14:textId="17F10169" w:rsidR="006643B9" w:rsidRDefault="00000000" w:rsidP="00D017B4">
      <w:pPr>
        <w:pStyle w:val="Heading5"/>
      </w:pPr>
      <w:bookmarkStart w:id="52" w:name="_Toc154744402"/>
      <w:r>
        <w:t xml:space="preserve">If a user does not have a disability </w:t>
      </w:r>
      <w:r w:rsidR="00D017B4">
        <w:t>rating</w:t>
      </w:r>
      <w:r>
        <w:t>:</w:t>
      </w:r>
      <w:bookmarkEnd w:id="52"/>
      <w:r>
        <w:t xml:space="preserve"> </w:t>
      </w:r>
    </w:p>
    <w:p w14:paraId="000000BC" w14:textId="77777777" w:rsidR="006643B9" w:rsidRDefault="00000000">
      <w:pPr>
        <w:shd w:val="clear" w:color="auto" w:fill="FFFFFF"/>
      </w:pPr>
      <w:r>
        <w:rPr>
          <w:noProof/>
        </w:rPr>
        <w:drawing>
          <wp:inline distT="114300" distB="114300" distL="114300" distR="114300" wp14:anchorId="4DA0B979" wp14:editId="29F8349E">
            <wp:extent cx="5943600" cy="1981200"/>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5943600" cy="1981200"/>
                    </a:xfrm>
                    <a:prstGeom prst="rect">
                      <a:avLst/>
                    </a:prstGeom>
                    <a:ln/>
                  </pic:spPr>
                </pic:pic>
              </a:graphicData>
            </a:graphic>
          </wp:inline>
        </w:drawing>
      </w:r>
    </w:p>
    <w:p w14:paraId="000000BD" w14:textId="77777777" w:rsidR="006643B9" w:rsidRDefault="006643B9">
      <w:pPr>
        <w:shd w:val="clear" w:color="auto" w:fill="FFFFFF"/>
        <w:rPr>
          <w:b/>
          <w:sz w:val="28"/>
          <w:szCs w:val="28"/>
        </w:rPr>
      </w:pPr>
    </w:p>
    <w:p w14:paraId="000000BE" w14:textId="77777777" w:rsidR="006643B9" w:rsidRDefault="00000000" w:rsidP="006564EB">
      <w:pPr>
        <w:pStyle w:val="Heading3"/>
      </w:pPr>
      <w:bookmarkStart w:id="53" w:name="_Toc154744403"/>
      <w:r>
        <w:t>Editing personal information: Preferred name</w:t>
      </w:r>
      <w:bookmarkEnd w:id="53"/>
    </w:p>
    <w:p w14:paraId="000000BF" w14:textId="77777777" w:rsidR="006643B9" w:rsidRDefault="006643B9">
      <w:pPr>
        <w:shd w:val="clear" w:color="auto" w:fill="FFFFFF"/>
        <w:rPr>
          <w:b/>
          <w:sz w:val="22"/>
          <w:szCs w:val="22"/>
        </w:rPr>
      </w:pPr>
    </w:p>
    <w:p w14:paraId="000000C0" w14:textId="77777777" w:rsidR="006643B9" w:rsidRDefault="00000000">
      <w:pPr>
        <w:shd w:val="clear" w:color="auto" w:fill="FFFFFF"/>
        <w:rPr>
          <w:b/>
        </w:rPr>
      </w:pPr>
      <w:r>
        <w:rPr>
          <w:b/>
        </w:rPr>
        <w:t xml:space="preserve">From the Personal information section of the profile: </w:t>
      </w:r>
    </w:p>
    <w:p w14:paraId="000000C1" w14:textId="77777777" w:rsidR="006643B9" w:rsidRDefault="00000000">
      <w:pPr>
        <w:numPr>
          <w:ilvl w:val="0"/>
          <w:numId w:val="22"/>
        </w:numPr>
        <w:shd w:val="clear" w:color="auto" w:fill="FFFFFF"/>
        <w:spacing w:before="60"/>
      </w:pPr>
      <w:r>
        <w:t xml:space="preserve">Go to the </w:t>
      </w:r>
      <w:r>
        <w:rPr>
          <w:b/>
        </w:rPr>
        <w:t>Preferred name</w:t>
      </w:r>
      <w:r>
        <w:t xml:space="preserve"> box.</w:t>
      </w:r>
    </w:p>
    <w:p w14:paraId="000000C2" w14:textId="77777777" w:rsidR="006643B9" w:rsidRDefault="00000000">
      <w:pPr>
        <w:numPr>
          <w:ilvl w:val="0"/>
          <w:numId w:val="22"/>
        </w:numPr>
        <w:shd w:val="clear" w:color="auto" w:fill="FFFFFF"/>
        <w:spacing w:before="60"/>
      </w:pPr>
      <w:r>
        <w:t xml:space="preserve">Select </w:t>
      </w:r>
      <w:r>
        <w:rPr>
          <w:b/>
        </w:rPr>
        <w:t>Edit</w:t>
      </w:r>
      <w:r>
        <w:t>.</w:t>
      </w:r>
    </w:p>
    <w:p w14:paraId="000000C3" w14:textId="5BB06753" w:rsidR="006643B9" w:rsidRDefault="00000000">
      <w:pPr>
        <w:jc w:val="center"/>
      </w:pPr>
      <w:sdt>
        <w:sdtPr>
          <w:tag w:val="goog_rdk_7"/>
          <w:id w:val="-381171725"/>
        </w:sdtPr>
        <w:sdtContent>
          <w:sdt>
            <w:sdtPr>
              <w:tag w:val="goog_rdk_8"/>
              <w:id w:val="2010718195"/>
              <w:showingPlcHdr/>
            </w:sdtPr>
            <w:sdtContent>
              <w:r w:rsidR="00D017B4">
                <w:t xml:space="preserve">     </w:t>
              </w:r>
            </w:sdtContent>
          </w:sdt>
          <w:r>
            <w:rPr>
              <w:noProof/>
            </w:rPr>
            <w:drawing>
              <wp:inline distT="0" distB="0" distL="0" distR="0" wp14:anchorId="32076D30" wp14:editId="0554C2BD">
                <wp:extent cx="5441470" cy="1292165"/>
                <wp:effectExtent l="19050" t="19050" r="26035" b="22860"/>
                <wp:docPr id="105" name="image99.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9.png" descr="Graphical user interface, application, Teams&#10;&#10;Description automatically generated"/>
                        <pic:cNvPicPr preferRelativeResize="0"/>
                      </pic:nvPicPr>
                      <pic:blipFill rotWithShape="1">
                        <a:blip r:embed="rId40"/>
                        <a:srcRect t="39154" r="-3295" b="28168"/>
                        <a:stretch/>
                      </pic:blipFill>
                      <pic:spPr bwMode="auto">
                        <a:xfrm>
                          <a:off x="0" y="0"/>
                          <a:ext cx="5443417" cy="1292627"/>
                        </a:xfrm>
                        <a:prstGeom prst="rect">
                          <a:avLst/>
                        </a:prstGeom>
                        <a:ln w="12700"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sdtContent>
      </w:sdt>
    </w:p>
    <w:p w14:paraId="000000C4" w14:textId="77777777" w:rsidR="006643B9" w:rsidRDefault="00000000">
      <w:pPr>
        <w:numPr>
          <w:ilvl w:val="0"/>
          <w:numId w:val="22"/>
        </w:numPr>
        <w:shd w:val="clear" w:color="auto" w:fill="FFFFFF"/>
        <w:spacing w:before="60"/>
      </w:pPr>
      <w:r>
        <w:t>Enter preferred name.</w:t>
      </w:r>
    </w:p>
    <w:p w14:paraId="000000C5" w14:textId="77777777" w:rsidR="006643B9" w:rsidRDefault="00000000">
      <w:pPr>
        <w:numPr>
          <w:ilvl w:val="0"/>
          <w:numId w:val="22"/>
        </w:numPr>
        <w:shd w:val="clear" w:color="auto" w:fill="FFFFFF"/>
        <w:spacing w:before="60"/>
      </w:pPr>
      <w:r>
        <w:t xml:space="preserve">Click </w:t>
      </w:r>
      <w:r>
        <w:rPr>
          <w:b/>
        </w:rPr>
        <w:t>Save</w:t>
      </w:r>
      <w:r>
        <w:t>.</w:t>
      </w:r>
      <w:r>
        <w:rPr>
          <w:b/>
          <w:sz w:val="28"/>
          <w:szCs w:val="28"/>
        </w:rPr>
        <w:t xml:space="preserve"> </w:t>
      </w:r>
    </w:p>
    <w:p w14:paraId="000000C6" w14:textId="77777777" w:rsidR="006643B9" w:rsidRDefault="00000000">
      <w:pPr>
        <w:rPr>
          <w:sz w:val="34"/>
          <w:szCs w:val="34"/>
        </w:rPr>
      </w:pPr>
      <w:sdt>
        <w:sdtPr>
          <w:tag w:val="goog_rdk_9"/>
          <w:id w:val="619656080"/>
        </w:sdtPr>
        <w:sdtContent/>
      </w:sdt>
      <w:r>
        <w:rPr>
          <w:noProof/>
          <w:sz w:val="34"/>
          <w:szCs w:val="34"/>
        </w:rPr>
        <w:drawing>
          <wp:inline distT="114300" distB="114300" distL="114300" distR="114300" wp14:anchorId="7E7D89EC" wp14:editId="31212111">
            <wp:extent cx="3519488" cy="1304487"/>
            <wp:effectExtent l="12700" t="12700" r="12700" b="12700"/>
            <wp:docPr id="10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41"/>
                    <a:srcRect/>
                    <a:stretch>
                      <a:fillRect/>
                    </a:stretch>
                  </pic:blipFill>
                  <pic:spPr>
                    <a:xfrm>
                      <a:off x="0" y="0"/>
                      <a:ext cx="3519488" cy="1304487"/>
                    </a:xfrm>
                    <a:prstGeom prst="rect">
                      <a:avLst/>
                    </a:prstGeom>
                    <a:ln w="12700">
                      <a:solidFill>
                        <a:srgbClr val="000000"/>
                      </a:solidFill>
                      <a:prstDash val="solid"/>
                    </a:ln>
                  </pic:spPr>
                </pic:pic>
              </a:graphicData>
            </a:graphic>
          </wp:inline>
        </w:drawing>
      </w:r>
    </w:p>
    <w:p w14:paraId="000000C7" w14:textId="77777777" w:rsidR="006643B9" w:rsidRDefault="006643B9">
      <w:pPr>
        <w:shd w:val="clear" w:color="auto" w:fill="FFFFFF"/>
        <w:rPr>
          <w:b/>
          <w:sz w:val="28"/>
          <w:szCs w:val="28"/>
        </w:rPr>
      </w:pPr>
    </w:p>
    <w:p w14:paraId="000000C8" w14:textId="77777777" w:rsidR="006643B9" w:rsidRDefault="00000000" w:rsidP="006564EB">
      <w:pPr>
        <w:pStyle w:val="Heading3"/>
      </w:pPr>
      <w:bookmarkStart w:id="54" w:name="_Toc154744404"/>
      <w:r>
        <w:t>Editing personal information: Gender identity</w:t>
      </w:r>
      <w:bookmarkEnd w:id="54"/>
    </w:p>
    <w:p w14:paraId="000000C9" w14:textId="77777777" w:rsidR="006643B9" w:rsidRDefault="006643B9">
      <w:pPr>
        <w:shd w:val="clear" w:color="auto" w:fill="FFFFFF"/>
        <w:rPr>
          <w:b/>
          <w:sz w:val="22"/>
          <w:szCs w:val="22"/>
        </w:rPr>
      </w:pPr>
    </w:p>
    <w:p w14:paraId="000000CA" w14:textId="77777777" w:rsidR="006643B9" w:rsidRDefault="00000000">
      <w:pPr>
        <w:shd w:val="clear" w:color="auto" w:fill="FFFFFF"/>
        <w:rPr>
          <w:b/>
        </w:rPr>
      </w:pPr>
      <w:r>
        <w:rPr>
          <w:b/>
        </w:rPr>
        <w:t xml:space="preserve">From the Personal information section of the profile: </w:t>
      </w:r>
    </w:p>
    <w:p w14:paraId="000000CB" w14:textId="77777777" w:rsidR="006643B9" w:rsidRDefault="00000000">
      <w:pPr>
        <w:numPr>
          <w:ilvl w:val="0"/>
          <w:numId w:val="4"/>
        </w:numPr>
        <w:shd w:val="clear" w:color="auto" w:fill="FFFFFF"/>
        <w:spacing w:before="60"/>
      </w:pPr>
      <w:r>
        <w:t xml:space="preserve">Go to the </w:t>
      </w:r>
      <w:r>
        <w:rPr>
          <w:b/>
        </w:rPr>
        <w:t>Gender identity</w:t>
      </w:r>
      <w:r>
        <w:t xml:space="preserve"> box.</w:t>
      </w:r>
    </w:p>
    <w:p w14:paraId="000000CC" w14:textId="0F093CAE" w:rsidR="006643B9" w:rsidRDefault="00000000">
      <w:pPr>
        <w:numPr>
          <w:ilvl w:val="0"/>
          <w:numId w:val="4"/>
        </w:numPr>
        <w:shd w:val="clear" w:color="auto" w:fill="FFFFFF"/>
        <w:spacing w:before="60"/>
      </w:pPr>
      <w:r>
        <w:t xml:space="preserve">Select </w:t>
      </w:r>
      <w:r>
        <w:rPr>
          <w:b/>
        </w:rPr>
        <w:t>Edit</w:t>
      </w:r>
      <w:r>
        <w:t>.</w:t>
      </w:r>
    </w:p>
    <w:p w14:paraId="000000CD" w14:textId="3BCC3B42" w:rsidR="006643B9" w:rsidRDefault="00000000">
      <w:pPr>
        <w:jc w:val="center"/>
      </w:pPr>
      <w:sdt>
        <w:sdtPr>
          <w:tag w:val="goog_rdk_11"/>
          <w:id w:val="-1784333218"/>
        </w:sdtPr>
        <w:sdtContent>
          <w:sdt>
            <w:sdtPr>
              <w:tag w:val="goog_rdk_12"/>
              <w:id w:val="514577256"/>
            </w:sdtPr>
            <w:sdtContent/>
          </w:sdt>
          <w:r w:rsidR="009142B7">
            <w:rPr>
              <w:noProof/>
            </w:rPr>
            <w:drawing>
              <wp:inline distT="0" distB="0" distL="0" distR="0" wp14:anchorId="250A264C" wp14:editId="0E2726D4">
                <wp:extent cx="4986068" cy="7368869"/>
                <wp:effectExtent l="0" t="0" r="5080" b="3810"/>
                <wp:docPr id="242953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53573" name="Picture 1" descr="A screenshot of a computer&#10;&#10;Description automatically generated"/>
                        <pic:cNvPicPr/>
                      </pic:nvPicPr>
                      <pic:blipFill rotWithShape="1">
                        <a:blip r:embed="rId42">
                          <a:extLst>
                            <a:ext uri="{28A0092B-C50C-407E-A947-70E740481C1C}">
                              <a14:useLocalDpi xmlns:a14="http://schemas.microsoft.com/office/drawing/2010/main" val="0"/>
                            </a:ext>
                          </a:extLst>
                        </a:blip>
                        <a:srcRect l="11660" t="-211" r="10130" b="39937"/>
                        <a:stretch/>
                      </pic:blipFill>
                      <pic:spPr bwMode="auto">
                        <a:xfrm>
                          <a:off x="0" y="0"/>
                          <a:ext cx="4994832" cy="7381822"/>
                        </a:xfrm>
                        <a:prstGeom prst="rect">
                          <a:avLst/>
                        </a:prstGeom>
                        <a:ln>
                          <a:noFill/>
                        </a:ln>
                        <a:extLst>
                          <a:ext uri="{53640926-AAD7-44D8-BBD7-CCE9431645EC}">
                            <a14:shadowObscured xmlns:a14="http://schemas.microsoft.com/office/drawing/2010/main"/>
                          </a:ext>
                        </a:extLst>
                      </pic:spPr>
                    </pic:pic>
                  </a:graphicData>
                </a:graphic>
              </wp:inline>
            </w:drawing>
          </w:r>
        </w:sdtContent>
      </w:sdt>
    </w:p>
    <w:p w14:paraId="000000CE" w14:textId="77777777" w:rsidR="006643B9" w:rsidRDefault="00000000">
      <w:pPr>
        <w:numPr>
          <w:ilvl w:val="0"/>
          <w:numId w:val="4"/>
        </w:numPr>
        <w:shd w:val="clear" w:color="auto" w:fill="FFFFFF"/>
        <w:spacing w:before="60"/>
      </w:pPr>
      <w:r>
        <w:t>Select a desired gender identity from the options provided.</w:t>
      </w:r>
    </w:p>
    <w:p w14:paraId="000000CF" w14:textId="77777777" w:rsidR="006643B9" w:rsidRDefault="00000000">
      <w:pPr>
        <w:numPr>
          <w:ilvl w:val="0"/>
          <w:numId w:val="4"/>
        </w:numPr>
        <w:shd w:val="clear" w:color="auto" w:fill="FFFFFF"/>
        <w:spacing w:before="60"/>
      </w:pPr>
      <w:r>
        <w:t xml:space="preserve">Click </w:t>
      </w:r>
      <w:r>
        <w:rPr>
          <w:b/>
        </w:rPr>
        <w:t>Save</w:t>
      </w:r>
      <w:r>
        <w:t>.</w:t>
      </w:r>
    </w:p>
    <w:p w14:paraId="000000D0" w14:textId="62A62BD1" w:rsidR="006643B9" w:rsidRDefault="00000000" w:rsidP="009142B7">
      <w:pPr>
        <w:shd w:val="clear" w:color="auto" w:fill="FFFFFF"/>
        <w:spacing w:before="60"/>
      </w:pPr>
      <w:sdt>
        <w:sdtPr>
          <w:tag w:val="goog_rdk_14"/>
          <w:id w:val="-801923259"/>
        </w:sdtPr>
        <w:sdtContent>
          <w:sdt>
            <w:sdtPr>
              <w:tag w:val="goog_rdk_15"/>
              <w:id w:val="1320076369"/>
              <w:showingPlcHdr/>
            </w:sdtPr>
            <w:sdtContent>
              <w:r w:rsidR="009142B7">
                <w:t xml:space="preserve">     </w:t>
              </w:r>
            </w:sdtContent>
          </w:sdt>
        </w:sdtContent>
      </w:sdt>
    </w:p>
    <w:p w14:paraId="7CB7704F" w14:textId="4A5BA451" w:rsidR="006643B9" w:rsidRDefault="00402F97" w:rsidP="00402F97">
      <w:r>
        <w:br w:type="page"/>
      </w:r>
      <w:r w:rsidR="009142B7" w:rsidRPr="009142B7">
        <w:lastRenderedPageBreak/>
        <w:drawing>
          <wp:inline distT="0" distB="0" distL="0" distR="0" wp14:anchorId="38BB93E3" wp14:editId="6E8237FA">
            <wp:extent cx="4591909" cy="6072996"/>
            <wp:effectExtent l="0" t="0" r="0" b="4445"/>
            <wp:docPr id="989809183"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09183" name="Picture 1" descr="A screenshot of a survey&#10;&#10;Description automatically generated"/>
                    <pic:cNvPicPr/>
                  </pic:nvPicPr>
                  <pic:blipFill>
                    <a:blip r:embed="rId43"/>
                    <a:stretch>
                      <a:fillRect/>
                    </a:stretch>
                  </pic:blipFill>
                  <pic:spPr>
                    <a:xfrm>
                      <a:off x="0" y="0"/>
                      <a:ext cx="4604615" cy="6089800"/>
                    </a:xfrm>
                    <a:prstGeom prst="rect">
                      <a:avLst/>
                    </a:prstGeom>
                  </pic:spPr>
                </pic:pic>
              </a:graphicData>
            </a:graphic>
          </wp:inline>
        </w:drawing>
      </w:r>
    </w:p>
    <w:p w14:paraId="3A632910" w14:textId="77777777" w:rsidR="006B181A" w:rsidRDefault="006B181A">
      <w:pPr>
        <w:rPr>
          <w:color w:val="2F5496"/>
          <w:sz w:val="32"/>
          <w:szCs w:val="32"/>
        </w:rPr>
      </w:pPr>
      <w:r>
        <w:br w:type="page"/>
      </w:r>
    </w:p>
    <w:p w14:paraId="000000D5" w14:textId="1225420A" w:rsidR="006643B9" w:rsidRPr="00AE1EF5" w:rsidRDefault="00000000" w:rsidP="00AE1EF5">
      <w:pPr>
        <w:pStyle w:val="Heading1"/>
      </w:pPr>
      <w:bookmarkStart w:id="55" w:name="_Toc154744405"/>
      <w:r w:rsidRPr="00AE1EF5">
        <w:lastRenderedPageBreak/>
        <w:t>Section Overview: Contact Information</w:t>
      </w:r>
      <w:bookmarkEnd w:id="55"/>
    </w:p>
    <w:p w14:paraId="3D54A7A4" w14:textId="77777777" w:rsidR="006B181A" w:rsidRDefault="006B181A" w:rsidP="006B181A">
      <w:pPr>
        <w:pBdr>
          <w:top w:val="nil"/>
          <w:left w:val="nil"/>
          <w:bottom w:val="nil"/>
          <w:right w:val="nil"/>
          <w:between w:val="nil"/>
        </w:pBdr>
        <w:shd w:val="clear" w:color="auto" w:fill="FFFFFF"/>
        <w:rPr>
          <w:color w:val="000000"/>
        </w:rPr>
      </w:pPr>
      <w:r>
        <w:rPr>
          <w:color w:val="000000"/>
        </w:rPr>
        <w:t>This section will give an overview of the contact information that the VA has on file for them. The contact information section will show:</w:t>
      </w:r>
    </w:p>
    <w:p w14:paraId="73B00ADA" w14:textId="77777777" w:rsidR="006B181A" w:rsidRDefault="006B181A" w:rsidP="006B181A">
      <w:pPr>
        <w:numPr>
          <w:ilvl w:val="0"/>
          <w:numId w:val="33"/>
        </w:numPr>
        <w:pBdr>
          <w:top w:val="nil"/>
          <w:left w:val="nil"/>
          <w:bottom w:val="nil"/>
          <w:right w:val="nil"/>
          <w:between w:val="nil"/>
        </w:pBdr>
        <w:shd w:val="clear" w:color="auto" w:fill="FFFFFF"/>
        <w:spacing w:before="60"/>
        <w:rPr>
          <w:color w:val="000000"/>
        </w:rPr>
      </w:pPr>
      <w:r>
        <w:rPr>
          <w:color w:val="000000"/>
        </w:rPr>
        <w:t>Addresses</w:t>
      </w:r>
    </w:p>
    <w:p w14:paraId="439D49F3" w14:textId="77777777" w:rsidR="006B181A" w:rsidRDefault="006B181A" w:rsidP="006B181A">
      <w:pPr>
        <w:numPr>
          <w:ilvl w:val="0"/>
          <w:numId w:val="33"/>
        </w:numPr>
        <w:pBdr>
          <w:top w:val="nil"/>
          <w:left w:val="nil"/>
          <w:bottom w:val="nil"/>
          <w:right w:val="nil"/>
          <w:between w:val="nil"/>
        </w:pBdr>
        <w:shd w:val="clear" w:color="auto" w:fill="FFFFFF"/>
        <w:rPr>
          <w:color w:val="000000"/>
        </w:rPr>
      </w:pPr>
      <w:r>
        <w:rPr>
          <w:color w:val="000000"/>
        </w:rPr>
        <w:t>Phone numbers</w:t>
      </w:r>
    </w:p>
    <w:p w14:paraId="042AD9C1" w14:textId="77777777" w:rsidR="006B181A" w:rsidRDefault="006B181A" w:rsidP="006B181A">
      <w:pPr>
        <w:numPr>
          <w:ilvl w:val="0"/>
          <w:numId w:val="33"/>
        </w:numPr>
        <w:pBdr>
          <w:top w:val="nil"/>
          <w:left w:val="nil"/>
          <w:bottom w:val="nil"/>
          <w:right w:val="nil"/>
          <w:between w:val="nil"/>
        </w:pBdr>
        <w:shd w:val="clear" w:color="auto" w:fill="FFFFFF"/>
        <w:spacing w:after="240"/>
        <w:rPr>
          <w:color w:val="000000"/>
        </w:rPr>
      </w:pPr>
      <w:r>
        <w:rPr>
          <w:color w:val="000000"/>
        </w:rPr>
        <w:t>Email address</w:t>
      </w:r>
    </w:p>
    <w:p w14:paraId="137BABAA" w14:textId="6BECC604" w:rsidR="00B66EEF" w:rsidRDefault="00000000">
      <w:pPr>
        <w:pBdr>
          <w:top w:val="nil"/>
          <w:left w:val="nil"/>
          <w:bottom w:val="nil"/>
          <w:right w:val="nil"/>
          <w:between w:val="nil"/>
        </w:pBdr>
        <w:shd w:val="clear" w:color="auto" w:fill="FFFFFF"/>
        <w:rPr>
          <w:b/>
        </w:rPr>
      </w:pPr>
      <w:r>
        <w:rPr>
          <w:color w:val="000000"/>
        </w:rPr>
        <w:t>For users who have verified their identities (LOA3), and don</w:t>
      </w:r>
      <w:r>
        <w:t>’t have any blocks on their account,</w:t>
      </w:r>
      <w:r>
        <w:rPr>
          <w:color w:val="000000"/>
        </w:rPr>
        <w:t xml:space="preserve"> the </w:t>
      </w:r>
      <w:r>
        <w:rPr>
          <w:b/>
          <w:color w:val="000000"/>
        </w:rPr>
        <w:t>Contact information</w:t>
      </w:r>
      <w:r>
        <w:rPr>
          <w:color w:val="000000"/>
        </w:rPr>
        <w:t xml:space="preserve"> section is accessible from the </w:t>
      </w:r>
      <w:r>
        <w:rPr>
          <w:b/>
          <w:color w:val="000000"/>
        </w:rPr>
        <w:t>Profi</w:t>
      </w:r>
      <w:r>
        <w:rPr>
          <w:b/>
        </w:rPr>
        <w:t xml:space="preserve">le Hub. </w:t>
      </w:r>
    </w:p>
    <w:p w14:paraId="4F81DC69" w14:textId="77777777" w:rsidR="00B66EEF" w:rsidRDefault="00B66EEF">
      <w:pPr>
        <w:pBdr>
          <w:top w:val="nil"/>
          <w:left w:val="nil"/>
          <w:bottom w:val="nil"/>
          <w:right w:val="nil"/>
          <w:between w:val="nil"/>
        </w:pBdr>
        <w:shd w:val="clear" w:color="auto" w:fill="FFFFFF"/>
        <w:rPr>
          <w:b/>
        </w:rPr>
      </w:pPr>
    </w:p>
    <w:p w14:paraId="000000D6" w14:textId="0A75426C" w:rsidR="006643B9" w:rsidRPr="006B181A" w:rsidRDefault="00000000">
      <w:pPr>
        <w:pBdr>
          <w:top w:val="nil"/>
          <w:left w:val="nil"/>
          <w:bottom w:val="nil"/>
          <w:right w:val="nil"/>
          <w:between w:val="nil"/>
        </w:pBdr>
        <w:shd w:val="clear" w:color="auto" w:fill="FFFFFF"/>
        <w:rPr>
          <w:b/>
        </w:rPr>
      </w:pPr>
      <w:r>
        <w:t xml:space="preserve">Alternatively, if the user has already opened another page of the profile, they’ll see the </w:t>
      </w:r>
      <w:r>
        <w:rPr>
          <w:color w:val="000000"/>
        </w:rPr>
        <w:t xml:space="preserve">left-side navigation and can access the </w:t>
      </w:r>
      <w:r>
        <w:t>contact information page from there</w:t>
      </w:r>
      <w:r>
        <w:rPr>
          <w:color w:val="000000"/>
        </w:rPr>
        <w:t>:</w:t>
      </w:r>
    </w:p>
    <w:p w14:paraId="000000D7" w14:textId="60904DC1" w:rsidR="006643B9" w:rsidRDefault="009142B7">
      <w:pPr>
        <w:pBdr>
          <w:top w:val="nil"/>
          <w:left w:val="nil"/>
          <w:bottom w:val="nil"/>
          <w:right w:val="nil"/>
          <w:between w:val="nil"/>
        </w:pBdr>
        <w:shd w:val="clear" w:color="auto" w:fill="FFFFFF"/>
        <w:rPr>
          <w:color w:val="000000"/>
        </w:rPr>
      </w:pPr>
      <w:r w:rsidRPr="009142B7">
        <w:rPr>
          <w:color w:val="000000"/>
        </w:rPr>
        <w:drawing>
          <wp:anchor distT="0" distB="0" distL="114300" distR="114300" simplePos="0" relativeHeight="251668480" behindDoc="0" locked="0" layoutInCell="1" allowOverlap="1" wp14:anchorId="1B03E039" wp14:editId="664729B3">
            <wp:simplePos x="0" y="0"/>
            <wp:positionH relativeFrom="column">
              <wp:posOffset>0</wp:posOffset>
            </wp:positionH>
            <wp:positionV relativeFrom="paragraph">
              <wp:posOffset>0</wp:posOffset>
            </wp:positionV>
            <wp:extent cx="1975449" cy="3592340"/>
            <wp:effectExtent l="0" t="0" r="6350" b="8255"/>
            <wp:wrapSquare wrapText="bothSides"/>
            <wp:docPr id="679610022" name="Picture 1" descr="A screenshot of a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10022" name="Picture 1" descr="A screenshot of a profil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975449" cy="3592340"/>
                    </a:xfrm>
                    <a:prstGeom prst="rect">
                      <a:avLst/>
                    </a:prstGeom>
                  </pic:spPr>
                </pic:pic>
              </a:graphicData>
            </a:graphic>
          </wp:anchor>
        </w:drawing>
      </w:r>
    </w:p>
    <w:p w14:paraId="000000D8" w14:textId="77777777" w:rsidR="006643B9" w:rsidRDefault="00000000">
      <w:pPr>
        <w:pBdr>
          <w:top w:val="nil"/>
          <w:left w:val="nil"/>
          <w:bottom w:val="nil"/>
          <w:right w:val="nil"/>
          <w:between w:val="nil"/>
        </w:pBdr>
        <w:shd w:val="clear" w:color="auto" w:fill="FFFFFF"/>
      </w:pPr>
      <w:r>
        <w:t xml:space="preserve">(note on a mobile device this </w:t>
      </w:r>
      <w:proofErr w:type="gramStart"/>
      <w:r>
        <w:t>left hand</w:t>
      </w:r>
      <w:proofErr w:type="gramEnd"/>
      <w:r>
        <w:t xml:space="preserve"> menu is at the top of the page and is labeled “Profile Menu”)</w:t>
      </w:r>
    </w:p>
    <w:p w14:paraId="7F158F20" w14:textId="77777777" w:rsidR="006B181A" w:rsidRDefault="006B181A">
      <w:pPr>
        <w:pBdr>
          <w:top w:val="nil"/>
          <w:left w:val="nil"/>
          <w:bottom w:val="nil"/>
          <w:right w:val="nil"/>
          <w:between w:val="nil"/>
        </w:pBdr>
        <w:shd w:val="clear" w:color="auto" w:fill="FFFFFF"/>
      </w:pPr>
    </w:p>
    <w:p w14:paraId="000000D9" w14:textId="02B58E54" w:rsidR="006643B9" w:rsidRDefault="009142B7">
      <w:pPr>
        <w:pBdr>
          <w:top w:val="nil"/>
          <w:left w:val="nil"/>
          <w:bottom w:val="nil"/>
          <w:right w:val="nil"/>
          <w:between w:val="nil"/>
        </w:pBdr>
        <w:shd w:val="clear" w:color="auto" w:fill="FFFFFF"/>
      </w:pPr>
      <w:r w:rsidRPr="009142B7">
        <w:drawing>
          <wp:inline distT="0" distB="0" distL="0" distR="0" wp14:anchorId="0A21F161" wp14:editId="08E07393">
            <wp:extent cx="3260785" cy="2095198"/>
            <wp:effectExtent l="0" t="0" r="0" b="635"/>
            <wp:docPr id="602739401"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39401" name="Picture 1" descr="A screenshot of a computer menu&#10;&#10;Description automatically generated"/>
                    <pic:cNvPicPr/>
                  </pic:nvPicPr>
                  <pic:blipFill>
                    <a:blip r:embed="rId45"/>
                    <a:stretch>
                      <a:fillRect/>
                    </a:stretch>
                  </pic:blipFill>
                  <pic:spPr>
                    <a:xfrm>
                      <a:off x="0" y="0"/>
                      <a:ext cx="3265198" cy="2098033"/>
                    </a:xfrm>
                    <a:prstGeom prst="rect">
                      <a:avLst/>
                    </a:prstGeom>
                  </pic:spPr>
                </pic:pic>
              </a:graphicData>
            </a:graphic>
          </wp:inline>
        </w:drawing>
      </w:r>
    </w:p>
    <w:p w14:paraId="000000DA" w14:textId="77777777" w:rsidR="006643B9" w:rsidRDefault="006643B9">
      <w:pPr>
        <w:pBdr>
          <w:top w:val="nil"/>
          <w:left w:val="nil"/>
          <w:bottom w:val="nil"/>
          <w:right w:val="nil"/>
          <w:between w:val="nil"/>
        </w:pBdr>
        <w:shd w:val="clear" w:color="auto" w:fill="FFFFFF"/>
      </w:pPr>
    </w:p>
    <w:p w14:paraId="4D827DF2" w14:textId="77777777" w:rsidR="006B181A" w:rsidRDefault="006B181A">
      <w:pPr>
        <w:pBdr>
          <w:top w:val="nil"/>
          <w:left w:val="nil"/>
          <w:bottom w:val="nil"/>
          <w:right w:val="nil"/>
          <w:between w:val="nil"/>
        </w:pBdr>
        <w:shd w:val="clear" w:color="auto" w:fill="FFFFFF"/>
        <w:rPr>
          <w:color w:val="000000"/>
        </w:rPr>
      </w:pPr>
    </w:p>
    <w:p w14:paraId="3AB90F89" w14:textId="77777777" w:rsidR="006B181A" w:rsidRDefault="006B181A">
      <w:pPr>
        <w:pBdr>
          <w:top w:val="nil"/>
          <w:left w:val="nil"/>
          <w:bottom w:val="nil"/>
          <w:right w:val="nil"/>
          <w:between w:val="nil"/>
        </w:pBdr>
        <w:shd w:val="clear" w:color="auto" w:fill="FFFFFF"/>
        <w:rPr>
          <w:color w:val="000000"/>
        </w:rPr>
      </w:pPr>
    </w:p>
    <w:p w14:paraId="57A28F7D" w14:textId="77777777" w:rsidR="006B181A" w:rsidRDefault="006B181A">
      <w:pPr>
        <w:pBdr>
          <w:top w:val="nil"/>
          <w:left w:val="nil"/>
          <w:bottom w:val="nil"/>
          <w:right w:val="nil"/>
          <w:between w:val="nil"/>
        </w:pBdr>
        <w:shd w:val="clear" w:color="auto" w:fill="FFFFFF"/>
        <w:rPr>
          <w:color w:val="000000"/>
        </w:rPr>
      </w:pPr>
    </w:p>
    <w:p w14:paraId="2A94DD65" w14:textId="77777777" w:rsidR="006B181A" w:rsidRDefault="006B181A">
      <w:pPr>
        <w:pBdr>
          <w:top w:val="nil"/>
          <w:left w:val="nil"/>
          <w:bottom w:val="nil"/>
          <w:right w:val="nil"/>
          <w:between w:val="nil"/>
        </w:pBdr>
        <w:shd w:val="clear" w:color="auto" w:fill="FFFFFF"/>
        <w:rPr>
          <w:color w:val="000000"/>
        </w:rPr>
      </w:pPr>
    </w:p>
    <w:p w14:paraId="53683378" w14:textId="77777777" w:rsidR="006B181A" w:rsidRDefault="006B181A">
      <w:pPr>
        <w:pBdr>
          <w:top w:val="nil"/>
          <w:left w:val="nil"/>
          <w:bottom w:val="nil"/>
          <w:right w:val="nil"/>
          <w:between w:val="nil"/>
        </w:pBdr>
        <w:shd w:val="clear" w:color="auto" w:fill="FFFFFF"/>
        <w:rPr>
          <w:color w:val="000000"/>
        </w:rPr>
      </w:pPr>
    </w:p>
    <w:p w14:paraId="000000DF" w14:textId="7AF078DB" w:rsidR="006643B9" w:rsidRPr="006B181A" w:rsidRDefault="006B181A">
      <w:pPr>
        <w:pBdr>
          <w:top w:val="nil"/>
          <w:left w:val="nil"/>
          <w:bottom w:val="nil"/>
          <w:right w:val="nil"/>
          <w:between w:val="nil"/>
        </w:pBdr>
        <w:shd w:val="clear" w:color="auto" w:fill="FFFFFF"/>
        <w:spacing w:after="240"/>
        <w:rPr>
          <w:color w:val="000000"/>
        </w:rPr>
      </w:pPr>
      <w:r>
        <w:rPr>
          <w:noProof/>
          <w:color w:val="000000"/>
        </w:rPr>
        <w:lastRenderedPageBreak/>
        <w:drawing>
          <wp:inline distT="0" distB="0" distL="0" distR="0" wp14:anchorId="59290038" wp14:editId="14989002">
            <wp:extent cx="5641675" cy="9837622"/>
            <wp:effectExtent l="0" t="0" r="0" b="0"/>
            <wp:docPr id="20760224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2242" name="Picture 2" descr="A screenshot of a computer&#10;&#10;Description automatically generated"/>
                    <pic:cNvPicPr/>
                  </pic:nvPicPr>
                  <pic:blipFill rotWithShape="1">
                    <a:blip r:embed="rId46">
                      <a:extLst>
                        <a:ext uri="{28A0092B-C50C-407E-A947-70E740481C1C}">
                          <a14:useLocalDpi xmlns:a14="http://schemas.microsoft.com/office/drawing/2010/main" val="0"/>
                        </a:ext>
                      </a:extLst>
                    </a:blip>
                    <a:srcRect b="25891"/>
                    <a:stretch/>
                  </pic:blipFill>
                  <pic:spPr bwMode="auto">
                    <a:xfrm>
                      <a:off x="0" y="0"/>
                      <a:ext cx="5650718" cy="9853390"/>
                    </a:xfrm>
                    <a:prstGeom prst="rect">
                      <a:avLst/>
                    </a:prstGeom>
                    <a:ln>
                      <a:noFill/>
                    </a:ln>
                    <a:extLst>
                      <a:ext uri="{53640926-AAD7-44D8-BBD7-CCE9431645EC}">
                        <a14:shadowObscured xmlns:a14="http://schemas.microsoft.com/office/drawing/2010/main"/>
                      </a:ext>
                    </a:extLst>
                  </pic:spPr>
                </pic:pic>
              </a:graphicData>
            </a:graphic>
          </wp:inline>
        </w:drawing>
      </w:r>
    </w:p>
    <w:p w14:paraId="000000E0" w14:textId="77777777" w:rsidR="006643B9" w:rsidRDefault="00000000" w:rsidP="006564EB">
      <w:pPr>
        <w:pStyle w:val="Heading2"/>
      </w:pPr>
      <w:bookmarkStart w:id="56" w:name="_Toc154744406"/>
      <w:r>
        <w:lastRenderedPageBreak/>
        <w:t>User Access</w:t>
      </w:r>
      <w:bookmarkEnd w:id="56"/>
    </w:p>
    <w:p w14:paraId="4BF1859B" w14:textId="77777777" w:rsidR="006A3FC5" w:rsidRDefault="006A3FC5" w:rsidP="006A3FC5">
      <w:pPr>
        <w:pStyle w:val="Heading3"/>
      </w:pPr>
      <w:bookmarkStart w:id="57" w:name="_Toc153876408"/>
      <w:bookmarkStart w:id="58" w:name="_Toc154744407"/>
      <w:r>
        <w:t>Users who have not verified their identity (LOA1)</w:t>
      </w:r>
      <w:bookmarkEnd w:id="57"/>
      <w:bookmarkEnd w:id="58"/>
    </w:p>
    <w:p w14:paraId="0B9F727D" w14:textId="543616D1" w:rsidR="006A3FC5" w:rsidRDefault="006A3FC5" w:rsidP="006A3FC5">
      <w:r>
        <w:t xml:space="preserve">As a reminder, users who have not verified their identity on VA.gov, or users who have a block on their account will only see the </w:t>
      </w:r>
      <w:r>
        <w:rPr>
          <w:b/>
        </w:rPr>
        <w:t>Account security</w:t>
      </w:r>
      <w:r>
        <w:t xml:space="preserve"> section of the VA.gov profile when they go to </w:t>
      </w:r>
      <w:r>
        <w:rPr>
          <w:color w:val="1155CC"/>
          <w:u w:val="single"/>
        </w:rPr>
        <w:t>www.va.gov/profile/contact-information</w:t>
      </w:r>
      <w:r>
        <w:t xml:space="preserve">. They will not see </w:t>
      </w:r>
      <w:r>
        <w:rPr>
          <w:bCs/>
        </w:rPr>
        <w:t xml:space="preserve">the </w:t>
      </w:r>
      <w:r>
        <w:rPr>
          <w:b/>
        </w:rPr>
        <w:t>Contact Information</w:t>
      </w:r>
      <w:r>
        <w:t>.</w:t>
      </w:r>
    </w:p>
    <w:p w14:paraId="7EF7DD74" w14:textId="77777777" w:rsidR="006A3FC5" w:rsidRDefault="006A3FC5" w:rsidP="006A3FC5"/>
    <w:p w14:paraId="05F7A640" w14:textId="77777777" w:rsidR="006A3FC5" w:rsidRDefault="006A3FC5" w:rsidP="006A3FC5">
      <w:pPr>
        <w:pStyle w:val="Heading3"/>
      </w:pPr>
      <w:bookmarkStart w:id="59" w:name="_Toc153876409"/>
      <w:bookmarkStart w:id="60" w:name="_Toc154744408"/>
      <w:r>
        <w:t>Users who have verified their identity (LOA3)</w:t>
      </w:r>
      <w:bookmarkEnd w:id="59"/>
      <w:bookmarkEnd w:id="60"/>
    </w:p>
    <w:p w14:paraId="08B1A983" w14:textId="77777777" w:rsidR="006A3FC5" w:rsidRDefault="006A3FC5" w:rsidP="006A3FC5">
      <w:pPr>
        <w:pBdr>
          <w:top w:val="nil"/>
          <w:left w:val="nil"/>
          <w:bottom w:val="nil"/>
          <w:right w:val="nil"/>
          <w:between w:val="nil"/>
        </w:pBdr>
        <w:shd w:val="clear" w:color="auto" w:fill="FFFFFF"/>
        <w:rPr>
          <w:color w:val="000000"/>
        </w:rPr>
      </w:pPr>
      <w:r>
        <w:rPr>
          <w:color w:val="000000"/>
        </w:rPr>
        <w:t xml:space="preserve">Users who have verified their identities on VA.gov will be able to see </w:t>
      </w:r>
      <w:r>
        <w:rPr>
          <w:b/>
        </w:rPr>
        <w:t>Contact Information</w:t>
      </w:r>
      <w:r>
        <w:rPr>
          <w:color w:val="000000"/>
        </w:rPr>
        <w:t xml:space="preserve"> and all the sections of the profile.</w:t>
      </w:r>
    </w:p>
    <w:p w14:paraId="22C0CC46" w14:textId="77777777" w:rsidR="006A3FC5" w:rsidRDefault="006A3FC5" w:rsidP="006A3FC5">
      <w:pPr>
        <w:pBdr>
          <w:top w:val="nil"/>
          <w:left w:val="nil"/>
          <w:bottom w:val="nil"/>
          <w:right w:val="nil"/>
          <w:between w:val="nil"/>
        </w:pBdr>
        <w:shd w:val="clear" w:color="auto" w:fill="FFFFFF"/>
        <w:rPr>
          <w:color w:val="000000"/>
        </w:rPr>
      </w:pPr>
    </w:p>
    <w:p w14:paraId="5969706C" w14:textId="77777777" w:rsidR="006A3FC5" w:rsidRDefault="006A3FC5" w:rsidP="006A3FC5">
      <w:pPr>
        <w:pStyle w:val="Heading3"/>
      </w:pPr>
      <w:bookmarkStart w:id="61" w:name="_Toc153876410"/>
      <w:bookmarkStart w:id="62" w:name="_Toc154744409"/>
      <w:r>
        <w:t>Users who have a blocked account</w:t>
      </w:r>
      <w:bookmarkEnd w:id="61"/>
      <w:bookmarkEnd w:id="62"/>
    </w:p>
    <w:p w14:paraId="3D0AB4A7" w14:textId="77777777" w:rsidR="006A3FC5" w:rsidRDefault="006A3FC5" w:rsidP="006A3FC5">
      <w:pPr>
        <w:pBdr>
          <w:top w:val="nil"/>
          <w:left w:val="nil"/>
          <w:bottom w:val="nil"/>
          <w:right w:val="nil"/>
          <w:between w:val="nil"/>
        </w:pBdr>
        <w:shd w:val="clear" w:color="auto" w:fill="FFFFFF"/>
        <w:rPr>
          <w:color w:val="000000"/>
        </w:rPr>
      </w:pPr>
      <w:r>
        <w:rPr>
          <w:color w:val="000000"/>
        </w:rPr>
        <w:t>Users who have verified their identities on VA.gov but have a flagged account (</w:t>
      </w:r>
      <w:proofErr w:type="spellStart"/>
      <w:r>
        <w:rPr>
          <w:color w:val="000000"/>
        </w:rPr>
        <w:t>eg.</w:t>
      </w:r>
      <w:proofErr w:type="spellEnd"/>
      <w:r>
        <w:rPr>
          <w:color w:val="000000"/>
        </w:rPr>
        <w:t xml:space="preserve"> have a fiduciary, are deceased, flagged as incompetent) will not be able to use the </w:t>
      </w:r>
      <w:r>
        <w:rPr>
          <w:b/>
        </w:rPr>
        <w:t xml:space="preserve">Contact Information </w:t>
      </w:r>
      <w:r w:rsidRPr="00B20764">
        <w:rPr>
          <w:bCs/>
        </w:rPr>
        <w:t>page</w:t>
      </w:r>
      <w:r>
        <w:rPr>
          <w:color w:val="000000"/>
        </w:rPr>
        <w:t xml:space="preserve">, they will only see the </w:t>
      </w:r>
      <w:r w:rsidRPr="00C252C2">
        <w:rPr>
          <w:b/>
          <w:bCs/>
          <w:color w:val="000000"/>
        </w:rPr>
        <w:t>Account security</w:t>
      </w:r>
      <w:r>
        <w:rPr>
          <w:color w:val="000000"/>
        </w:rPr>
        <w:t xml:space="preserve"> page. If they attempt to navigate to </w:t>
      </w:r>
      <w:hyperlink r:id="rId47" w:history="1">
        <w:r w:rsidRPr="00156A45">
          <w:rPr>
            <w:rStyle w:val="Hyperlink"/>
          </w:rPr>
          <w:t>www.va.gov/profile/contact-information</w:t>
        </w:r>
      </w:hyperlink>
      <w:r>
        <w:t xml:space="preserve"> it will redirect them to </w:t>
      </w:r>
      <w:hyperlink r:id="rId48" w:history="1">
        <w:r w:rsidRPr="0037153D">
          <w:rPr>
            <w:rStyle w:val="Hyperlink"/>
          </w:rPr>
          <w:t>www.va.gov/profile/account-security</w:t>
        </w:r>
      </w:hyperlink>
      <w:r>
        <w:t xml:space="preserve"> and will display a warning message.</w:t>
      </w:r>
    </w:p>
    <w:p w14:paraId="000000E4" w14:textId="77777777" w:rsidR="006643B9" w:rsidRDefault="00000000" w:rsidP="006564EB">
      <w:pPr>
        <w:pStyle w:val="Heading2"/>
      </w:pPr>
      <w:bookmarkStart w:id="63" w:name="_Toc154744410"/>
      <w:r>
        <w:t>Navigation</w:t>
      </w:r>
      <w:bookmarkEnd w:id="63"/>
    </w:p>
    <w:p w14:paraId="000000E5" w14:textId="77777777" w:rsidR="006643B9" w:rsidRDefault="00000000">
      <w:pPr>
        <w:pBdr>
          <w:top w:val="nil"/>
          <w:left w:val="nil"/>
          <w:bottom w:val="nil"/>
          <w:right w:val="nil"/>
          <w:between w:val="nil"/>
        </w:pBdr>
        <w:shd w:val="clear" w:color="auto" w:fill="FFFFFF"/>
        <w:rPr>
          <w:color w:val="000000"/>
        </w:rPr>
      </w:pPr>
      <w:r>
        <w:rPr>
          <w:color w:val="000000"/>
        </w:rPr>
        <w:t xml:space="preserve">Access the </w:t>
      </w:r>
      <w:r>
        <w:rPr>
          <w:b/>
          <w:color w:val="000000"/>
        </w:rPr>
        <w:t>Contact information</w:t>
      </w:r>
      <w:r>
        <w:rPr>
          <w:color w:val="000000"/>
        </w:rPr>
        <w:t xml:space="preserve"> section of the profile via the </w:t>
      </w:r>
      <w:r>
        <w:t>authenticated menu</w:t>
      </w:r>
      <w:r>
        <w:rPr>
          <w:color w:val="000000"/>
        </w:rPr>
        <w:t>:</w:t>
      </w:r>
      <w:r>
        <w:rPr>
          <w:color w:val="000000"/>
        </w:rPr>
        <w:br/>
      </w:r>
    </w:p>
    <w:p w14:paraId="000000E6" w14:textId="77777777" w:rsidR="006643B9" w:rsidRDefault="00000000" w:rsidP="00B66EEF">
      <w:pPr>
        <w:numPr>
          <w:ilvl w:val="0"/>
          <w:numId w:val="6"/>
        </w:numPr>
        <w:pBdr>
          <w:top w:val="nil"/>
          <w:left w:val="nil"/>
          <w:bottom w:val="nil"/>
          <w:right w:val="nil"/>
          <w:between w:val="nil"/>
        </w:pBdr>
        <w:shd w:val="clear" w:color="auto" w:fill="FFFFFF"/>
        <w:rPr>
          <w:color w:val="000000"/>
        </w:rPr>
      </w:pPr>
      <w:r>
        <w:rPr>
          <w:color w:val="000000"/>
        </w:rPr>
        <w:t>Sign into VA.gov (</w:t>
      </w:r>
      <w:hyperlink r:id="rId49">
        <w:r>
          <w:rPr>
            <w:color w:val="000000"/>
            <w:u w:val="single"/>
          </w:rPr>
          <w:t>https://www.va.gov/</w:t>
        </w:r>
      </w:hyperlink>
      <w:r>
        <w:rPr>
          <w:color w:val="000000"/>
        </w:rPr>
        <w:t>).</w:t>
      </w:r>
    </w:p>
    <w:p w14:paraId="000000E7" w14:textId="77777777" w:rsidR="006643B9" w:rsidRDefault="00000000" w:rsidP="00B66EEF">
      <w:pPr>
        <w:numPr>
          <w:ilvl w:val="0"/>
          <w:numId w:val="6"/>
        </w:numPr>
        <w:pBdr>
          <w:top w:val="nil"/>
          <w:left w:val="nil"/>
          <w:bottom w:val="nil"/>
          <w:right w:val="nil"/>
          <w:between w:val="nil"/>
        </w:pBdr>
        <w:shd w:val="clear" w:color="auto" w:fill="FFFFFF"/>
        <w:rPr>
          <w:color w:val="000000"/>
        </w:rPr>
      </w:pPr>
      <w:r>
        <w:rPr>
          <w:color w:val="000000"/>
        </w:rPr>
        <w:t xml:space="preserve">Click the </w:t>
      </w:r>
      <w:r>
        <w:t>authenticated menu</w:t>
      </w:r>
      <w:r>
        <w:rPr>
          <w:color w:val="000000"/>
        </w:rPr>
        <w:t xml:space="preserve"> in the upper right corner of the screen (the user’s name) and select </w:t>
      </w:r>
      <w:r>
        <w:rPr>
          <w:b/>
          <w:color w:val="000000"/>
        </w:rPr>
        <w:t>Profile</w:t>
      </w:r>
      <w:r>
        <w:rPr>
          <w:color w:val="000000"/>
        </w:rPr>
        <w:t>.</w:t>
      </w:r>
    </w:p>
    <w:p w14:paraId="000000E9" w14:textId="349ED9D1" w:rsidR="006643B9" w:rsidRPr="00B66EEF" w:rsidRDefault="00000000" w:rsidP="00B66EEF">
      <w:pPr>
        <w:numPr>
          <w:ilvl w:val="0"/>
          <w:numId w:val="6"/>
        </w:numPr>
        <w:pBdr>
          <w:top w:val="nil"/>
          <w:left w:val="nil"/>
          <w:bottom w:val="nil"/>
          <w:right w:val="nil"/>
          <w:between w:val="nil"/>
        </w:pBdr>
        <w:shd w:val="clear" w:color="auto" w:fill="FFFFFF"/>
        <w:rPr>
          <w:b/>
          <w:sz w:val="28"/>
          <w:szCs w:val="28"/>
        </w:rPr>
      </w:pPr>
      <w:r w:rsidRPr="00B66EEF">
        <w:rPr>
          <w:color w:val="000000"/>
        </w:rPr>
        <w:t xml:space="preserve">Select </w:t>
      </w:r>
      <w:r w:rsidRPr="00B66EEF">
        <w:rPr>
          <w:b/>
          <w:color w:val="000000"/>
        </w:rPr>
        <w:t>Contact information</w:t>
      </w:r>
      <w:r w:rsidR="006B181A" w:rsidRPr="00B66EEF">
        <w:rPr>
          <w:b/>
          <w:color w:val="000000"/>
        </w:rPr>
        <w:t xml:space="preserve"> </w:t>
      </w:r>
      <w:r w:rsidR="006B181A" w:rsidRPr="00B66EEF">
        <w:rPr>
          <w:bCs/>
          <w:color w:val="000000"/>
        </w:rPr>
        <w:t xml:space="preserve">from the </w:t>
      </w:r>
      <w:hyperlink w:anchor="_Section_Overview:_Profile" w:history="1">
        <w:r w:rsidR="006108FD" w:rsidRPr="006108FD">
          <w:rPr>
            <w:rStyle w:val="Hyperlink"/>
            <w:bCs/>
          </w:rPr>
          <w:t xml:space="preserve">Profile </w:t>
        </w:r>
        <w:r w:rsidR="006B181A" w:rsidRPr="006108FD">
          <w:rPr>
            <w:rStyle w:val="Hyperlink"/>
            <w:bCs/>
          </w:rPr>
          <w:t>Hub</w:t>
        </w:r>
      </w:hyperlink>
      <w:r w:rsidRPr="00B66EEF">
        <w:rPr>
          <w:color w:val="000000"/>
        </w:rPr>
        <w:t>.</w:t>
      </w:r>
      <w:r>
        <w:br w:type="page"/>
      </w:r>
    </w:p>
    <w:p w14:paraId="000000EA" w14:textId="15B4907D" w:rsidR="006643B9" w:rsidRDefault="00000000" w:rsidP="006564EB">
      <w:pPr>
        <w:pStyle w:val="Heading2"/>
      </w:pPr>
      <w:bookmarkStart w:id="64" w:name="_Toc154744411"/>
      <w:r>
        <w:lastRenderedPageBreak/>
        <w:t>Functionality</w:t>
      </w:r>
      <w:bookmarkEnd w:id="64"/>
    </w:p>
    <w:p w14:paraId="000000EC" w14:textId="2A1AB2C6" w:rsidR="006643B9" w:rsidRDefault="00000000" w:rsidP="00B66EEF">
      <w:pPr>
        <w:pStyle w:val="Heading3"/>
      </w:pPr>
      <w:bookmarkStart w:id="65" w:name="_Toc154744412"/>
      <w:r>
        <w:t>Editing Contact Information: Addresses</w:t>
      </w:r>
      <w:bookmarkEnd w:id="65"/>
    </w:p>
    <w:p w14:paraId="000000ED" w14:textId="77777777" w:rsidR="006643B9" w:rsidRDefault="00000000" w:rsidP="006564EB">
      <w:pPr>
        <w:pStyle w:val="Heading4"/>
      </w:pPr>
      <w:bookmarkStart w:id="66" w:name="_Toc154744413"/>
      <w:r>
        <w:t>How to edit mailing addresses</w:t>
      </w:r>
      <w:bookmarkEnd w:id="66"/>
    </w:p>
    <w:p w14:paraId="000000EF" w14:textId="74050E06" w:rsidR="006643B9" w:rsidRDefault="00000000" w:rsidP="00B66EEF">
      <w:r>
        <w:t xml:space="preserve">From the </w:t>
      </w:r>
      <w:r>
        <w:rPr>
          <w:b/>
        </w:rPr>
        <w:t>Contact information</w:t>
      </w:r>
      <w:r>
        <w:t xml:space="preserve"> section of the profile:</w:t>
      </w:r>
    </w:p>
    <w:p w14:paraId="000000F0" w14:textId="77777777" w:rsidR="006643B9" w:rsidRDefault="00000000">
      <w:pPr>
        <w:numPr>
          <w:ilvl w:val="0"/>
          <w:numId w:val="9"/>
        </w:numPr>
        <w:shd w:val="clear" w:color="auto" w:fill="FFFFFF"/>
        <w:spacing w:before="60"/>
      </w:pPr>
      <w:r>
        <w:t xml:space="preserve">Go to the </w:t>
      </w:r>
      <w:r>
        <w:rPr>
          <w:b/>
        </w:rPr>
        <w:t>Addresses</w:t>
      </w:r>
      <w:r>
        <w:t xml:space="preserve"> box.</w:t>
      </w:r>
    </w:p>
    <w:p w14:paraId="000000F1" w14:textId="77777777" w:rsidR="006643B9" w:rsidRDefault="00000000">
      <w:pPr>
        <w:numPr>
          <w:ilvl w:val="0"/>
          <w:numId w:val="9"/>
        </w:numPr>
        <w:shd w:val="clear" w:color="auto" w:fill="FFFFFF"/>
      </w:pPr>
      <w:r>
        <w:t xml:space="preserve">Select </w:t>
      </w:r>
      <w:r>
        <w:rPr>
          <w:b/>
        </w:rPr>
        <w:t>Edit</w:t>
      </w:r>
      <w:r>
        <w:t xml:space="preserve"> for the </w:t>
      </w:r>
      <w:r>
        <w:rPr>
          <w:b/>
        </w:rPr>
        <w:t>Mailing address</w:t>
      </w:r>
      <w:r>
        <w:t xml:space="preserve"> field.</w:t>
      </w:r>
      <w:r>
        <w:rPr>
          <w:noProof/>
        </w:rPr>
        <w:drawing>
          <wp:anchor distT="0" distB="0" distL="114300" distR="114300" simplePos="0" relativeHeight="251660288" behindDoc="0" locked="0" layoutInCell="1" hidden="0" allowOverlap="1" wp14:anchorId="09BFDAD3" wp14:editId="203A82DB">
            <wp:simplePos x="0" y="0"/>
            <wp:positionH relativeFrom="column">
              <wp:posOffset>214630</wp:posOffset>
            </wp:positionH>
            <wp:positionV relativeFrom="paragraph">
              <wp:posOffset>305435</wp:posOffset>
            </wp:positionV>
            <wp:extent cx="5216694" cy="5062311"/>
            <wp:effectExtent l="0" t="0" r="0" b="0"/>
            <wp:wrapTopAndBottom distT="0" distB="0"/>
            <wp:docPr id="45" name="image35.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text, application, email&#10;&#10;Description automatically generated"/>
                    <pic:cNvPicPr preferRelativeResize="0"/>
                  </pic:nvPicPr>
                  <pic:blipFill>
                    <a:blip r:embed="rId50"/>
                    <a:srcRect/>
                    <a:stretch>
                      <a:fillRect/>
                    </a:stretch>
                  </pic:blipFill>
                  <pic:spPr>
                    <a:xfrm>
                      <a:off x="0" y="0"/>
                      <a:ext cx="5216694" cy="5062311"/>
                    </a:xfrm>
                    <a:prstGeom prst="rect">
                      <a:avLst/>
                    </a:prstGeom>
                    <a:ln/>
                  </pic:spPr>
                </pic:pic>
              </a:graphicData>
            </a:graphic>
          </wp:anchor>
        </w:drawing>
      </w:r>
    </w:p>
    <w:p w14:paraId="000000F2" w14:textId="77777777" w:rsidR="006643B9" w:rsidRDefault="00000000">
      <w:r>
        <w:br w:type="page"/>
      </w:r>
    </w:p>
    <w:p w14:paraId="763592EA" w14:textId="77777777" w:rsidR="00B66EEF" w:rsidRDefault="00000000" w:rsidP="00B66EEF">
      <w:pPr>
        <w:numPr>
          <w:ilvl w:val="0"/>
          <w:numId w:val="9"/>
        </w:numPr>
        <w:shd w:val="clear" w:color="auto" w:fill="FFFFFF"/>
        <w:spacing w:before="60"/>
        <w:rPr>
          <w:b/>
        </w:rPr>
      </w:pPr>
      <w:r>
        <w:lastRenderedPageBreak/>
        <w:t>Enter the latest information.</w:t>
      </w:r>
      <w:r>
        <w:rPr>
          <w:b/>
        </w:rPr>
        <w:t xml:space="preserve"> </w:t>
      </w:r>
      <w:r w:rsidR="00B66EEF">
        <w:rPr>
          <w:b/>
        </w:rPr>
        <w:br/>
      </w:r>
      <w:r w:rsidR="00B66EEF">
        <w:rPr>
          <w:b/>
        </w:rPr>
        <w:br/>
      </w:r>
      <w:r>
        <w:rPr>
          <w:b/>
          <w:noProof/>
        </w:rPr>
        <w:drawing>
          <wp:inline distT="114300" distB="114300" distL="114300" distR="114300" wp14:anchorId="7FBAD9DB" wp14:editId="3E449FA5">
            <wp:extent cx="4624388" cy="7602553"/>
            <wp:effectExtent l="12700" t="12700" r="12700" b="12700"/>
            <wp:docPr id="11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51"/>
                    <a:srcRect/>
                    <a:stretch>
                      <a:fillRect/>
                    </a:stretch>
                  </pic:blipFill>
                  <pic:spPr>
                    <a:xfrm>
                      <a:off x="0" y="0"/>
                      <a:ext cx="4624388" cy="7602553"/>
                    </a:xfrm>
                    <a:prstGeom prst="rect">
                      <a:avLst/>
                    </a:prstGeom>
                    <a:ln w="12700">
                      <a:solidFill>
                        <a:srgbClr val="000000"/>
                      </a:solidFill>
                      <a:prstDash val="solid"/>
                    </a:ln>
                  </pic:spPr>
                </pic:pic>
              </a:graphicData>
            </a:graphic>
          </wp:inline>
        </w:drawing>
      </w:r>
    </w:p>
    <w:p w14:paraId="09F50F60" w14:textId="77777777" w:rsidR="00B66EEF" w:rsidRPr="00B66EEF" w:rsidRDefault="00000000" w:rsidP="00B66EEF">
      <w:pPr>
        <w:numPr>
          <w:ilvl w:val="0"/>
          <w:numId w:val="9"/>
        </w:numPr>
        <w:shd w:val="clear" w:color="auto" w:fill="FFFFFF"/>
        <w:spacing w:before="60"/>
      </w:pPr>
      <w:r>
        <w:lastRenderedPageBreak/>
        <w:t xml:space="preserve">If a user lives on a U.S. military base, they can check the box that says </w:t>
      </w:r>
      <w:r w:rsidRPr="00B66EEF">
        <w:rPr>
          <w:b/>
        </w:rPr>
        <w:t>I live on a United States military base outside of the United States.</w:t>
      </w:r>
      <w:r w:rsidR="00B66EEF">
        <w:br/>
      </w:r>
      <w:r w:rsidR="00B66EEF" w:rsidRPr="00B66EEF">
        <w:drawing>
          <wp:inline distT="0" distB="0" distL="0" distR="0" wp14:anchorId="6EFB9898" wp14:editId="0FA20C43">
            <wp:extent cx="5943600" cy="3446780"/>
            <wp:effectExtent l="0" t="0" r="0" b="1270"/>
            <wp:docPr id="1723295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95060" name="Picture 1" descr="A screenshot of a computer&#10;&#10;Description automatically generated"/>
                    <pic:cNvPicPr/>
                  </pic:nvPicPr>
                  <pic:blipFill>
                    <a:blip r:embed="rId52"/>
                    <a:stretch>
                      <a:fillRect/>
                    </a:stretch>
                  </pic:blipFill>
                  <pic:spPr>
                    <a:xfrm>
                      <a:off x="0" y="0"/>
                      <a:ext cx="5943600" cy="3446780"/>
                    </a:xfrm>
                    <a:prstGeom prst="rect">
                      <a:avLst/>
                    </a:prstGeom>
                  </pic:spPr>
                </pic:pic>
              </a:graphicData>
            </a:graphic>
          </wp:inline>
        </w:drawing>
      </w:r>
    </w:p>
    <w:p w14:paraId="000000F7" w14:textId="5F3EDEC5" w:rsidR="006643B9" w:rsidRDefault="00000000" w:rsidP="00B66EEF">
      <w:pPr>
        <w:numPr>
          <w:ilvl w:val="0"/>
          <w:numId w:val="9"/>
        </w:numPr>
        <w:shd w:val="clear" w:color="auto" w:fill="FFFFFF"/>
        <w:spacing w:before="60"/>
      </w:pPr>
      <w:r>
        <w:t xml:space="preserve">Click </w:t>
      </w:r>
      <w:r w:rsidRPr="00B66EEF">
        <w:rPr>
          <w:b/>
        </w:rPr>
        <w:t>Save</w:t>
      </w:r>
      <w:r>
        <w:t xml:space="preserve"> to save.</w:t>
      </w:r>
    </w:p>
    <w:p w14:paraId="000000F8" w14:textId="61E02CB9" w:rsidR="00D41189" w:rsidRDefault="00D41189">
      <w:pPr>
        <w:rPr>
          <w:b/>
        </w:rPr>
      </w:pPr>
      <w:r>
        <w:rPr>
          <w:b/>
        </w:rPr>
        <w:br w:type="page"/>
      </w:r>
    </w:p>
    <w:p w14:paraId="7020A2D3" w14:textId="77777777" w:rsidR="006643B9" w:rsidRDefault="006643B9">
      <w:pPr>
        <w:rPr>
          <w:b/>
        </w:rPr>
      </w:pPr>
    </w:p>
    <w:p w14:paraId="000000F9" w14:textId="77777777" w:rsidR="006643B9" w:rsidRDefault="00000000" w:rsidP="006564EB">
      <w:pPr>
        <w:pStyle w:val="Heading4"/>
      </w:pPr>
      <w:bookmarkStart w:id="67" w:name="_Toc154744414"/>
      <w:r>
        <w:t>How to edit home addresses</w:t>
      </w:r>
      <w:bookmarkEnd w:id="67"/>
    </w:p>
    <w:p w14:paraId="5C740BD8" w14:textId="77777777" w:rsidR="00D41189" w:rsidRDefault="00D41189">
      <w:pPr>
        <w:shd w:val="clear" w:color="auto" w:fill="FFFFFF"/>
      </w:pPr>
    </w:p>
    <w:p w14:paraId="000000FC" w14:textId="195B8741" w:rsidR="006643B9" w:rsidRDefault="00000000">
      <w:pPr>
        <w:shd w:val="clear" w:color="auto" w:fill="FFFFFF"/>
      </w:pPr>
      <w:r>
        <w:t xml:space="preserve">From the </w:t>
      </w:r>
      <w:r>
        <w:rPr>
          <w:b/>
        </w:rPr>
        <w:t>Contact information</w:t>
      </w:r>
      <w:r>
        <w:t xml:space="preserve"> section of the profile:</w:t>
      </w:r>
    </w:p>
    <w:p w14:paraId="000000FD" w14:textId="77777777" w:rsidR="006643B9" w:rsidRDefault="00000000" w:rsidP="00B66EEF">
      <w:pPr>
        <w:numPr>
          <w:ilvl w:val="0"/>
          <w:numId w:val="14"/>
        </w:numPr>
        <w:shd w:val="clear" w:color="auto" w:fill="FFFFFF"/>
      </w:pPr>
      <w:r>
        <w:t xml:space="preserve">Go to the </w:t>
      </w:r>
      <w:r>
        <w:rPr>
          <w:b/>
        </w:rPr>
        <w:t>Address</w:t>
      </w:r>
      <w:r>
        <w:t xml:space="preserve"> box.</w:t>
      </w:r>
    </w:p>
    <w:p w14:paraId="0449D6B1" w14:textId="77777777" w:rsidR="00B66EEF" w:rsidRDefault="00000000" w:rsidP="00B66EEF">
      <w:pPr>
        <w:numPr>
          <w:ilvl w:val="0"/>
          <w:numId w:val="14"/>
        </w:numPr>
        <w:shd w:val="clear" w:color="auto" w:fill="FFFFFF"/>
      </w:pPr>
      <w:r>
        <w:t xml:space="preserve">Select </w:t>
      </w:r>
      <w:r w:rsidRPr="00B66EEF">
        <w:rPr>
          <w:b/>
        </w:rPr>
        <w:t>Edit</w:t>
      </w:r>
      <w:r>
        <w:t xml:space="preserve"> for the </w:t>
      </w:r>
      <w:r w:rsidRPr="00B66EEF">
        <w:rPr>
          <w:b/>
        </w:rPr>
        <w:t xml:space="preserve">Home address </w:t>
      </w:r>
      <w:r>
        <w:t>field.</w:t>
      </w:r>
    </w:p>
    <w:p w14:paraId="513B733D" w14:textId="77777777" w:rsidR="00D41189" w:rsidRDefault="00000000" w:rsidP="00D41189">
      <w:pPr>
        <w:numPr>
          <w:ilvl w:val="0"/>
          <w:numId w:val="14"/>
        </w:numPr>
        <w:shd w:val="clear" w:color="auto" w:fill="FFFFFF"/>
      </w:pPr>
      <w:r>
        <w:t>Enter the latest information.</w:t>
      </w:r>
      <w:r w:rsidR="00D41189">
        <w:t xml:space="preserve"> (</w:t>
      </w:r>
      <w:r w:rsidR="00D41189">
        <w:t xml:space="preserve">If a user has the same home address as their mailing address, they can check the box that says </w:t>
      </w:r>
      <w:r w:rsidR="00D41189">
        <w:rPr>
          <w:b/>
        </w:rPr>
        <w:t>My home address is the same as my mailing address</w:t>
      </w:r>
      <w:r w:rsidR="00D41189">
        <w:t>.</w:t>
      </w:r>
      <w:r w:rsidR="00D41189">
        <w:t>)</w:t>
      </w:r>
      <w:r w:rsidR="00D41189">
        <w:br/>
      </w:r>
      <w:r w:rsidR="00D41189">
        <w:br/>
      </w:r>
      <w:r w:rsidR="00D41189" w:rsidRPr="00D41189">
        <w:drawing>
          <wp:inline distT="0" distB="0" distL="0" distR="0" wp14:anchorId="04E5DE0F" wp14:editId="7B7275AE">
            <wp:extent cx="3621024" cy="3448594"/>
            <wp:effectExtent l="0" t="0" r="0" b="0"/>
            <wp:docPr id="1461670049" name="Picture 1" descr="A screenshot of a contact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670049" name="Picture 1" descr="A screenshot of a contact information&#10;&#10;Description automatically generated"/>
                    <pic:cNvPicPr/>
                  </pic:nvPicPr>
                  <pic:blipFill>
                    <a:blip r:embed="rId53"/>
                    <a:stretch>
                      <a:fillRect/>
                    </a:stretch>
                  </pic:blipFill>
                  <pic:spPr>
                    <a:xfrm>
                      <a:off x="0" y="0"/>
                      <a:ext cx="3630416" cy="3457538"/>
                    </a:xfrm>
                    <a:prstGeom prst="rect">
                      <a:avLst/>
                    </a:prstGeom>
                  </pic:spPr>
                </pic:pic>
              </a:graphicData>
            </a:graphic>
          </wp:inline>
        </w:drawing>
      </w:r>
      <w:r w:rsidR="00D41189">
        <w:br/>
      </w:r>
      <w:r w:rsidR="00D41189">
        <w:rPr>
          <w:noProof/>
        </w:rPr>
        <w:lastRenderedPageBreak/>
        <w:drawing>
          <wp:anchor distT="0" distB="0" distL="114300" distR="114300" simplePos="0" relativeHeight="251669504" behindDoc="1" locked="0" layoutInCell="1" allowOverlap="1" wp14:anchorId="4923329C" wp14:editId="7FB3DBED">
            <wp:simplePos x="0" y="0"/>
            <wp:positionH relativeFrom="column">
              <wp:posOffset>479908</wp:posOffset>
            </wp:positionH>
            <wp:positionV relativeFrom="paragraph">
              <wp:posOffset>19050</wp:posOffset>
            </wp:positionV>
            <wp:extent cx="3098476" cy="5594470"/>
            <wp:effectExtent l="19050" t="19050" r="26035" b="25400"/>
            <wp:wrapTight wrapText="bothSides">
              <wp:wrapPolygon edited="0">
                <wp:start x="-133" y="-74"/>
                <wp:lineTo x="-133" y="21625"/>
                <wp:lineTo x="21649" y="21625"/>
                <wp:lineTo x="21649" y="-74"/>
                <wp:lineTo x="-133" y="-74"/>
              </wp:wrapPolygon>
            </wp:wrapTight>
            <wp:docPr id="86" name="image76.png" descr="A screenshot of a login form&#10;&#10;Description automatically generated"/>
            <wp:cNvGraphicFramePr/>
            <a:graphic xmlns:a="http://schemas.openxmlformats.org/drawingml/2006/main">
              <a:graphicData uri="http://schemas.openxmlformats.org/drawingml/2006/picture">
                <pic:pic xmlns:pic="http://schemas.openxmlformats.org/drawingml/2006/picture">
                  <pic:nvPicPr>
                    <pic:cNvPr id="86" name="image76.png" descr="A screenshot of a login form&#10;&#10;Description automatically generated"/>
                    <pic:cNvPicPr preferRelativeResize="0"/>
                  </pic:nvPicPr>
                  <pic:blipFill>
                    <a:blip r:embed="rId54" cstate="print">
                      <a:extLst>
                        <a:ext uri="{28A0092B-C50C-407E-A947-70E740481C1C}">
                          <a14:useLocalDpi xmlns:a14="http://schemas.microsoft.com/office/drawing/2010/main" val="0"/>
                        </a:ext>
                      </a:extLst>
                    </a:blip>
                    <a:srcRect/>
                    <a:stretch>
                      <a:fillRect/>
                    </a:stretch>
                  </pic:blipFill>
                  <pic:spPr>
                    <a:xfrm>
                      <a:off x="0" y="0"/>
                      <a:ext cx="3098476" cy="5594470"/>
                    </a:xfrm>
                    <a:prstGeom prst="rect">
                      <a:avLst/>
                    </a:prstGeom>
                    <a:ln w="12700">
                      <a:solidFill>
                        <a:srgbClr val="000000"/>
                      </a:solidFill>
                      <a:prstDash val="solid"/>
                    </a:ln>
                  </pic:spPr>
                </pic:pic>
              </a:graphicData>
            </a:graphic>
          </wp:anchor>
        </w:drawing>
      </w:r>
      <w:r w:rsidR="00D41189">
        <w:br/>
      </w:r>
      <w:r w:rsidR="00D41189">
        <w:br/>
      </w:r>
      <w:r w:rsidR="00D41189">
        <w:rPr>
          <w:noProof/>
        </w:rPr>
        <w:lastRenderedPageBreak/>
        <w:drawing>
          <wp:inline distT="0" distB="0" distL="0" distR="0" wp14:anchorId="3B7B30C1" wp14:editId="4424562E">
            <wp:extent cx="4474845" cy="2353310"/>
            <wp:effectExtent l="0" t="0" r="1905" b="8890"/>
            <wp:docPr id="11028816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74845" cy="2353310"/>
                    </a:xfrm>
                    <a:prstGeom prst="rect">
                      <a:avLst/>
                    </a:prstGeom>
                    <a:noFill/>
                  </pic:spPr>
                </pic:pic>
              </a:graphicData>
            </a:graphic>
          </wp:inline>
        </w:drawing>
      </w:r>
      <w:r w:rsidR="00D41189">
        <w:br/>
      </w:r>
    </w:p>
    <w:p w14:paraId="2CDF935B" w14:textId="072C7828" w:rsidR="00D41189" w:rsidRPr="00D41189" w:rsidRDefault="00000000" w:rsidP="006564EB">
      <w:pPr>
        <w:numPr>
          <w:ilvl w:val="0"/>
          <w:numId w:val="14"/>
        </w:numPr>
        <w:shd w:val="clear" w:color="auto" w:fill="FFFFFF"/>
      </w:pPr>
      <w:r w:rsidRPr="00D41189">
        <w:rPr>
          <w:b/>
          <w:color w:val="000000"/>
        </w:rPr>
        <w:t>Click</w:t>
      </w:r>
      <w:r w:rsidRPr="00D41189">
        <w:rPr>
          <w:color w:val="000000"/>
        </w:rPr>
        <w:t xml:space="preserve"> </w:t>
      </w:r>
      <w:r w:rsidRPr="00D41189">
        <w:rPr>
          <w:b/>
        </w:rPr>
        <w:t>Save</w:t>
      </w:r>
      <w:r w:rsidRPr="00D41189">
        <w:rPr>
          <w:color w:val="000000"/>
        </w:rPr>
        <w:t xml:space="preserve"> to save.</w:t>
      </w:r>
      <w:r w:rsidR="00D41189">
        <w:rPr>
          <w:color w:val="000000"/>
        </w:rPr>
        <w:br/>
      </w:r>
    </w:p>
    <w:p w14:paraId="358C82FC" w14:textId="77777777" w:rsidR="00D41189" w:rsidRDefault="00D41189" w:rsidP="00D41189">
      <w:pPr>
        <w:shd w:val="clear" w:color="auto" w:fill="FFFFFF"/>
      </w:pPr>
    </w:p>
    <w:p w14:paraId="0C19243A" w14:textId="77777777" w:rsidR="00D41189" w:rsidRDefault="00D41189">
      <w:pPr>
        <w:rPr>
          <w:b/>
        </w:rPr>
      </w:pPr>
      <w:r>
        <w:br w:type="page"/>
      </w:r>
    </w:p>
    <w:p w14:paraId="00000105" w14:textId="1EADC988" w:rsidR="006643B9" w:rsidRDefault="00000000" w:rsidP="006564EB">
      <w:pPr>
        <w:pStyle w:val="Heading4"/>
      </w:pPr>
      <w:bookmarkStart w:id="68" w:name="_Toc154744415"/>
      <w:r>
        <w:lastRenderedPageBreak/>
        <w:t>Address validation</w:t>
      </w:r>
      <w:bookmarkEnd w:id="68"/>
    </w:p>
    <w:p w14:paraId="00000106" w14:textId="77777777" w:rsidR="006643B9" w:rsidRDefault="006643B9"/>
    <w:p w14:paraId="00000107" w14:textId="1A10293D" w:rsidR="006643B9" w:rsidRDefault="00000000">
      <w:r>
        <w:t xml:space="preserve">When </w:t>
      </w:r>
      <w:r w:rsidR="006564EB">
        <w:t xml:space="preserve">users </w:t>
      </w:r>
      <w:r>
        <w:t>update and save their addresses, the VA.gov profile checks the likelihood that the U.S. Postal Service will be able to deliver mail to them. This is called address validation.</w:t>
      </w:r>
    </w:p>
    <w:p w14:paraId="00000108" w14:textId="77777777" w:rsidR="006643B9" w:rsidRDefault="006643B9"/>
    <w:p w14:paraId="69215657" w14:textId="2418BB48" w:rsidR="009B622A" w:rsidRDefault="009B622A" w:rsidP="009B622A">
      <w:r>
        <w:t xml:space="preserve">In all the </w:t>
      </w:r>
      <w:r>
        <w:t>scenarios detailed</w:t>
      </w:r>
      <w:r>
        <w:t xml:space="preserve">, a person can edit the address they originally entered or choose to override the warning and save the address they entered as-is. If there is an address suggestion, they can </w:t>
      </w:r>
      <w:r>
        <w:t>select that</w:t>
      </w:r>
      <w:r>
        <w:t>.</w:t>
      </w:r>
    </w:p>
    <w:p w14:paraId="3EFA34DA" w14:textId="77777777" w:rsidR="009B622A" w:rsidRDefault="009B622A" w:rsidP="009B622A"/>
    <w:p w14:paraId="2ABA88AA" w14:textId="63D59158" w:rsidR="009B622A" w:rsidRDefault="009B622A">
      <w:r>
        <w:t>After the user saves an address, the form closes. The new address will be visible in their profile.</w:t>
      </w:r>
    </w:p>
    <w:p w14:paraId="61DFFE08" w14:textId="77777777" w:rsidR="009B622A" w:rsidRDefault="009B622A"/>
    <w:p w14:paraId="22BC3F14" w14:textId="1335D528" w:rsidR="00D41189" w:rsidRDefault="00000000" w:rsidP="00D41189">
      <w:r>
        <w:t>If someone tries to save an address that our system flags as problematic, they will see one of the following:</w:t>
      </w:r>
    </w:p>
    <w:p w14:paraId="056E4DA4" w14:textId="77777777" w:rsidR="00D41189" w:rsidRDefault="00D41189" w:rsidP="00D41189"/>
    <w:p w14:paraId="1BDE4F8C" w14:textId="76386A2F" w:rsidR="00D41189" w:rsidRDefault="00000000" w:rsidP="00D41189">
      <w:pPr>
        <w:pStyle w:val="Heading5"/>
      </w:pPr>
      <w:bookmarkStart w:id="69" w:name="_Toc154744416"/>
      <w:r>
        <w:t>A prompt to confirm the address, with potential address suggestions</w:t>
      </w:r>
      <w:r w:rsidR="00D41189">
        <w:t>:</w:t>
      </w:r>
      <w:bookmarkEnd w:id="69"/>
    </w:p>
    <w:p w14:paraId="0000010B" w14:textId="05EFAE24" w:rsidR="006643B9" w:rsidRPr="00D41189" w:rsidRDefault="00000000" w:rsidP="00D41189">
      <w:r>
        <w:rPr>
          <w:noProof/>
        </w:rPr>
        <w:drawing>
          <wp:inline distT="114300" distB="114300" distL="114300" distR="114300" wp14:anchorId="0E447C83" wp14:editId="44D3A4E4">
            <wp:extent cx="2680259" cy="3178912"/>
            <wp:effectExtent l="19050" t="19050" r="25400" b="21590"/>
            <wp:docPr id="8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6"/>
                    <a:srcRect/>
                    <a:stretch>
                      <a:fillRect/>
                    </a:stretch>
                  </pic:blipFill>
                  <pic:spPr>
                    <a:xfrm>
                      <a:off x="0" y="0"/>
                      <a:ext cx="2681708" cy="3180631"/>
                    </a:xfrm>
                    <a:prstGeom prst="rect">
                      <a:avLst/>
                    </a:prstGeom>
                    <a:ln w="12700">
                      <a:solidFill>
                        <a:srgbClr val="000000"/>
                      </a:solidFill>
                      <a:prstDash val="solid"/>
                    </a:ln>
                  </pic:spPr>
                </pic:pic>
              </a:graphicData>
            </a:graphic>
          </wp:inline>
        </w:drawing>
      </w:r>
      <w:r>
        <w:br w:type="page"/>
      </w:r>
    </w:p>
    <w:p w14:paraId="0000010C" w14:textId="44150A49" w:rsidR="006643B9" w:rsidRDefault="00000000" w:rsidP="00D41189">
      <w:pPr>
        <w:pStyle w:val="Heading5"/>
      </w:pPr>
      <w:bookmarkStart w:id="70" w:name="_Toc154744417"/>
      <w:r>
        <w:lastRenderedPageBreak/>
        <w:t>A prompt to confirm the address, with no suggestions</w:t>
      </w:r>
      <w:r w:rsidR="00D41189">
        <w:t>:</w:t>
      </w:r>
      <w:bookmarkEnd w:id="70"/>
    </w:p>
    <w:p w14:paraId="40F01ED1" w14:textId="2C3AABF8" w:rsidR="00D41189" w:rsidRDefault="00000000" w:rsidP="00D41189">
      <w:sdt>
        <w:sdtPr>
          <w:tag w:val="goog_rdk_17"/>
          <w:id w:val="165299617"/>
        </w:sdtPr>
        <w:sdtEndPr/>
        <w:sdtContent>
          <w:sdt>
            <w:sdtPr>
              <w:tag w:val="goog_rdk_18"/>
              <w:id w:val="750933500"/>
              <w:showingPlcHdr/>
            </w:sdtPr>
            <w:sdtContent>
              <w:r w:rsidR="00D41189">
                <w:t xml:space="preserve">     </w:t>
              </w:r>
            </w:sdtContent>
          </w:sdt>
          <w:r>
            <w:rPr>
              <w:noProof/>
            </w:rPr>
            <w:drawing>
              <wp:inline distT="114300" distB="114300" distL="114300" distR="114300" wp14:anchorId="09F9F823" wp14:editId="67500584">
                <wp:extent cx="3366923" cy="3005411"/>
                <wp:effectExtent l="19050" t="19050" r="24130" b="24130"/>
                <wp:docPr id="8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57"/>
                        <a:srcRect/>
                        <a:stretch>
                          <a:fillRect/>
                        </a:stretch>
                      </pic:blipFill>
                      <pic:spPr>
                        <a:xfrm>
                          <a:off x="0" y="0"/>
                          <a:ext cx="3372767" cy="3010627"/>
                        </a:xfrm>
                        <a:prstGeom prst="rect">
                          <a:avLst/>
                        </a:prstGeom>
                        <a:ln w="12700">
                          <a:solidFill>
                            <a:srgbClr val="000000"/>
                          </a:solidFill>
                          <a:prstDash val="solid"/>
                        </a:ln>
                      </pic:spPr>
                    </pic:pic>
                  </a:graphicData>
                </a:graphic>
              </wp:inline>
            </w:drawing>
          </w:r>
        </w:sdtContent>
      </w:sdt>
    </w:p>
    <w:p w14:paraId="2DC0F851" w14:textId="77777777" w:rsidR="00D41189" w:rsidRDefault="00D41189" w:rsidP="00D41189">
      <w:pPr>
        <w:pBdr>
          <w:top w:val="nil"/>
          <w:left w:val="nil"/>
          <w:bottom w:val="nil"/>
          <w:right w:val="nil"/>
          <w:between w:val="nil"/>
        </w:pBdr>
      </w:pPr>
    </w:p>
    <w:p w14:paraId="0000010E" w14:textId="5DF611C8" w:rsidR="006643B9" w:rsidRPr="00D41189" w:rsidRDefault="00000000" w:rsidP="00D41189">
      <w:pPr>
        <w:pStyle w:val="Heading5"/>
        <w:rPr>
          <w:i/>
        </w:rPr>
      </w:pPr>
      <w:bookmarkStart w:id="71" w:name="_Toc154744418"/>
      <w:r w:rsidRPr="00D41189">
        <w:t>A prompt to add a unit number</w:t>
      </w:r>
      <w:r w:rsidR="00D41189">
        <w:t>:</w:t>
      </w:r>
      <w:bookmarkEnd w:id="71"/>
    </w:p>
    <w:p w14:paraId="0000010F" w14:textId="77777777" w:rsidR="006643B9" w:rsidRDefault="00000000" w:rsidP="00D41189">
      <w:sdt>
        <w:sdtPr>
          <w:tag w:val="goog_rdk_20"/>
          <w:id w:val="68703001"/>
        </w:sdtPr>
        <w:sdtContent>
          <w:r>
            <w:rPr>
              <w:noProof/>
            </w:rPr>
            <w:drawing>
              <wp:inline distT="114300" distB="114300" distL="114300" distR="114300" wp14:anchorId="0259DD11" wp14:editId="0CC49218">
                <wp:extent cx="3337661" cy="2968593"/>
                <wp:effectExtent l="19050" t="19050" r="15240" b="22860"/>
                <wp:docPr id="8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8"/>
                        <a:srcRect/>
                        <a:stretch>
                          <a:fillRect/>
                        </a:stretch>
                      </pic:blipFill>
                      <pic:spPr>
                        <a:xfrm>
                          <a:off x="0" y="0"/>
                          <a:ext cx="3341943" cy="2972402"/>
                        </a:xfrm>
                        <a:prstGeom prst="rect">
                          <a:avLst/>
                        </a:prstGeom>
                        <a:ln w="12700">
                          <a:solidFill>
                            <a:srgbClr val="000000"/>
                          </a:solidFill>
                          <a:prstDash val="solid"/>
                        </a:ln>
                      </pic:spPr>
                    </pic:pic>
                  </a:graphicData>
                </a:graphic>
              </wp:inline>
            </w:drawing>
          </w:r>
        </w:sdtContent>
      </w:sdt>
    </w:p>
    <w:p w14:paraId="00000110" w14:textId="0182C3FA" w:rsidR="006643B9" w:rsidRDefault="006643B9">
      <w:pPr>
        <w:rPr>
          <w:i/>
        </w:rPr>
      </w:pPr>
    </w:p>
    <w:p w14:paraId="00000111" w14:textId="6CC1B2D2" w:rsidR="006643B9" w:rsidRDefault="00000000" w:rsidP="00D41189">
      <w:pPr>
        <w:pStyle w:val="Heading5"/>
      </w:pPr>
      <w:bookmarkStart w:id="72" w:name="_Toc154744419"/>
      <w:r>
        <w:lastRenderedPageBreak/>
        <w:t>A prompt to edit a unit number</w:t>
      </w:r>
      <w:r w:rsidR="00D41189">
        <w:t>:</w:t>
      </w:r>
      <w:bookmarkEnd w:id="72"/>
    </w:p>
    <w:p w14:paraId="00000112" w14:textId="77777777" w:rsidR="006643B9" w:rsidRDefault="00000000" w:rsidP="00D41189">
      <w:sdt>
        <w:sdtPr>
          <w:tag w:val="goog_rdk_22"/>
          <w:id w:val="760642361"/>
        </w:sdtPr>
        <w:sdtContent>
          <w:r>
            <w:rPr>
              <w:noProof/>
            </w:rPr>
            <w:drawing>
              <wp:inline distT="114300" distB="114300" distL="114300" distR="114300" wp14:anchorId="44711AFC" wp14:editId="044BD19A">
                <wp:extent cx="3783889" cy="3662035"/>
                <wp:effectExtent l="19050" t="19050" r="26670" b="15240"/>
                <wp:docPr id="9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9"/>
                        <a:srcRect/>
                        <a:stretch>
                          <a:fillRect/>
                        </a:stretch>
                      </pic:blipFill>
                      <pic:spPr>
                        <a:xfrm>
                          <a:off x="0" y="0"/>
                          <a:ext cx="3787782" cy="3665802"/>
                        </a:xfrm>
                        <a:prstGeom prst="rect">
                          <a:avLst/>
                        </a:prstGeom>
                        <a:ln w="12700">
                          <a:solidFill>
                            <a:srgbClr val="000000"/>
                          </a:solidFill>
                          <a:prstDash val="solid"/>
                        </a:ln>
                      </pic:spPr>
                    </pic:pic>
                  </a:graphicData>
                </a:graphic>
              </wp:inline>
            </w:drawing>
          </w:r>
        </w:sdtContent>
      </w:sdt>
    </w:p>
    <w:p w14:paraId="00000113" w14:textId="77777777" w:rsidR="006643B9" w:rsidRDefault="006643B9"/>
    <w:p w14:paraId="00000117" w14:textId="77777777" w:rsidR="006643B9" w:rsidRDefault="006643B9"/>
    <w:p w14:paraId="00000128" w14:textId="6928EFB6" w:rsidR="006643B9" w:rsidRPr="006564EB" w:rsidRDefault="00000000" w:rsidP="006564EB">
      <w:pPr>
        <w:jc w:val="center"/>
      </w:pPr>
      <w:r>
        <w:rPr>
          <w:noProof/>
        </w:rPr>
        <w:lastRenderedPageBreak/>
        <w:drawing>
          <wp:inline distT="0" distB="0" distL="0" distR="0" wp14:anchorId="212B4D64" wp14:editId="1544BE76">
            <wp:extent cx="5355959" cy="4109096"/>
            <wp:effectExtent l="0" t="0" r="0" b="0"/>
            <wp:docPr id="91" name="image78.png" descr="Graphical user interface, text,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8.png" descr="Graphical user interface, text, application, Teams&#10;&#10;Description automatically generated"/>
                    <pic:cNvPicPr preferRelativeResize="0"/>
                  </pic:nvPicPr>
                  <pic:blipFill>
                    <a:blip r:embed="rId60"/>
                    <a:srcRect/>
                    <a:stretch>
                      <a:fillRect/>
                    </a:stretch>
                  </pic:blipFill>
                  <pic:spPr>
                    <a:xfrm>
                      <a:off x="0" y="0"/>
                      <a:ext cx="5355959" cy="4109096"/>
                    </a:xfrm>
                    <a:prstGeom prst="rect">
                      <a:avLst/>
                    </a:prstGeom>
                    <a:ln/>
                  </pic:spPr>
                </pic:pic>
              </a:graphicData>
            </a:graphic>
          </wp:inline>
        </w:drawing>
      </w:r>
      <w:r>
        <w:br w:type="page"/>
      </w:r>
    </w:p>
    <w:p w14:paraId="00000129" w14:textId="77777777" w:rsidR="006643B9" w:rsidRDefault="00000000">
      <w:pPr>
        <w:spacing w:line="276" w:lineRule="auto"/>
      </w:pPr>
      <w:r>
        <w:lastRenderedPageBreak/>
        <w:t xml:space="preserve">The </w:t>
      </w:r>
      <w:r>
        <w:rPr>
          <w:b/>
        </w:rPr>
        <w:t>Contact info</w:t>
      </w:r>
      <w:r>
        <w:t xml:space="preserve"> page will display an alert within the</w:t>
      </w:r>
      <w:r>
        <w:rPr>
          <w:b/>
        </w:rPr>
        <w:t xml:space="preserve"> Mailing address </w:t>
      </w:r>
      <w:r>
        <w:t>field:</w:t>
      </w:r>
    </w:p>
    <w:p w14:paraId="0000012A" w14:textId="77777777" w:rsidR="006643B9" w:rsidRDefault="00000000">
      <w:pPr>
        <w:spacing w:line="276" w:lineRule="auto"/>
        <w:ind w:left="720"/>
      </w:pPr>
      <w:sdt>
        <w:sdtPr>
          <w:tag w:val="goog_rdk_26"/>
          <w:id w:val="1164352864"/>
        </w:sdtPr>
        <w:sdtContent>
          <w:sdt>
            <w:sdtPr>
              <w:tag w:val="goog_rdk_27"/>
              <w:id w:val="676234300"/>
            </w:sdtPr>
            <w:sdtContent>
              <w:commentRangeStart w:id="73"/>
            </w:sdtContent>
          </w:sdt>
          <w:del w:id="74" w:author="Travis Cahill" w:date="2023-09-15T20:45:00Z">
            <w:r>
              <w:rPr>
                <w:noProof/>
              </w:rPr>
              <w:drawing>
                <wp:inline distT="114300" distB="114300" distL="114300" distR="114300" wp14:anchorId="67560239" wp14:editId="69A02284">
                  <wp:extent cx="3899899" cy="4437385"/>
                  <wp:effectExtent l="25400" t="25400" r="25400" b="25400"/>
                  <wp:docPr id="9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61"/>
                          <a:srcRect/>
                          <a:stretch>
                            <a:fillRect/>
                          </a:stretch>
                        </pic:blipFill>
                        <pic:spPr>
                          <a:xfrm>
                            <a:off x="0" y="0"/>
                            <a:ext cx="3899899" cy="4437385"/>
                          </a:xfrm>
                          <a:prstGeom prst="rect">
                            <a:avLst/>
                          </a:prstGeom>
                          <a:ln w="25400">
                            <a:solidFill>
                              <a:srgbClr val="CCCCCC"/>
                            </a:solidFill>
                            <a:prstDash val="solid"/>
                          </a:ln>
                        </pic:spPr>
                      </pic:pic>
                    </a:graphicData>
                  </a:graphic>
                </wp:inline>
              </w:drawing>
            </w:r>
          </w:del>
        </w:sdtContent>
      </w:sdt>
      <w:commentRangeEnd w:id="73"/>
      <w:r>
        <w:commentReference w:id="73"/>
      </w:r>
    </w:p>
    <w:p w14:paraId="0000012B" w14:textId="77777777" w:rsidR="006643B9" w:rsidRDefault="006643B9">
      <w:pPr>
        <w:spacing w:line="276" w:lineRule="auto"/>
      </w:pPr>
    </w:p>
    <w:p w14:paraId="0000012C" w14:textId="77777777" w:rsidR="006643B9" w:rsidRDefault="00000000">
      <w:pPr>
        <w:spacing w:line="276" w:lineRule="auto"/>
      </w:pPr>
      <w:r>
        <w:t>To update the address:</w:t>
      </w:r>
    </w:p>
    <w:p w14:paraId="0000012D" w14:textId="77777777" w:rsidR="006643B9" w:rsidRDefault="00000000">
      <w:pPr>
        <w:numPr>
          <w:ilvl w:val="0"/>
          <w:numId w:val="17"/>
        </w:numPr>
        <w:spacing w:line="276" w:lineRule="auto"/>
      </w:pPr>
      <w:r>
        <w:t xml:space="preserve">Select </w:t>
      </w:r>
      <w:proofErr w:type="gramStart"/>
      <w:r>
        <w:t>edit</w:t>
      </w:r>
      <w:proofErr w:type="gramEnd"/>
    </w:p>
    <w:p w14:paraId="0000012E" w14:textId="77777777" w:rsidR="006643B9" w:rsidRDefault="00000000">
      <w:pPr>
        <w:spacing w:line="276" w:lineRule="auto"/>
        <w:ind w:left="720"/>
        <w:rPr>
          <w:rFonts w:ascii="Arial" w:eastAsia="Arial" w:hAnsi="Arial" w:cs="Arial"/>
        </w:rPr>
      </w:pPr>
      <w:sdt>
        <w:sdtPr>
          <w:tag w:val="goog_rdk_29"/>
          <w:id w:val="839505863"/>
        </w:sdtPr>
        <w:sdtContent>
          <w:sdt>
            <w:sdtPr>
              <w:tag w:val="goog_rdk_30"/>
              <w:id w:val="-538589804"/>
            </w:sdtPr>
            <w:sdtContent>
              <w:commentRangeStart w:id="75"/>
            </w:sdtContent>
          </w:sdt>
          <w:del w:id="76" w:author="Travis Cahill" w:date="2023-09-15T20:45:00Z">
            <w:r>
              <w:rPr>
                <w:rFonts w:ascii="Arial" w:eastAsia="Arial" w:hAnsi="Arial" w:cs="Arial"/>
                <w:noProof/>
              </w:rPr>
              <w:drawing>
                <wp:inline distT="114300" distB="114300" distL="114300" distR="114300" wp14:anchorId="3F590BAD" wp14:editId="5621D100">
                  <wp:extent cx="3876675" cy="2589368"/>
                  <wp:effectExtent l="25400" t="25400" r="25400" b="2540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2"/>
                          <a:srcRect l="2540" t="2023" r="3464" b="3859"/>
                          <a:stretch>
                            <a:fillRect/>
                          </a:stretch>
                        </pic:blipFill>
                        <pic:spPr>
                          <a:xfrm>
                            <a:off x="0" y="0"/>
                            <a:ext cx="3876675" cy="2589368"/>
                          </a:xfrm>
                          <a:prstGeom prst="rect">
                            <a:avLst/>
                          </a:prstGeom>
                          <a:ln w="25400">
                            <a:solidFill>
                              <a:srgbClr val="CCCCCC"/>
                            </a:solidFill>
                            <a:prstDash val="solid"/>
                          </a:ln>
                        </pic:spPr>
                      </pic:pic>
                    </a:graphicData>
                  </a:graphic>
                </wp:inline>
              </w:drawing>
            </w:r>
          </w:del>
        </w:sdtContent>
      </w:sdt>
      <w:commentRangeEnd w:id="75"/>
      <w:r>
        <w:commentReference w:id="75"/>
      </w:r>
    </w:p>
    <w:p w14:paraId="0000012F" w14:textId="77777777" w:rsidR="006643B9" w:rsidRDefault="006643B9">
      <w:pPr>
        <w:ind w:left="720"/>
        <w:jc w:val="center"/>
      </w:pPr>
    </w:p>
    <w:p w14:paraId="00000130" w14:textId="77777777" w:rsidR="006643B9" w:rsidRDefault="00000000">
      <w:pPr>
        <w:numPr>
          <w:ilvl w:val="0"/>
          <w:numId w:val="17"/>
        </w:numPr>
        <w:spacing w:line="276" w:lineRule="auto"/>
        <w:rPr>
          <w:rFonts w:ascii="Arial" w:eastAsia="Arial" w:hAnsi="Arial" w:cs="Arial"/>
        </w:rPr>
      </w:pPr>
      <w:r>
        <w:t xml:space="preserve">Make changes and </w:t>
      </w:r>
      <w:r>
        <w:rPr>
          <w:b/>
        </w:rPr>
        <w:t>select Save</w:t>
      </w:r>
      <w:r>
        <w:t>:</w:t>
      </w:r>
    </w:p>
    <w:p w14:paraId="00000131" w14:textId="77777777" w:rsidR="006643B9" w:rsidRDefault="00000000">
      <w:pPr>
        <w:spacing w:line="276" w:lineRule="auto"/>
        <w:ind w:left="720"/>
        <w:rPr>
          <w:rFonts w:ascii="Arial" w:eastAsia="Arial" w:hAnsi="Arial" w:cs="Arial"/>
          <w:sz w:val="22"/>
          <w:szCs w:val="22"/>
        </w:rPr>
      </w:pPr>
      <w:sdt>
        <w:sdtPr>
          <w:tag w:val="goog_rdk_32"/>
          <w:id w:val="574102894"/>
        </w:sdtPr>
        <w:sdtContent>
          <w:sdt>
            <w:sdtPr>
              <w:tag w:val="goog_rdk_33"/>
              <w:id w:val="278452533"/>
            </w:sdtPr>
            <w:sdtContent>
              <w:commentRangeStart w:id="77"/>
            </w:sdtContent>
          </w:sdt>
          <w:del w:id="78" w:author="Travis Cahill" w:date="2023-09-15T20:46:00Z">
            <w:r>
              <w:rPr>
                <w:rFonts w:ascii="Arial" w:eastAsia="Arial" w:hAnsi="Arial" w:cs="Arial"/>
                <w:noProof/>
                <w:sz w:val="22"/>
                <w:szCs w:val="22"/>
              </w:rPr>
              <w:drawing>
                <wp:inline distT="114300" distB="114300" distL="114300" distR="114300" wp14:anchorId="6A5BCF14" wp14:editId="5F24298D">
                  <wp:extent cx="4691063" cy="7722211"/>
                  <wp:effectExtent l="12700" t="12700" r="12700" b="1270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3"/>
                          <a:srcRect/>
                          <a:stretch>
                            <a:fillRect/>
                          </a:stretch>
                        </pic:blipFill>
                        <pic:spPr>
                          <a:xfrm>
                            <a:off x="0" y="0"/>
                            <a:ext cx="4691063" cy="7722211"/>
                          </a:xfrm>
                          <a:prstGeom prst="rect">
                            <a:avLst/>
                          </a:prstGeom>
                          <a:ln w="12700">
                            <a:solidFill>
                              <a:srgbClr val="000000"/>
                            </a:solidFill>
                            <a:prstDash val="solid"/>
                          </a:ln>
                        </pic:spPr>
                      </pic:pic>
                    </a:graphicData>
                  </a:graphic>
                </wp:inline>
              </w:drawing>
            </w:r>
          </w:del>
        </w:sdtContent>
      </w:sdt>
      <w:commentRangeEnd w:id="77"/>
      <w:r>
        <w:commentReference w:id="77"/>
      </w:r>
    </w:p>
    <w:p w14:paraId="00000132" w14:textId="77777777" w:rsidR="006643B9" w:rsidRDefault="00000000">
      <w:pPr>
        <w:spacing w:line="276" w:lineRule="auto"/>
      </w:pPr>
      <w:r>
        <w:lastRenderedPageBreak/>
        <w:t>Additionally, a user's address may mistakenly be flagged as “bad” although the address is correct (e.g., due to returned mail). In this case we want the user to review and</w:t>
      </w:r>
      <w:r>
        <w:rPr>
          <w:b/>
          <w:i/>
        </w:rPr>
        <w:t xml:space="preserve"> confirm </w:t>
      </w:r>
      <w:r>
        <w:t>their mailing address.</w:t>
      </w:r>
    </w:p>
    <w:p w14:paraId="00000133" w14:textId="77777777" w:rsidR="006643B9" w:rsidRDefault="006643B9">
      <w:pPr>
        <w:spacing w:line="276" w:lineRule="auto"/>
      </w:pPr>
    </w:p>
    <w:p w14:paraId="00000134" w14:textId="77777777" w:rsidR="006643B9" w:rsidRDefault="00000000">
      <w:pPr>
        <w:spacing w:line="276" w:lineRule="auto"/>
      </w:pPr>
      <w:r>
        <w:t>To confirm address if an address is correct:</w:t>
      </w:r>
    </w:p>
    <w:p w14:paraId="00000135" w14:textId="77777777" w:rsidR="006643B9" w:rsidRDefault="00000000">
      <w:pPr>
        <w:numPr>
          <w:ilvl w:val="0"/>
          <w:numId w:val="38"/>
        </w:numPr>
        <w:spacing w:line="276" w:lineRule="auto"/>
      </w:pPr>
      <w:r>
        <w:t>Select edit:</w:t>
      </w:r>
    </w:p>
    <w:p w14:paraId="00000136" w14:textId="77777777" w:rsidR="006643B9" w:rsidRDefault="00000000">
      <w:pPr>
        <w:spacing w:line="276" w:lineRule="auto"/>
        <w:ind w:left="720"/>
      </w:pPr>
      <w:sdt>
        <w:sdtPr>
          <w:tag w:val="goog_rdk_34"/>
          <w:id w:val="-49549967"/>
        </w:sdtPr>
        <w:sdtContent/>
      </w:sdt>
      <w:r>
        <w:rPr>
          <w:noProof/>
        </w:rPr>
        <w:drawing>
          <wp:inline distT="114300" distB="114300" distL="114300" distR="114300" wp14:anchorId="095AE6A9" wp14:editId="7F4F8C1A">
            <wp:extent cx="3376613" cy="2251075"/>
            <wp:effectExtent l="25400" t="25400" r="25400" b="25400"/>
            <wp:docPr id="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2"/>
                    <a:srcRect l="2540" t="2023" r="3464" b="3859"/>
                    <a:stretch>
                      <a:fillRect/>
                    </a:stretch>
                  </pic:blipFill>
                  <pic:spPr>
                    <a:xfrm>
                      <a:off x="0" y="0"/>
                      <a:ext cx="3376613" cy="2251075"/>
                    </a:xfrm>
                    <a:prstGeom prst="rect">
                      <a:avLst/>
                    </a:prstGeom>
                    <a:ln w="25400">
                      <a:solidFill>
                        <a:srgbClr val="CCCCCC"/>
                      </a:solidFill>
                      <a:prstDash val="solid"/>
                    </a:ln>
                  </pic:spPr>
                </pic:pic>
              </a:graphicData>
            </a:graphic>
          </wp:inline>
        </w:drawing>
      </w:r>
    </w:p>
    <w:p w14:paraId="00000137" w14:textId="77777777" w:rsidR="006643B9" w:rsidRDefault="006643B9">
      <w:pPr>
        <w:spacing w:line="276" w:lineRule="auto"/>
        <w:ind w:left="720"/>
      </w:pPr>
    </w:p>
    <w:p w14:paraId="00000138" w14:textId="77777777" w:rsidR="006643B9" w:rsidRDefault="006643B9">
      <w:pPr>
        <w:spacing w:line="276" w:lineRule="auto"/>
        <w:ind w:left="720"/>
      </w:pPr>
    </w:p>
    <w:p w14:paraId="00000139" w14:textId="77777777" w:rsidR="006643B9" w:rsidRDefault="006643B9">
      <w:pPr>
        <w:spacing w:line="276" w:lineRule="auto"/>
        <w:ind w:left="720"/>
      </w:pPr>
    </w:p>
    <w:p w14:paraId="0000013A" w14:textId="77777777" w:rsidR="006643B9" w:rsidRDefault="006643B9">
      <w:pPr>
        <w:spacing w:line="276" w:lineRule="auto"/>
        <w:ind w:left="720"/>
      </w:pPr>
    </w:p>
    <w:p w14:paraId="0000013B" w14:textId="77777777" w:rsidR="006643B9" w:rsidRDefault="006643B9">
      <w:pPr>
        <w:spacing w:line="276" w:lineRule="auto"/>
        <w:ind w:left="720"/>
      </w:pPr>
    </w:p>
    <w:p w14:paraId="0000013C" w14:textId="77777777" w:rsidR="006643B9" w:rsidRDefault="006643B9">
      <w:pPr>
        <w:spacing w:line="276" w:lineRule="auto"/>
        <w:ind w:left="720"/>
      </w:pPr>
    </w:p>
    <w:p w14:paraId="0000013D" w14:textId="77777777" w:rsidR="006643B9" w:rsidRDefault="006643B9">
      <w:pPr>
        <w:spacing w:line="276" w:lineRule="auto"/>
        <w:ind w:left="720"/>
      </w:pPr>
    </w:p>
    <w:p w14:paraId="0000013E" w14:textId="77777777" w:rsidR="006643B9" w:rsidRDefault="006643B9">
      <w:pPr>
        <w:spacing w:line="276" w:lineRule="auto"/>
        <w:ind w:left="720"/>
      </w:pPr>
    </w:p>
    <w:p w14:paraId="0000013F" w14:textId="77777777" w:rsidR="006643B9" w:rsidRDefault="006643B9">
      <w:pPr>
        <w:spacing w:line="276" w:lineRule="auto"/>
        <w:ind w:left="720"/>
      </w:pPr>
    </w:p>
    <w:p w14:paraId="00000140" w14:textId="77777777" w:rsidR="006643B9" w:rsidRDefault="006643B9">
      <w:pPr>
        <w:spacing w:line="276" w:lineRule="auto"/>
        <w:ind w:left="720"/>
      </w:pPr>
    </w:p>
    <w:p w14:paraId="00000141" w14:textId="77777777" w:rsidR="006643B9" w:rsidRDefault="006643B9">
      <w:pPr>
        <w:spacing w:line="276" w:lineRule="auto"/>
        <w:ind w:left="720"/>
      </w:pPr>
    </w:p>
    <w:p w14:paraId="00000142" w14:textId="77777777" w:rsidR="006643B9" w:rsidRDefault="006643B9">
      <w:pPr>
        <w:spacing w:line="276" w:lineRule="auto"/>
        <w:ind w:left="720"/>
      </w:pPr>
    </w:p>
    <w:p w14:paraId="00000143" w14:textId="77777777" w:rsidR="006643B9" w:rsidRDefault="006643B9">
      <w:pPr>
        <w:spacing w:line="276" w:lineRule="auto"/>
        <w:ind w:left="720"/>
      </w:pPr>
    </w:p>
    <w:p w14:paraId="00000144" w14:textId="77777777" w:rsidR="006643B9" w:rsidRDefault="006643B9">
      <w:pPr>
        <w:spacing w:line="276" w:lineRule="auto"/>
        <w:ind w:left="720"/>
      </w:pPr>
    </w:p>
    <w:p w14:paraId="00000145" w14:textId="77777777" w:rsidR="006643B9" w:rsidRDefault="006643B9">
      <w:pPr>
        <w:spacing w:line="276" w:lineRule="auto"/>
        <w:ind w:left="720"/>
      </w:pPr>
    </w:p>
    <w:p w14:paraId="00000146" w14:textId="77777777" w:rsidR="006643B9" w:rsidRDefault="006643B9">
      <w:pPr>
        <w:spacing w:line="276" w:lineRule="auto"/>
        <w:ind w:left="720"/>
      </w:pPr>
    </w:p>
    <w:p w14:paraId="00000147" w14:textId="77777777" w:rsidR="006643B9" w:rsidRDefault="006643B9">
      <w:pPr>
        <w:spacing w:line="276" w:lineRule="auto"/>
        <w:ind w:left="720"/>
      </w:pPr>
    </w:p>
    <w:p w14:paraId="00000148" w14:textId="77777777" w:rsidR="006643B9" w:rsidRDefault="006643B9">
      <w:pPr>
        <w:spacing w:line="276" w:lineRule="auto"/>
        <w:ind w:left="720"/>
      </w:pPr>
    </w:p>
    <w:p w14:paraId="00000149" w14:textId="77777777" w:rsidR="006643B9" w:rsidRDefault="006643B9">
      <w:pPr>
        <w:spacing w:line="276" w:lineRule="auto"/>
        <w:ind w:left="720"/>
      </w:pPr>
    </w:p>
    <w:p w14:paraId="0000014A" w14:textId="77777777" w:rsidR="006643B9" w:rsidRDefault="006643B9">
      <w:pPr>
        <w:spacing w:line="276" w:lineRule="auto"/>
        <w:ind w:left="720"/>
      </w:pPr>
    </w:p>
    <w:p w14:paraId="0000014B" w14:textId="77777777" w:rsidR="006643B9" w:rsidRDefault="006643B9">
      <w:pPr>
        <w:spacing w:line="276" w:lineRule="auto"/>
        <w:ind w:left="720"/>
      </w:pPr>
    </w:p>
    <w:p w14:paraId="0000014C" w14:textId="77777777" w:rsidR="006643B9" w:rsidRDefault="006643B9">
      <w:pPr>
        <w:spacing w:line="276" w:lineRule="auto"/>
        <w:ind w:left="720"/>
      </w:pPr>
    </w:p>
    <w:p w14:paraId="0000014D" w14:textId="77777777" w:rsidR="006643B9" w:rsidRDefault="006643B9">
      <w:pPr>
        <w:spacing w:line="276" w:lineRule="auto"/>
      </w:pPr>
    </w:p>
    <w:p w14:paraId="0000014E" w14:textId="77777777" w:rsidR="006643B9" w:rsidRDefault="00000000">
      <w:pPr>
        <w:numPr>
          <w:ilvl w:val="0"/>
          <w:numId w:val="38"/>
        </w:numPr>
        <w:spacing w:line="276" w:lineRule="auto"/>
      </w:pPr>
      <w:r>
        <w:t>Review address without making any changes (if correct)</w:t>
      </w:r>
    </w:p>
    <w:p w14:paraId="0000014F" w14:textId="77777777" w:rsidR="006643B9" w:rsidRDefault="00000000">
      <w:pPr>
        <w:numPr>
          <w:ilvl w:val="0"/>
          <w:numId w:val="38"/>
        </w:numPr>
        <w:spacing w:line="276" w:lineRule="auto"/>
        <w:rPr>
          <w:rFonts w:ascii="Arial" w:eastAsia="Arial" w:hAnsi="Arial" w:cs="Arial"/>
        </w:rPr>
      </w:pPr>
      <w:r>
        <w:t xml:space="preserve">Then </w:t>
      </w:r>
      <w:r>
        <w:rPr>
          <w:b/>
        </w:rPr>
        <w:t xml:space="preserve">select </w:t>
      </w:r>
      <w:proofErr w:type="gramStart"/>
      <w:r>
        <w:rPr>
          <w:b/>
        </w:rPr>
        <w:t>save</w:t>
      </w:r>
      <w:proofErr w:type="gramEnd"/>
    </w:p>
    <w:p w14:paraId="00000150" w14:textId="77777777" w:rsidR="006643B9" w:rsidRDefault="00000000">
      <w:pPr>
        <w:spacing w:line="276" w:lineRule="auto"/>
        <w:ind w:left="720"/>
        <w:rPr>
          <w:rFonts w:ascii="Arial" w:eastAsia="Arial" w:hAnsi="Arial" w:cs="Arial"/>
        </w:rPr>
      </w:pPr>
      <w:r>
        <w:rPr>
          <w:rFonts w:ascii="Arial" w:eastAsia="Arial" w:hAnsi="Arial" w:cs="Arial"/>
          <w:noProof/>
          <w:sz w:val="22"/>
          <w:szCs w:val="22"/>
        </w:rPr>
        <w:drawing>
          <wp:inline distT="114300" distB="114300" distL="114300" distR="114300" wp14:anchorId="29BEAFD1" wp14:editId="136BADD6">
            <wp:extent cx="4424363" cy="7006746"/>
            <wp:effectExtent l="12700" t="12700" r="12700" b="1270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3"/>
                    <a:srcRect/>
                    <a:stretch>
                      <a:fillRect/>
                    </a:stretch>
                  </pic:blipFill>
                  <pic:spPr>
                    <a:xfrm>
                      <a:off x="0" y="0"/>
                      <a:ext cx="4424363" cy="7006746"/>
                    </a:xfrm>
                    <a:prstGeom prst="rect">
                      <a:avLst/>
                    </a:prstGeom>
                    <a:ln w="12700">
                      <a:solidFill>
                        <a:srgbClr val="000000"/>
                      </a:solidFill>
                      <a:prstDash val="solid"/>
                    </a:ln>
                  </pic:spPr>
                </pic:pic>
              </a:graphicData>
            </a:graphic>
          </wp:inline>
        </w:drawing>
      </w:r>
    </w:p>
    <w:p w14:paraId="00000151" w14:textId="77777777" w:rsidR="006643B9" w:rsidRDefault="006643B9">
      <w:pPr>
        <w:spacing w:line="276" w:lineRule="auto"/>
        <w:rPr>
          <w:rFonts w:ascii="Arial" w:eastAsia="Arial" w:hAnsi="Arial" w:cs="Arial"/>
        </w:rPr>
      </w:pPr>
    </w:p>
    <w:p w14:paraId="00000152" w14:textId="77777777" w:rsidR="006643B9" w:rsidRDefault="006643B9">
      <w:pPr>
        <w:spacing w:line="276" w:lineRule="auto"/>
        <w:rPr>
          <w:rFonts w:ascii="Arial" w:eastAsia="Arial" w:hAnsi="Arial" w:cs="Arial"/>
        </w:rPr>
      </w:pPr>
    </w:p>
    <w:p w14:paraId="00000153" w14:textId="77777777" w:rsidR="006643B9" w:rsidRDefault="00000000">
      <w:pPr>
        <w:spacing w:line="276" w:lineRule="auto"/>
        <w:rPr>
          <w:sz w:val="22"/>
          <w:szCs w:val="22"/>
        </w:rPr>
      </w:pPr>
      <w:r>
        <w:t xml:space="preserve">If the address is successfully updated the user will be shown a success alert: </w:t>
      </w:r>
      <w:r>
        <w:rPr>
          <w:noProof/>
          <w:sz w:val="22"/>
          <w:szCs w:val="22"/>
        </w:rPr>
        <w:drawing>
          <wp:inline distT="114300" distB="114300" distL="114300" distR="114300" wp14:anchorId="24F8941B" wp14:editId="6F568D79">
            <wp:extent cx="2614613" cy="1897586"/>
            <wp:effectExtent l="12700" t="12700" r="12700" b="1270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4"/>
                    <a:srcRect/>
                    <a:stretch>
                      <a:fillRect/>
                    </a:stretch>
                  </pic:blipFill>
                  <pic:spPr>
                    <a:xfrm>
                      <a:off x="0" y="0"/>
                      <a:ext cx="2614613" cy="1897586"/>
                    </a:xfrm>
                    <a:prstGeom prst="rect">
                      <a:avLst/>
                    </a:prstGeom>
                    <a:ln w="12700">
                      <a:solidFill>
                        <a:srgbClr val="000000"/>
                      </a:solidFill>
                      <a:prstDash val="solid"/>
                    </a:ln>
                  </pic:spPr>
                </pic:pic>
              </a:graphicData>
            </a:graphic>
          </wp:inline>
        </w:drawing>
      </w:r>
    </w:p>
    <w:p w14:paraId="00000154" w14:textId="77777777" w:rsidR="006643B9" w:rsidRDefault="006643B9">
      <w:pPr>
        <w:spacing w:line="276" w:lineRule="auto"/>
        <w:rPr>
          <w:sz w:val="22"/>
          <w:szCs w:val="22"/>
        </w:rPr>
      </w:pPr>
    </w:p>
    <w:p w14:paraId="00000155" w14:textId="77777777" w:rsidR="006643B9" w:rsidRDefault="00000000">
      <w:pPr>
        <w:spacing w:line="276" w:lineRule="auto"/>
        <w:rPr>
          <w:sz w:val="22"/>
          <w:szCs w:val="22"/>
        </w:rPr>
      </w:pPr>
      <w:r>
        <w:rPr>
          <w:sz w:val="22"/>
          <w:szCs w:val="22"/>
        </w:rPr>
        <w:t xml:space="preserve">Note: if the user </w:t>
      </w:r>
      <w:r>
        <w:rPr>
          <w:b/>
          <w:sz w:val="22"/>
          <w:szCs w:val="22"/>
        </w:rPr>
        <w:t xml:space="preserve">confirms </w:t>
      </w:r>
      <w:r>
        <w:rPr>
          <w:sz w:val="22"/>
          <w:szCs w:val="22"/>
        </w:rPr>
        <w:t>their address is correct, they won’t see an “update saved” message since they didn’t make any changes.</w:t>
      </w:r>
    </w:p>
    <w:p w14:paraId="00000156" w14:textId="77777777" w:rsidR="006643B9" w:rsidRDefault="006643B9">
      <w:pPr>
        <w:spacing w:line="276" w:lineRule="auto"/>
        <w:rPr>
          <w:sz w:val="22"/>
          <w:szCs w:val="22"/>
        </w:rPr>
      </w:pPr>
    </w:p>
    <w:p w14:paraId="00000157" w14:textId="77777777" w:rsidR="006643B9" w:rsidRDefault="00000000">
      <w:pPr>
        <w:spacing w:line="276" w:lineRule="auto"/>
      </w:pPr>
      <w:r>
        <w:t xml:space="preserve">The “Review your mailing address” alert will disappear from both the Contact information page and the </w:t>
      </w:r>
      <w:proofErr w:type="gramStart"/>
      <w:r>
        <w:t>Personal</w:t>
      </w:r>
      <w:proofErr w:type="gramEnd"/>
      <w:r>
        <w:t xml:space="preserve"> information page.</w:t>
      </w:r>
    </w:p>
    <w:p w14:paraId="00000158" w14:textId="77777777" w:rsidR="006643B9" w:rsidRDefault="006643B9">
      <w:pPr>
        <w:spacing w:line="276" w:lineRule="auto"/>
      </w:pPr>
    </w:p>
    <w:p w14:paraId="00000159" w14:textId="77777777" w:rsidR="006643B9" w:rsidRDefault="00000000">
      <w:pPr>
        <w:spacing w:line="276" w:lineRule="auto"/>
      </w:pPr>
      <w:r>
        <w:t>If unsuccessful, an error alert will show in the Mailing address field:</w:t>
      </w:r>
    </w:p>
    <w:p w14:paraId="0000015A" w14:textId="77777777" w:rsidR="006643B9" w:rsidRDefault="00000000">
      <w:pPr>
        <w:spacing w:line="276" w:lineRule="auto"/>
      </w:pPr>
      <w:r>
        <w:rPr>
          <w:noProof/>
        </w:rPr>
        <w:drawing>
          <wp:inline distT="114300" distB="114300" distL="114300" distR="114300" wp14:anchorId="667E479A" wp14:editId="158DC779">
            <wp:extent cx="2547938" cy="3982983"/>
            <wp:effectExtent l="12700" t="12700" r="12700" b="12700"/>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5"/>
                    <a:srcRect/>
                    <a:stretch>
                      <a:fillRect/>
                    </a:stretch>
                  </pic:blipFill>
                  <pic:spPr>
                    <a:xfrm>
                      <a:off x="0" y="0"/>
                      <a:ext cx="2547938" cy="3982983"/>
                    </a:xfrm>
                    <a:prstGeom prst="rect">
                      <a:avLst/>
                    </a:prstGeom>
                    <a:ln w="12700">
                      <a:solidFill>
                        <a:srgbClr val="000000"/>
                      </a:solidFill>
                      <a:prstDash val="solid"/>
                    </a:ln>
                  </pic:spPr>
                </pic:pic>
              </a:graphicData>
            </a:graphic>
          </wp:inline>
        </w:drawing>
      </w:r>
    </w:p>
    <w:p w14:paraId="0000015B" w14:textId="77777777" w:rsidR="006643B9" w:rsidRDefault="006643B9">
      <w:pPr>
        <w:spacing w:line="276" w:lineRule="auto"/>
        <w:rPr>
          <w:sz w:val="22"/>
          <w:szCs w:val="22"/>
        </w:rPr>
      </w:pPr>
    </w:p>
    <w:p w14:paraId="0000015C" w14:textId="77777777" w:rsidR="006643B9" w:rsidRDefault="00000000">
      <w:pPr>
        <w:spacing w:line="276" w:lineRule="auto"/>
        <w:rPr>
          <w:b/>
          <w:sz w:val="28"/>
          <w:szCs w:val="28"/>
        </w:rPr>
      </w:pPr>
      <w:r>
        <w:rPr>
          <w:sz w:val="22"/>
          <w:szCs w:val="22"/>
        </w:rPr>
        <w:lastRenderedPageBreak/>
        <w:t xml:space="preserve">The </w:t>
      </w:r>
      <w:r>
        <w:t>alert will continue to display on the account until the user confirms the mailing address or updates it successfully.</w:t>
      </w:r>
    </w:p>
    <w:p w14:paraId="0000015D" w14:textId="77777777" w:rsidR="006643B9" w:rsidRDefault="006643B9">
      <w:pPr>
        <w:shd w:val="clear" w:color="auto" w:fill="FFFFFF"/>
        <w:rPr>
          <w:b/>
          <w:sz w:val="28"/>
          <w:szCs w:val="28"/>
        </w:rPr>
      </w:pPr>
    </w:p>
    <w:p w14:paraId="0000015E" w14:textId="77777777" w:rsidR="006643B9" w:rsidRDefault="006643B9">
      <w:pPr>
        <w:shd w:val="clear" w:color="auto" w:fill="FFFFFF"/>
        <w:rPr>
          <w:b/>
          <w:sz w:val="28"/>
          <w:szCs w:val="28"/>
        </w:rPr>
      </w:pPr>
    </w:p>
    <w:p w14:paraId="0000015F" w14:textId="77777777" w:rsidR="006643B9" w:rsidRDefault="00000000" w:rsidP="006564EB">
      <w:pPr>
        <w:pStyle w:val="Heading3"/>
      </w:pPr>
      <w:bookmarkStart w:id="79" w:name="_Toc154744420"/>
      <w:r>
        <w:t>Editing Contact Information: Phone numbers</w:t>
      </w:r>
      <w:bookmarkEnd w:id="79"/>
    </w:p>
    <w:p w14:paraId="00000160" w14:textId="77777777" w:rsidR="006643B9" w:rsidRDefault="006643B9">
      <w:pPr>
        <w:shd w:val="clear" w:color="auto" w:fill="FFFFFF"/>
      </w:pPr>
    </w:p>
    <w:p w14:paraId="00000161" w14:textId="77777777" w:rsidR="006643B9" w:rsidRDefault="00000000">
      <w:pPr>
        <w:shd w:val="clear" w:color="auto" w:fill="FFFFFF"/>
      </w:pPr>
      <w:r>
        <w:t xml:space="preserve">From the </w:t>
      </w:r>
      <w:r>
        <w:rPr>
          <w:b/>
        </w:rPr>
        <w:t>Contact information</w:t>
      </w:r>
      <w:r>
        <w:t xml:space="preserve"> section of the profile:</w:t>
      </w:r>
    </w:p>
    <w:p w14:paraId="00000162" w14:textId="77777777" w:rsidR="006643B9" w:rsidRDefault="006643B9">
      <w:pPr>
        <w:shd w:val="clear" w:color="auto" w:fill="FFFFFF"/>
      </w:pPr>
    </w:p>
    <w:p w14:paraId="00000163" w14:textId="77777777" w:rsidR="006643B9" w:rsidRDefault="00000000">
      <w:pPr>
        <w:numPr>
          <w:ilvl w:val="0"/>
          <w:numId w:val="3"/>
        </w:numPr>
        <w:shd w:val="clear" w:color="auto" w:fill="FFFFFF"/>
        <w:spacing w:before="60"/>
      </w:pPr>
      <w:r>
        <w:t>Go to the</w:t>
      </w:r>
      <w:r>
        <w:rPr>
          <w:b/>
        </w:rPr>
        <w:t xml:space="preserve"> Phone numbers </w:t>
      </w:r>
      <w:r>
        <w:t>field.</w:t>
      </w:r>
    </w:p>
    <w:p w14:paraId="00000164" w14:textId="77777777" w:rsidR="006643B9" w:rsidRDefault="00000000">
      <w:pPr>
        <w:numPr>
          <w:ilvl w:val="0"/>
          <w:numId w:val="3"/>
        </w:numPr>
        <w:shd w:val="clear" w:color="auto" w:fill="FFFFFF"/>
      </w:pPr>
      <w:r>
        <w:t>Select</w:t>
      </w:r>
      <w:r>
        <w:rPr>
          <w:b/>
        </w:rPr>
        <w:t xml:space="preserve"> Edit</w:t>
      </w:r>
      <w:r>
        <w:t xml:space="preserve"> for the number you want to edit.</w:t>
      </w:r>
      <w:r>
        <w:br/>
      </w:r>
      <w:r>
        <w:rPr>
          <w:noProof/>
        </w:rPr>
        <w:drawing>
          <wp:anchor distT="0" distB="0" distL="114300" distR="114300" simplePos="0" relativeHeight="251664384" behindDoc="0" locked="0" layoutInCell="1" hidden="0" allowOverlap="1" wp14:anchorId="7B2A2F57" wp14:editId="1C671A43">
            <wp:simplePos x="0" y="0"/>
            <wp:positionH relativeFrom="column">
              <wp:posOffset>261257</wp:posOffset>
            </wp:positionH>
            <wp:positionV relativeFrom="paragraph">
              <wp:posOffset>345985</wp:posOffset>
            </wp:positionV>
            <wp:extent cx="4705985" cy="4363085"/>
            <wp:effectExtent l="0" t="0" r="0" b="0"/>
            <wp:wrapTopAndBottom distT="0" distB="0"/>
            <wp:docPr id="1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6"/>
                    <a:srcRect/>
                    <a:stretch>
                      <a:fillRect/>
                    </a:stretch>
                  </pic:blipFill>
                  <pic:spPr>
                    <a:xfrm>
                      <a:off x="0" y="0"/>
                      <a:ext cx="4705985" cy="4363085"/>
                    </a:xfrm>
                    <a:prstGeom prst="rect">
                      <a:avLst/>
                    </a:prstGeom>
                    <a:ln/>
                  </pic:spPr>
                </pic:pic>
              </a:graphicData>
            </a:graphic>
          </wp:anchor>
        </w:drawing>
      </w:r>
    </w:p>
    <w:p w14:paraId="00000165" w14:textId="77777777" w:rsidR="006643B9" w:rsidRDefault="00000000">
      <w:pPr>
        <w:shd w:val="clear" w:color="auto" w:fill="FFFFFF"/>
        <w:spacing w:before="60"/>
      </w:pPr>
      <w:r>
        <w:br w:type="page"/>
      </w:r>
    </w:p>
    <w:p w14:paraId="00000166" w14:textId="77777777" w:rsidR="006643B9" w:rsidRDefault="00000000">
      <w:pPr>
        <w:numPr>
          <w:ilvl w:val="0"/>
          <w:numId w:val="3"/>
        </w:numPr>
        <w:pBdr>
          <w:top w:val="nil"/>
          <w:left w:val="nil"/>
          <w:bottom w:val="nil"/>
          <w:right w:val="nil"/>
          <w:between w:val="nil"/>
        </w:pBdr>
        <w:shd w:val="clear" w:color="auto" w:fill="FFFFFF"/>
        <w:spacing w:before="60"/>
      </w:pPr>
      <w:r>
        <w:rPr>
          <w:color w:val="000000"/>
        </w:rPr>
        <w:lastRenderedPageBreak/>
        <w:t>Enter the latest information.</w:t>
      </w:r>
    </w:p>
    <w:p w14:paraId="00000167" w14:textId="77777777" w:rsidR="006643B9" w:rsidRDefault="00000000">
      <w:pPr>
        <w:pBdr>
          <w:top w:val="nil"/>
          <w:left w:val="nil"/>
          <w:bottom w:val="nil"/>
          <w:right w:val="nil"/>
          <w:between w:val="nil"/>
        </w:pBdr>
        <w:shd w:val="clear" w:color="auto" w:fill="FFFFFF"/>
        <w:spacing w:before="60"/>
        <w:ind w:left="720"/>
      </w:pPr>
      <w:r>
        <w:rPr>
          <w:noProof/>
        </w:rPr>
        <w:drawing>
          <wp:inline distT="114300" distB="114300" distL="114300" distR="114300" wp14:anchorId="3A674758" wp14:editId="2728CDFE">
            <wp:extent cx="5214938" cy="2933402"/>
            <wp:effectExtent l="12700" t="12700" r="12700" b="1270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7"/>
                    <a:srcRect/>
                    <a:stretch>
                      <a:fillRect/>
                    </a:stretch>
                  </pic:blipFill>
                  <pic:spPr>
                    <a:xfrm>
                      <a:off x="0" y="0"/>
                      <a:ext cx="5214938" cy="2933402"/>
                    </a:xfrm>
                    <a:prstGeom prst="rect">
                      <a:avLst/>
                    </a:prstGeom>
                    <a:ln w="12700">
                      <a:solidFill>
                        <a:srgbClr val="000000"/>
                      </a:solidFill>
                      <a:prstDash val="solid"/>
                    </a:ln>
                  </pic:spPr>
                </pic:pic>
              </a:graphicData>
            </a:graphic>
          </wp:inline>
        </w:drawing>
      </w:r>
      <w:r>
        <w:rPr>
          <w:color w:val="000000"/>
        </w:rPr>
        <w:br/>
      </w:r>
    </w:p>
    <w:p w14:paraId="00000168" w14:textId="77777777" w:rsidR="006643B9" w:rsidRDefault="00000000">
      <w:pPr>
        <w:numPr>
          <w:ilvl w:val="0"/>
          <w:numId w:val="3"/>
        </w:numPr>
        <w:pBdr>
          <w:top w:val="nil"/>
          <w:left w:val="nil"/>
          <w:bottom w:val="nil"/>
          <w:right w:val="nil"/>
          <w:between w:val="nil"/>
        </w:pBdr>
        <w:shd w:val="clear" w:color="auto" w:fill="FFFFFF"/>
      </w:pPr>
      <w:r>
        <w:rPr>
          <w:color w:val="000000"/>
        </w:rPr>
        <w:t xml:space="preserve">Click </w:t>
      </w:r>
      <w:r>
        <w:rPr>
          <w:b/>
        </w:rPr>
        <w:t>Save</w:t>
      </w:r>
      <w:r>
        <w:rPr>
          <w:color w:val="000000"/>
        </w:rPr>
        <w:t xml:space="preserve"> to save.</w:t>
      </w:r>
    </w:p>
    <w:p w14:paraId="00000169" w14:textId="77777777" w:rsidR="006643B9" w:rsidRDefault="006643B9">
      <w:pPr>
        <w:shd w:val="clear" w:color="auto" w:fill="FFFFFF"/>
        <w:spacing w:before="60"/>
      </w:pPr>
    </w:p>
    <w:p w14:paraId="0000016A" w14:textId="77777777" w:rsidR="006643B9" w:rsidRDefault="00000000">
      <w:pPr>
        <w:rPr>
          <w:b/>
          <w:sz w:val="28"/>
          <w:szCs w:val="28"/>
        </w:rPr>
      </w:pPr>
      <w:r>
        <w:br w:type="page"/>
      </w:r>
    </w:p>
    <w:p w14:paraId="0000016B" w14:textId="77777777" w:rsidR="006643B9" w:rsidRDefault="00000000" w:rsidP="006564EB">
      <w:pPr>
        <w:pStyle w:val="Heading3"/>
      </w:pPr>
      <w:bookmarkStart w:id="80" w:name="_Toc154744421"/>
      <w:r>
        <w:lastRenderedPageBreak/>
        <w:t>Editing contact information: Contact email address</w:t>
      </w:r>
      <w:bookmarkEnd w:id="80"/>
    </w:p>
    <w:p w14:paraId="0000016C" w14:textId="77777777" w:rsidR="006643B9" w:rsidRDefault="006643B9">
      <w:pPr>
        <w:shd w:val="clear" w:color="auto" w:fill="FFFFFF"/>
      </w:pPr>
    </w:p>
    <w:p w14:paraId="0000016D" w14:textId="77777777" w:rsidR="006643B9" w:rsidRDefault="00000000">
      <w:r>
        <w:t xml:space="preserve">The </w:t>
      </w:r>
      <w:r>
        <w:rPr>
          <w:b/>
        </w:rPr>
        <w:t xml:space="preserve">Contact email address </w:t>
      </w:r>
      <w:r>
        <w:t>that is listed in the profile is the email address that VA will use to contact a user.</w:t>
      </w:r>
    </w:p>
    <w:p w14:paraId="0000016E" w14:textId="77777777" w:rsidR="006643B9" w:rsidRDefault="006643B9"/>
    <w:p w14:paraId="0000016F" w14:textId="77777777" w:rsidR="006643B9" w:rsidRDefault="00000000">
      <w:r>
        <w:rPr>
          <w:b/>
        </w:rPr>
        <w:t>Note</w:t>
      </w:r>
      <w:r>
        <w:t>: This is not the email address used to sign-in. Updating this email address does not update the email address used to sign in.</w:t>
      </w:r>
    </w:p>
    <w:p w14:paraId="00000170" w14:textId="77777777" w:rsidR="006643B9" w:rsidRDefault="006643B9"/>
    <w:p w14:paraId="00000171" w14:textId="77777777" w:rsidR="006643B9" w:rsidRDefault="00000000">
      <w:r>
        <w:t>To edit a contact email address:</w:t>
      </w:r>
      <w:r>
        <w:br/>
      </w:r>
    </w:p>
    <w:p w14:paraId="00000172" w14:textId="77777777" w:rsidR="006643B9" w:rsidRDefault="00000000">
      <w:pPr>
        <w:numPr>
          <w:ilvl w:val="0"/>
          <w:numId w:val="27"/>
        </w:numPr>
        <w:shd w:val="clear" w:color="auto" w:fill="FFFFFF"/>
        <w:spacing w:before="60"/>
      </w:pPr>
      <w:r>
        <w:t>Go to the</w:t>
      </w:r>
      <w:r>
        <w:rPr>
          <w:b/>
        </w:rPr>
        <w:t xml:space="preserve"> Contact email address </w:t>
      </w:r>
      <w:r>
        <w:t>box.</w:t>
      </w:r>
    </w:p>
    <w:p w14:paraId="00000173" w14:textId="77777777" w:rsidR="006643B9" w:rsidRDefault="00000000">
      <w:pPr>
        <w:numPr>
          <w:ilvl w:val="0"/>
          <w:numId w:val="27"/>
        </w:numPr>
        <w:shd w:val="clear" w:color="auto" w:fill="FFFFFF"/>
        <w:spacing w:before="60"/>
      </w:pPr>
      <w:r>
        <w:t xml:space="preserve">Select </w:t>
      </w:r>
      <w:r>
        <w:rPr>
          <w:b/>
        </w:rPr>
        <w:t>Edit.</w:t>
      </w:r>
      <w:r>
        <w:rPr>
          <w:b/>
        </w:rPr>
        <w:br/>
      </w:r>
      <w:r>
        <w:rPr>
          <w:noProof/>
        </w:rPr>
        <w:drawing>
          <wp:anchor distT="0" distB="0" distL="114300" distR="114300" simplePos="0" relativeHeight="251665408" behindDoc="0" locked="0" layoutInCell="1" hidden="0" allowOverlap="1" wp14:anchorId="637346A3" wp14:editId="5869D25A">
            <wp:simplePos x="0" y="0"/>
            <wp:positionH relativeFrom="column">
              <wp:posOffset>482963</wp:posOffset>
            </wp:positionH>
            <wp:positionV relativeFrom="paragraph">
              <wp:posOffset>304800</wp:posOffset>
            </wp:positionV>
            <wp:extent cx="4572638" cy="1924319"/>
            <wp:effectExtent l="0" t="0" r="0" b="0"/>
            <wp:wrapTopAndBottom distT="0" distB="0"/>
            <wp:docPr id="10" name="image82.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2.png" descr="Graphical user interface, text, application, email&#10;&#10;Description automatically generated"/>
                    <pic:cNvPicPr preferRelativeResize="0"/>
                  </pic:nvPicPr>
                  <pic:blipFill>
                    <a:blip r:embed="rId68"/>
                    <a:srcRect/>
                    <a:stretch>
                      <a:fillRect/>
                    </a:stretch>
                  </pic:blipFill>
                  <pic:spPr>
                    <a:xfrm>
                      <a:off x="0" y="0"/>
                      <a:ext cx="4572638" cy="1924319"/>
                    </a:xfrm>
                    <a:prstGeom prst="rect">
                      <a:avLst/>
                    </a:prstGeom>
                    <a:ln/>
                  </pic:spPr>
                </pic:pic>
              </a:graphicData>
            </a:graphic>
          </wp:anchor>
        </w:drawing>
      </w:r>
    </w:p>
    <w:p w14:paraId="00000174" w14:textId="77777777" w:rsidR="006643B9" w:rsidRDefault="00000000">
      <w:pPr>
        <w:numPr>
          <w:ilvl w:val="0"/>
          <w:numId w:val="27"/>
        </w:numPr>
        <w:pBdr>
          <w:top w:val="nil"/>
          <w:left w:val="nil"/>
          <w:bottom w:val="nil"/>
          <w:right w:val="nil"/>
          <w:between w:val="nil"/>
        </w:pBdr>
        <w:shd w:val="clear" w:color="auto" w:fill="FFFFFF"/>
        <w:spacing w:before="60"/>
      </w:pPr>
      <w:r>
        <w:rPr>
          <w:color w:val="000000"/>
        </w:rPr>
        <w:t>Enter the latest information.</w:t>
      </w:r>
    </w:p>
    <w:p w14:paraId="00000175" w14:textId="77777777" w:rsidR="006643B9" w:rsidRDefault="00000000">
      <w:pPr>
        <w:pBdr>
          <w:top w:val="nil"/>
          <w:left w:val="nil"/>
          <w:bottom w:val="nil"/>
          <w:right w:val="nil"/>
          <w:between w:val="nil"/>
        </w:pBdr>
        <w:shd w:val="clear" w:color="auto" w:fill="FFFFFF"/>
        <w:spacing w:before="60"/>
        <w:ind w:left="720"/>
      </w:pPr>
      <w:r>
        <w:rPr>
          <w:noProof/>
        </w:rPr>
        <w:drawing>
          <wp:inline distT="114300" distB="114300" distL="114300" distR="114300" wp14:anchorId="6EB79930" wp14:editId="147CC61E">
            <wp:extent cx="5129213" cy="2104292"/>
            <wp:effectExtent l="12700" t="12700" r="12700" b="12700"/>
            <wp:docPr id="3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9"/>
                    <a:srcRect/>
                    <a:stretch>
                      <a:fillRect/>
                    </a:stretch>
                  </pic:blipFill>
                  <pic:spPr>
                    <a:xfrm>
                      <a:off x="0" y="0"/>
                      <a:ext cx="5129213" cy="2104292"/>
                    </a:xfrm>
                    <a:prstGeom prst="rect">
                      <a:avLst/>
                    </a:prstGeom>
                    <a:ln w="12700">
                      <a:solidFill>
                        <a:srgbClr val="000000"/>
                      </a:solidFill>
                      <a:prstDash val="solid"/>
                    </a:ln>
                  </pic:spPr>
                </pic:pic>
              </a:graphicData>
            </a:graphic>
          </wp:inline>
        </w:drawing>
      </w:r>
    </w:p>
    <w:p w14:paraId="00000176" w14:textId="77777777" w:rsidR="006643B9" w:rsidRDefault="00000000">
      <w:pPr>
        <w:numPr>
          <w:ilvl w:val="0"/>
          <w:numId w:val="27"/>
        </w:numPr>
        <w:pBdr>
          <w:top w:val="nil"/>
          <w:left w:val="nil"/>
          <w:bottom w:val="nil"/>
          <w:right w:val="nil"/>
          <w:between w:val="nil"/>
        </w:pBdr>
        <w:shd w:val="clear" w:color="auto" w:fill="FFFFFF"/>
      </w:pPr>
      <w:r>
        <w:rPr>
          <w:color w:val="000000"/>
        </w:rPr>
        <w:t xml:space="preserve">Click </w:t>
      </w:r>
      <w:r>
        <w:rPr>
          <w:b/>
        </w:rPr>
        <w:t>Save</w:t>
      </w:r>
      <w:r>
        <w:rPr>
          <w:color w:val="000000"/>
        </w:rPr>
        <w:t xml:space="preserve"> to save.</w:t>
      </w:r>
    </w:p>
    <w:p w14:paraId="00000177" w14:textId="77777777" w:rsidR="006643B9" w:rsidRDefault="00000000">
      <w:pPr>
        <w:rPr>
          <w:b/>
          <w:sz w:val="28"/>
          <w:szCs w:val="28"/>
        </w:rPr>
      </w:pPr>
      <w:r>
        <w:br w:type="page"/>
      </w:r>
    </w:p>
    <w:p w14:paraId="00000178" w14:textId="77777777" w:rsidR="006643B9" w:rsidRDefault="00000000" w:rsidP="00D30222">
      <w:pPr>
        <w:pStyle w:val="Heading3"/>
      </w:pPr>
      <w:bookmarkStart w:id="81" w:name="_Toc154744422"/>
      <w:r>
        <w:lastRenderedPageBreak/>
        <w:t>Editing Contact Information: Sign in email address</w:t>
      </w:r>
      <w:bookmarkEnd w:id="81"/>
    </w:p>
    <w:p w14:paraId="00000179" w14:textId="77777777" w:rsidR="006643B9" w:rsidRDefault="006643B9">
      <w:pPr>
        <w:shd w:val="clear" w:color="auto" w:fill="FFFFFF"/>
      </w:pPr>
    </w:p>
    <w:p w14:paraId="0000017A" w14:textId="77777777" w:rsidR="006643B9" w:rsidRDefault="00000000">
      <w:pPr>
        <w:shd w:val="clear" w:color="auto" w:fill="FFFFFF"/>
      </w:pPr>
      <w:r>
        <w:t xml:space="preserve">If a user would like to update the email used to sign in, they should click on the link to go to the website where they manage their sign in account (either </w:t>
      </w:r>
      <w:r>
        <w:rPr>
          <w:b/>
        </w:rPr>
        <w:t>Login.gov,</w:t>
      </w:r>
      <w:r>
        <w:t xml:space="preserve"> </w:t>
      </w:r>
      <w:r>
        <w:rPr>
          <w:b/>
        </w:rPr>
        <w:t xml:space="preserve">DS Logon, </w:t>
      </w:r>
      <w:proofErr w:type="spellStart"/>
      <w:r>
        <w:rPr>
          <w:b/>
        </w:rPr>
        <w:t>MyHealtheVet</w:t>
      </w:r>
      <w:proofErr w:type="spellEnd"/>
      <w:r>
        <w:rPr>
          <w:b/>
        </w:rPr>
        <w:t>, or ID.me</w:t>
      </w:r>
      <w:r>
        <w:t>).</w:t>
      </w:r>
    </w:p>
    <w:p w14:paraId="0000017B" w14:textId="77777777" w:rsidR="006643B9" w:rsidRDefault="006643B9"/>
    <w:p w14:paraId="0000017C" w14:textId="77777777" w:rsidR="006643B9" w:rsidRDefault="006643B9">
      <w:pPr>
        <w:shd w:val="clear" w:color="auto" w:fill="FFFFFF"/>
      </w:pPr>
    </w:p>
    <w:p w14:paraId="0000017D" w14:textId="77777777" w:rsidR="006643B9" w:rsidRDefault="00000000">
      <w:pPr>
        <w:shd w:val="clear" w:color="auto" w:fill="FFFFFF"/>
      </w:pPr>
      <w:r>
        <w:rPr>
          <w:noProof/>
        </w:rPr>
        <w:drawing>
          <wp:inline distT="114300" distB="114300" distL="114300" distR="114300" wp14:anchorId="11C93429" wp14:editId="6EE2B267">
            <wp:extent cx="5943600" cy="3721100"/>
            <wp:effectExtent l="12700" t="12700" r="12700" b="1270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0"/>
                    <a:srcRect/>
                    <a:stretch>
                      <a:fillRect/>
                    </a:stretch>
                  </pic:blipFill>
                  <pic:spPr>
                    <a:xfrm>
                      <a:off x="0" y="0"/>
                      <a:ext cx="5943600" cy="3721100"/>
                    </a:xfrm>
                    <a:prstGeom prst="rect">
                      <a:avLst/>
                    </a:prstGeom>
                    <a:ln w="12700">
                      <a:solidFill>
                        <a:srgbClr val="000000"/>
                      </a:solidFill>
                      <a:prstDash val="solid"/>
                    </a:ln>
                  </pic:spPr>
                </pic:pic>
              </a:graphicData>
            </a:graphic>
          </wp:inline>
        </w:drawing>
      </w:r>
    </w:p>
    <w:p w14:paraId="0000017E" w14:textId="77777777" w:rsidR="006643B9" w:rsidRDefault="00000000">
      <w:pPr>
        <w:rPr>
          <w:b/>
          <w:sz w:val="34"/>
          <w:szCs w:val="34"/>
        </w:rPr>
      </w:pPr>
      <w:bookmarkStart w:id="82" w:name="_heading=h.44sinio" w:colFirst="0" w:colLast="0"/>
      <w:bookmarkEnd w:id="82"/>
      <w:r>
        <w:br w:type="page"/>
      </w:r>
    </w:p>
    <w:p w14:paraId="0000017F" w14:textId="77777777" w:rsidR="006643B9" w:rsidRDefault="00000000" w:rsidP="00D30222">
      <w:pPr>
        <w:pStyle w:val="Heading2"/>
        <w:rPr>
          <w:sz w:val="36"/>
          <w:szCs w:val="36"/>
        </w:rPr>
      </w:pPr>
      <w:bookmarkStart w:id="83" w:name="_Toc154744423"/>
      <w:r>
        <w:lastRenderedPageBreak/>
        <w:t>Major Issues and Error Messages</w:t>
      </w:r>
      <w:bookmarkEnd w:id="83"/>
    </w:p>
    <w:p w14:paraId="00000180" w14:textId="77777777" w:rsidR="006643B9" w:rsidRDefault="00000000" w:rsidP="00D30222">
      <w:pPr>
        <w:pStyle w:val="Heading3"/>
      </w:pPr>
      <w:bookmarkStart w:id="84" w:name="_Toc154744424"/>
      <w:r>
        <w:t>Editing errors</w:t>
      </w:r>
      <w:bookmarkEnd w:id="84"/>
    </w:p>
    <w:p w14:paraId="00000181" w14:textId="77777777" w:rsidR="006643B9" w:rsidRDefault="00000000">
      <w:r>
        <w:t>There are errors that users may see when a user is editing their information in the personal and contact information section.</w:t>
      </w:r>
    </w:p>
    <w:p w14:paraId="00000182" w14:textId="77777777" w:rsidR="006643B9" w:rsidRDefault="006643B9"/>
    <w:p w14:paraId="00000183" w14:textId="77777777" w:rsidR="006643B9" w:rsidRDefault="00000000" w:rsidP="00D30222">
      <w:pPr>
        <w:pStyle w:val="Heading4"/>
      </w:pPr>
      <w:bookmarkStart w:id="85" w:name="_Toc154744425"/>
      <w:r>
        <w:t>Invalid phone numbers</w:t>
      </w:r>
      <w:bookmarkEnd w:id="85"/>
    </w:p>
    <w:p w14:paraId="00000184" w14:textId="77777777" w:rsidR="006643B9" w:rsidRDefault="00000000">
      <w:pPr>
        <w:spacing w:before="60"/>
      </w:pPr>
      <w:r>
        <w:t>If a user tries to enter an invalid phone number into a field, they will not be able to save, resulting in an error. If they receive this error, they should double check that the phone number they entered is valid.</w:t>
      </w:r>
    </w:p>
    <w:p w14:paraId="00000185" w14:textId="77777777" w:rsidR="006643B9" w:rsidRDefault="00000000">
      <w:r>
        <w:rPr>
          <w:noProof/>
        </w:rPr>
        <w:drawing>
          <wp:inline distT="114300" distB="114300" distL="114300" distR="114300" wp14:anchorId="09E30B63" wp14:editId="66389314">
            <wp:extent cx="5943600" cy="2246238"/>
            <wp:effectExtent l="12700" t="12700" r="12700" b="1270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1"/>
                    <a:srcRect b="38746"/>
                    <a:stretch>
                      <a:fillRect/>
                    </a:stretch>
                  </pic:blipFill>
                  <pic:spPr>
                    <a:xfrm>
                      <a:off x="0" y="0"/>
                      <a:ext cx="5943600" cy="2246238"/>
                    </a:xfrm>
                    <a:prstGeom prst="rect">
                      <a:avLst/>
                    </a:prstGeom>
                    <a:ln w="12700">
                      <a:solidFill>
                        <a:srgbClr val="000000"/>
                      </a:solidFill>
                      <a:prstDash val="solid"/>
                    </a:ln>
                  </pic:spPr>
                </pic:pic>
              </a:graphicData>
            </a:graphic>
          </wp:inline>
        </w:drawing>
      </w:r>
    </w:p>
    <w:p w14:paraId="00000186" w14:textId="77777777" w:rsidR="006643B9" w:rsidRDefault="006643B9">
      <w:pPr>
        <w:spacing w:before="60"/>
        <w:rPr>
          <w:b/>
        </w:rPr>
      </w:pPr>
    </w:p>
    <w:p w14:paraId="00000187" w14:textId="77777777" w:rsidR="006643B9" w:rsidRDefault="00000000">
      <w:pPr>
        <w:spacing w:before="60"/>
        <w:rPr>
          <w:b/>
        </w:rPr>
      </w:pPr>
      <w:r>
        <w:br w:type="page"/>
      </w:r>
    </w:p>
    <w:p w14:paraId="00000188" w14:textId="77777777" w:rsidR="006643B9" w:rsidRDefault="00000000" w:rsidP="00D30222">
      <w:pPr>
        <w:pStyle w:val="Heading4"/>
      </w:pPr>
      <w:bookmarkStart w:id="86" w:name="_Toc154744426"/>
      <w:r>
        <w:lastRenderedPageBreak/>
        <w:t>Finish editing section before moving to another</w:t>
      </w:r>
      <w:bookmarkEnd w:id="86"/>
      <w:r>
        <w:br/>
      </w:r>
    </w:p>
    <w:p w14:paraId="00000189" w14:textId="77777777" w:rsidR="006643B9" w:rsidRDefault="00000000">
      <w:pPr>
        <w:spacing w:before="60"/>
      </w:pPr>
      <w:r>
        <w:t>If a user tries to edit another section without saving the current section they are editing, they will receive this error message. There is a possibility that a user does not know that they are currently editing a different section. The error message will let them know what section they are editing. If a user decides to move on to a new section without saving, then all progress will be lost.</w:t>
      </w:r>
    </w:p>
    <w:p w14:paraId="0000018A" w14:textId="77777777" w:rsidR="006643B9" w:rsidRDefault="006643B9"/>
    <w:p w14:paraId="0000018B" w14:textId="77777777" w:rsidR="006643B9" w:rsidRDefault="00000000">
      <w:pPr>
        <w:spacing w:before="60"/>
        <w:rPr>
          <w:b/>
        </w:rPr>
      </w:pPr>
      <w:r>
        <w:rPr>
          <w:b/>
          <w:noProof/>
        </w:rPr>
        <w:drawing>
          <wp:inline distT="114300" distB="114300" distL="114300" distR="114300" wp14:anchorId="236F565C" wp14:editId="0150D713">
            <wp:extent cx="5943600" cy="24511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2"/>
                    <a:srcRect/>
                    <a:stretch>
                      <a:fillRect/>
                    </a:stretch>
                  </pic:blipFill>
                  <pic:spPr>
                    <a:xfrm>
                      <a:off x="0" y="0"/>
                      <a:ext cx="5943600" cy="2451100"/>
                    </a:xfrm>
                    <a:prstGeom prst="rect">
                      <a:avLst/>
                    </a:prstGeom>
                    <a:ln/>
                  </pic:spPr>
                </pic:pic>
              </a:graphicData>
            </a:graphic>
          </wp:inline>
        </w:drawing>
      </w:r>
      <w:r>
        <w:br w:type="page"/>
      </w:r>
    </w:p>
    <w:p w14:paraId="0000018C" w14:textId="77777777" w:rsidR="006643B9" w:rsidRDefault="00000000" w:rsidP="00D30222">
      <w:pPr>
        <w:pStyle w:val="Heading4"/>
      </w:pPr>
      <w:bookmarkStart w:id="87" w:name="_Toc154744427"/>
      <w:r>
        <w:lastRenderedPageBreak/>
        <w:t>Canceling</w:t>
      </w:r>
      <w:bookmarkEnd w:id="87"/>
      <w:r>
        <w:br/>
      </w:r>
    </w:p>
    <w:p w14:paraId="0000018D" w14:textId="77777777" w:rsidR="006643B9" w:rsidRDefault="00000000">
      <w:pPr>
        <w:spacing w:before="60"/>
      </w:pPr>
      <w:r>
        <w:t xml:space="preserve">If a user would like to cancel while in the middle of editing, they can click the </w:t>
      </w:r>
      <w:r>
        <w:rPr>
          <w:b/>
        </w:rPr>
        <w:t>Cancel</w:t>
      </w:r>
      <w:r>
        <w:t xml:space="preserve"> button at the bottom of any section while in edit mode. There will be a message confirming they would like to cancel. If they cancel, then all progress will be lost.</w:t>
      </w:r>
    </w:p>
    <w:p w14:paraId="0000018E" w14:textId="77777777" w:rsidR="006643B9" w:rsidRDefault="006643B9"/>
    <w:p w14:paraId="0000018F" w14:textId="77777777" w:rsidR="006643B9" w:rsidRDefault="00000000">
      <w:pPr>
        <w:spacing w:before="60"/>
      </w:pPr>
      <w:r>
        <w:rPr>
          <w:b/>
          <w:noProof/>
        </w:rPr>
        <w:drawing>
          <wp:inline distT="114300" distB="114300" distL="114300" distR="114300" wp14:anchorId="1557AA9A" wp14:editId="5F38A059">
            <wp:extent cx="5943600" cy="26416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3"/>
                    <a:srcRect/>
                    <a:stretch>
                      <a:fillRect/>
                    </a:stretch>
                  </pic:blipFill>
                  <pic:spPr>
                    <a:xfrm>
                      <a:off x="0" y="0"/>
                      <a:ext cx="5943600" cy="2641600"/>
                    </a:xfrm>
                    <a:prstGeom prst="rect">
                      <a:avLst/>
                    </a:prstGeom>
                    <a:ln/>
                  </pic:spPr>
                </pic:pic>
              </a:graphicData>
            </a:graphic>
          </wp:inline>
        </w:drawing>
      </w:r>
    </w:p>
    <w:p w14:paraId="00000190" w14:textId="77777777" w:rsidR="006643B9" w:rsidRDefault="00000000">
      <w:pPr>
        <w:rPr>
          <w:b/>
        </w:rPr>
      </w:pPr>
      <w:r>
        <w:br w:type="page"/>
      </w:r>
    </w:p>
    <w:p w14:paraId="00000191" w14:textId="77777777" w:rsidR="006643B9" w:rsidRDefault="00000000" w:rsidP="00D30222">
      <w:pPr>
        <w:pStyle w:val="Heading4"/>
      </w:pPr>
      <w:bookmarkStart w:id="88" w:name="_Toc154744428"/>
      <w:r>
        <w:lastRenderedPageBreak/>
        <w:t>Trying to leave a page without saving</w:t>
      </w:r>
      <w:bookmarkEnd w:id="88"/>
      <w:r>
        <w:br/>
      </w:r>
    </w:p>
    <w:p w14:paraId="00000192" w14:textId="77777777" w:rsidR="006643B9" w:rsidRDefault="00000000">
      <w:pPr>
        <w:spacing w:before="60"/>
      </w:pPr>
      <w:r>
        <w:t>If a user tries to exit or leave the page while in the middle of editing a section, there will be a message confirming that they would like to leave the current page. If a user decides to leave the page, then all progress will be lost.</w:t>
      </w:r>
    </w:p>
    <w:p w14:paraId="00000193" w14:textId="77777777" w:rsidR="006643B9" w:rsidRDefault="006643B9"/>
    <w:p w14:paraId="00000194" w14:textId="77777777" w:rsidR="006643B9" w:rsidRDefault="00000000">
      <w:pPr>
        <w:spacing w:before="60"/>
      </w:pPr>
      <w:r>
        <w:rPr>
          <w:b/>
          <w:noProof/>
        </w:rPr>
        <w:drawing>
          <wp:inline distT="0" distB="0" distL="0" distR="0" wp14:anchorId="1A6C69D6" wp14:editId="4C24FD53">
            <wp:extent cx="5943600" cy="2560955"/>
            <wp:effectExtent l="0" t="0" r="0" b="0"/>
            <wp:docPr id="6" name="image2.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shot of a social media post&#10;&#10;Description automatically generated"/>
                    <pic:cNvPicPr preferRelativeResize="0"/>
                  </pic:nvPicPr>
                  <pic:blipFill>
                    <a:blip r:embed="rId74"/>
                    <a:srcRect/>
                    <a:stretch>
                      <a:fillRect/>
                    </a:stretch>
                  </pic:blipFill>
                  <pic:spPr>
                    <a:xfrm>
                      <a:off x="0" y="0"/>
                      <a:ext cx="5943600" cy="2560955"/>
                    </a:xfrm>
                    <a:prstGeom prst="rect">
                      <a:avLst/>
                    </a:prstGeom>
                    <a:ln/>
                  </pic:spPr>
                </pic:pic>
              </a:graphicData>
            </a:graphic>
          </wp:inline>
        </w:drawing>
      </w:r>
    </w:p>
    <w:p w14:paraId="00000195" w14:textId="77777777" w:rsidR="006643B9" w:rsidRDefault="006643B9">
      <w:pPr>
        <w:spacing w:before="60"/>
        <w:rPr>
          <w:b/>
        </w:rPr>
      </w:pPr>
    </w:p>
    <w:p w14:paraId="00000196" w14:textId="77777777" w:rsidR="006643B9" w:rsidRDefault="00000000" w:rsidP="00D30222">
      <w:pPr>
        <w:pStyle w:val="Heading4"/>
      </w:pPr>
      <w:bookmarkStart w:id="89" w:name="_Toc154744429"/>
      <w:r>
        <w:t>Saving error</w:t>
      </w:r>
      <w:bookmarkEnd w:id="89"/>
    </w:p>
    <w:p w14:paraId="00000197" w14:textId="77777777" w:rsidR="006643B9" w:rsidRDefault="00000000">
      <w:pPr>
        <w:spacing w:before="60"/>
        <w:rPr>
          <w:b/>
        </w:rPr>
      </w:pPr>
      <w:r>
        <w:t>There is the chance that a problem may occur on our end, and we won’t be able to save a user’s information. If that happens, the user will see one of the messages below and should refresh and try again.</w:t>
      </w:r>
    </w:p>
    <w:p w14:paraId="00000198" w14:textId="77777777" w:rsidR="006643B9" w:rsidRDefault="00000000">
      <w:pPr>
        <w:spacing w:before="60"/>
        <w:rPr>
          <w:b/>
        </w:rPr>
      </w:pPr>
      <w:r>
        <w:rPr>
          <w:b/>
          <w:noProof/>
        </w:rPr>
        <w:drawing>
          <wp:inline distT="114300" distB="114300" distL="114300" distR="114300" wp14:anchorId="4217370A" wp14:editId="0FA744F7">
            <wp:extent cx="4238625" cy="2944713"/>
            <wp:effectExtent l="12700" t="12700" r="12700" b="1270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5"/>
                    <a:srcRect b="8262"/>
                    <a:stretch>
                      <a:fillRect/>
                    </a:stretch>
                  </pic:blipFill>
                  <pic:spPr>
                    <a:xfrm>
                      <a:off x="0" y="0"/>
                      <a:ext cx="4238625" cy="2944713"/>
                    </a:xfrm>
                    <a:prstGeom prst="rect">
                      <a:avLst/>
                    </a:prstGeom>
                    <a:ln w="12700">
                      <a:solidFill>
                        <a:srgbClr val="000000"/>
                      </a:solidFill>
                      <a:prstDash val="solid"/>
                    </a:ln>
                  </pic:spPr>
                </pic:pic>
              </a:graphicData>
            </a:graphic>
          </wp:inline>
        </w:drawing>
      </w:r>
    </w:p>
    <w:p w14:paraId="00000199" w14:textId="77777777" w:rsidR="006643B9" w:rsidRDefault="00000000">
      <w:pPr>
        <w:spacing w:before="60"/>
        <w:rPr>
          <w:b/>
        </w:rPr>
      </w:pPr>
      <w:r>
        <w:rPr>
          <w:b/>
          <w:noProof/>
        </w:rPr>
        <w:lastRenderedPageBreak/>
        <w:drawing>
          <wp:inline distT="114300" distB="114300" distL="114300" distR="114300" wp14:anchorId="1F0D7267" wp14:editId="61EA9582">
            <wp:extent cx="4248150" cy="6481763"/>
            <wp:effectExtent l="12700" t="12700" r="12700" b="1270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6"/>
                    <a:srcRect b="5685"/>
                    <a:stretch>
                      <a:fillRect/>
                    </a:stretch>
                  </pic:blipFill>
                  <pic:spPr>
                    <a:xfrm>
                      <a:off x="0" y="0"/>
                      <a:ext cx="4248150" cy="6481763"/>
                    </a:xfrm>
                    <a:prstGeom prst="rect">
                      <a:avLst/>
                    </a:prstGeom>
                    <a:ln w="12700">
                      <a:solidFill>
                        <a:srgbClr val="000000"/>
                      </a:solidFill>
                      <a:prstDash val="solid"/>
                    </a:ln>
                  </pic:spPr>
                </pic:pic>
              </a:graphicData>
            </a:graphic>
          </wp:inline>
        </w:drawing>
      </w:r>
      <w:r>
        <w:rPr>
          <w:b/>
        </w:rPr>
        <w:br/>
      </w:r>
    </w:p>
    <w:p w14:paraId="0000019A" w14:textId="77777777" w:rsidR="006643B9" w:rsidRDefault="00000000" w:rsidP="00D30222">
      <w:pPr>
        <w:pStyle w:val="Heading4"/>
      </w:pPr>
      <w:bookmarkStart w:id="90" w:name="_Toc154744430"/>
      <w:r>
        <w:t xml:space="preserve">Update is </w:t>
      </w:r>
      <w:proofErr w:type="gramStart"/>
      <w:r>
        <w:t>delayed</w:t>
      </w:r>
      <w:bookmarkEnd w:id="90"/>
      <w:proofErr w:type="gramEnd"/>
    </w:p>
    <w:p w14:paraId="0000019B" w14:textId="77777777" w:rsidR="006643B9" w:rsidRDefault="00000000">
      <w:pPr>
        <w:spacing w:before="60"/>
        <w:rPr>
          <w:b/>
          <w:sz w:val="28"/>
          <w:szCs w:val="28"/>
        </w:rPr>
      </w:pPr>
      <w:r>
        <w:t>There could be a significant delay when saving new information. If that occurs, the user will see the message below and will be notified when their information has been updated.</w:t>
      </w:r>
    </w:p>
    <w:p w14:paraId="0000019C" w14:textId="77777777" w:rsidR="006643B9" w:rsidRDefault="00000000">
      <w:pPr>
        <w:rPr>
          <w:b/>
          <w:sz w:val="28"/>
          <w:szCs w:val="28"/>
        </w:rPr>
      </w:pPr>
      <w:r>
        <w:rPr>
          <w:b/>
          <w:noProof/>
          <w:sz w:val="28"/>
          <w:szCs w:val="28"/>
        </w:rPr>
        <w:lastRenderedPageBreak/>
        <w:drawing>
          <wp:inline distT="114300" distB="114300" distL="114300" distR="114300" wp14:anchorId="7F768FFD" wp14:editId="027ECF1B">
            <wp:extent cx="5943600" cy="1955800"/>
            <wp:effectExtent l="12700" t="12700" r="12700" b="1270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7"/>
                    <a:srcRect/>
                    <a:stretch>
                      <a:fillRect/>
                    </a:stretch>
                  </pic:blipFill>
                  <pic:spPr>
                    <a:xfrm>
                      <a:off x="0" y="0"/>
                      <a:ext cx="5943600" cy="1955800"/>
                    </a:xfrm>
                    <a:prstGeom prst="rect">
                      <a:avLst/>
                    </a:prstGeom>
                    <a:ln w="12700">
                      <a:solidFill>
                        <a:srgbClr val="000000"/>
                      </a:solidFill>
                      <a:prstDash val="solid"/>
                    </a:ln>
                  </pic:spPr>
                </pic:pic>
              </a:graphicData>
            </a:graphic>
          </wp:inline>
        </w:drawing>
      </w:r>
    </w:p>
    <w:p w14:paraId="0000019D" w14:textId="77777777" w:rsidR="006643B9" w:rsidRPr="00D30222" w:rsidRDefault="00000000" w:rsidP="00D30222">
      <w:pPr>
        <w:pStyle w:val="Heading3"/>
      </w:pPr>
      <w:bookmarkStart w:id="91" w:name="_Toc154744431"/>
      <w:r w:rsidRPr="00D30222">
        <w:t>General errors</w:t>
      </w:r>
      <w:bookmarkEnd w:id="91"/>
    </w:p>
    <w:p w14:paraId="0000019E" w14:textId="77777777" w:rsidR="006643B9" w:rsidRDefault="00000000">
      <w:r>
        <w:t xml:space="preserve">There are general errors that users may see when using the </w:t>
      </w:r>
      <w:r>
        <w:rPr>
          <w:b/>
        </w:rPr>
        <w:t>Contact information section</w:t>
      </w:r>
      <w:r>
        <w:t>.</w:t>
      </w:r>
    </w:p>
    <w:p w14:paraId="0000019F" w14:textId="77777777" w:rsidR="006643B9" w:rsidRDefault="006643B9">
      <w:pPr>
        <w:shd w:val="clear" w:color="auto" w:fill="FFFFFF"/>
      </w:pPr>
    </w:p>
    <w:p w14:paraId="000001A0" w14:textId="77777777" w:rsidR="006643B9" w:rsidRDefault="00000000" w:rsidP="00D30222">
      <w:pPr>
        <w:pStyle w:val="Heading4"/>
      </w:pPr>
      <w:bookmarkStart w:id="92" w:name="_Toc154744432"/>
      <w:r>
        <w:t xml:space="preserve">Can’t access personal </w:t>
      </w:r>
      <w:proofErr w:type="gramStart"/>
      <w:r>
        <w:t>information</w:t>
      </w:r>
      <w:bookmarkEnd w:id="92"/>
      <w:proofErr w:type="gramEnd"/>
    </w:p>
    <w:p w14:paraId="000001A1" w14:textId="36984F79" w:rsidR="006643B9" w:rsidRDefault="00000000">
      <w:pPr>
        <w:spacing w:before="60"/>
      </w:pPr>
      <w:r>
        <w:t xml:space="preserve">Sometimes, a problem can occur on our </w:t>
      </w:r>
      <w:r w:rsidR="003678B0">
        <w:t>end,</w:t>
      </w:r>
      <w:r>
        <w:t xml:space="preserve"> and we won’t be able to retrieve a user’s contact information. If that happens, the user should refresh or try again later.</w:t>
      </w:r>
    </w:p>
    <w:p w14:paraId="000001A2" w14:textId="77777777" w:rsidR="006643B9" w:rsidRDefault="00000000">
      <w:pPr>
        <w:spacing w:before="60"/>
      </w:pPr>
      <w:r>
        <w:rPr>
          <w:noProof/>
        </w:rPr>
        <w:drawing>
          <wp:anchor distT="0" distB="0" distL="114300" distR="114300" simplePos="0" relativeHeight="251666432" behindDoc="0" locked="0" layoutInCell="1" hidden="0" allowOverlap="1" wp14:anchorId="55DBEB64" wp14:editId="70E23817">
            <wp:simplePos x="0" y="0"/>
            <wp:positionH relativeFrom="column">
              <wp:posOffset>-161921</wp:posOffset>
            </wp:positionH>
            <wp:positionV relativeFrom="paragraph">
              <wp:posOffset>259080</wp:posOffset>
            </wp:positionV>
            <wp:extent cx="4819650" cy="1052243"/>
            <wp:effectExtent l="0" t="0" r="0" b="0"/>
            <wp:wrapTopAndBottom distT="0" distB="0"/>
            <wp:docPr id="113" name="image101.png" descr="A picture containing bi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1.png" descr="A picture containing bird&#10;&#10;Description automatically generated"/>
                    <pic:cNvPicPr preferRelativeResize="0"/>
                  </pic:nvPicPr>
                  <pic:blipFill>
                    <a:blip r:embed="rId78"/>
                    <a:srcRect t="18608" b="13152"/>
                    <a:stretch>
                      <a:fillRect/>
                    </a:stretch>
                  </pic:blipFill>
                  <pic:spPr>
                    <a:xfrm>
                      <a:off x="0" y="0"/>
                      <a:ext cx="4819650" cy="1052243"/>
                    </a:xfrm>
                    <a:prstGeom prst="rect">
                      <a:avLst/>
                    </a:prstGeom>
                    <a:ln/>
                  </pic:spPr>
                </pic:pic>
              </a:graphicData>
            </a:graphic>
          </wp:anchor>
        </w:drawing>
      </w:r>
    </w:p>
    <w:p w14:paraId="000001A3" w14:textId="77777777" w:rsidR="006643B9" w:rsidRDefault="006643B9">
      <w:pPr>
        <w:rPr>
          <w:b/>
          <w:color w:val="000000"/>
          <w:sz w:val="28"/>
          <w:szCs w:val="28"/>
        </w:rPr>
      </w:pPr>
    </w:p>
    <w:p w14:paraId="000001A4" w14:textId="77777777" w:rsidR="006643B9" w:rsidRDefault="00000000" w:rsidP="00D30222">
      <w:pPr>
        <w:pStyle w:val="Heading4"/>
      </w:pPr>
      <w:bookmarkStart w:id="93" w:name="_Toc154744433"/>
      <w:r>
        <w:t>Multiple accounts</w:t>
      </w:r>
      <w:bookmarkEnd w:id="93"/>
    </w:p>
    <w:p w14:paraId="000001A6" w14:textId="77777777" w:rsidR="006643B9" w:rsidRDefault="00000000">
      <w:pPr>
        <w:spacing w:before="60"/>
      </w:pPr>
      <w:r>
        <w:t xml:space="preserve">A scenario sometimes occurs where we can’t load all a user’s information because they have multiple VA IDs or accounts. We won’t know if it is an issue with their </w:t>
      </w:r>
      <w:proofErr w:type="spellStart"/>
      <w:r>
        <w:t>MyHealtheVet</w:t>
      </w:r>
      <w:proofErr w:type="spellEnd"/>
      <w:r>
        <w:t xml:space="preserve"> account or an issue with the Department of Defense. If the user receives this message, then there are a few things they can do:</w:t>
      </w:r>
    </w:p>
    <w:p w14:paraId="000001A7" w14:textId="77777777" w:rsidR="006643B9" w:rsidRDefault="006643B9"/>
    <w:p w14:paraId="000001A8" w14:textId="77777777" w:rsidR="006643B9" w:rsidRDefault="00000000" w:rsidP="00D30222">
      <w:pPr>
        <w:pStyle w:val="Heading5"/>
      </w:pPr>
      <w:bookmarkStart w:id="94" w:name="_Toc154744434"/>
      <w:r>
        <w:t xml:space="preserve">To find out if this is about an account on </w:t>
      </w:r>
      <w:proofErr w:type="spellStart"/>
      <w:proofErr w:type="gramStart"/>
      <w:r>
        <w:t>MyHealtheVet</w:t>
      </w:r>
      <w:bookmarkEnd w:id="94"/>
      <w:proofErr w:type="spellEnd"/>
      <w:proofErr w:type="gramEnd"/>
    </w:p>
    <w:p w14:paraId="000001A9" w14:textId="77777777" w:rsidR="006643B9" w:rsidRDefault="00000000">
      <w:pPr>
        <w:numPr>
          <w:ilvl w:val="0"/>
          <w:numId w:val="7"/>
        </w:numPr>
        <w:spacing w:before="60"/>
      </w:pPr>
      <w:r>
        <w:t xml:space="preserve">They can call 877-327-0022, Monday–Friday, 8 a.m.–8 p.m. ET. If they have hearing loss, they can call 800-877-3399. They can tell the representative that they tried to sign into VA.gov, but got an error message that they may have more than one </w:t>
      </w:r>
      <w:proofErr w:type="spellStart"/>
      <w:r>
        <w:t>MyHealtheVet</w:t>
      </w:r>
      <w:proofErr w:type="spellEnd"/>
      <w:r>
        <w:t xml:space="preserve"> account or ID.</w:t>
      </w:r>
    </w:p>
    <w:p w14:paraId="000001AA" w14:textId="77777777" w:rsidR="006643B9" w:rsidRDefault="00000000">
      <w:pPr>
        <w:numPr>
          <w:ilvl w:val="0"/>
          <w:numId w:val="7"/>
        </w:numPr>
      </w:pPr>
      <w:r>
        <w:t xml:space="preserve">Fill out a </w:t>
      </w:r>
      <w:proofErr w:type="spellStart"/>
      <w:r>
        <w:t>MyHealtheVet</w:t>
      </w:r>
      <w:proofErr w:type="spellEnd"/>
      <w:r>
        <w:t xml:space="preserve"> online help form to get help signing in. </w:t>
      </w:r>
      <w:r>
        <w:rPr>
          <w:color w:val="000000"/>
          <w:u w:val="single"/>
        </w:rPr>
        <w:t>(</w:t>
      </w:r>
      <w:hyperlink r:id="rId79">
        <w:r>
          <w:rPr>
            <w:color w:val="000000"/>
            <w:u w:val="single"/>
          </w:rPr>
          <w:t>https://www.myhealth.va.gov/mhv-portal-web/contact-us</w:t>
        </w:r>
      </w:hyperlink>
      <w:r>
        <w:rPr>
          <w:color w:val="000000"/>
          <w:u w:val="single"/>
        </w:rPr>
        <w:t>)</w:t>
      </w:r>
    </w:p>
    <w:p w14:paraId="000001AB" w14:textId="77777777" w:rsidR="006643B9" w:rsidRDefault="006643B9"/>
    <w:p w14:paraId="000001AC" w14:textId="77777777" w:rsidR="006643B9" w:rsidRDefault="00000000" w:rsidP="00D30222">
      <w:pPr>
        <w:pStyle w:val="Heading5"/>
      </w:pPr>
      <w:bookmarkStart w:id="95" w:name="_Toc154744435"/>
      <w:r>
        <w:lastRenderedPageBreak/>
        <w:t>To find out if this is about an account with Department of Defense</w:t>
      </w:r>
      <w:bookmarkEnd w:id="95"/>
    </w:p>
    <w:p w14:paraId="000001AD" w14:textId="77777777" w:rsidR="006643B9" w:rsidRDefault="00000000">
      <w:pPr>
        <w:numPr>
          <w:ilvl w:val="0"/>
          <w:numId w:val="10"/>
        </w:numPr>
        <w:spacing w:before="60"/>
      </w:pPr>
      <w:r>
        <w:t xml:space="preserve">They can submit a request to get help signing in. </w:t>
      </w:r>
    </w:p>
    <w:p w14:paraId="000001AF" w14:textId="2E1F09D0" w:rsidR="006643B9" w:rsidRPr="00C51898" w:rsidRDefault="00000000" w:rsidP="00C51898">
      <w:pPr>
        <w:spacing w:before="60"/>
        <w:ind w:left="720"/>
        <w:rPr>
          <w:color w:val="000000"/>
          <w:sz w:val="26"/>
          <w:szCs w:val="26"/>
          <w:u w:val="single"/>
        </w:rPr>
      </w:pPr>
      <w:r>
        <w:rPr>
          <w:sz w:val="26"/>
          <w:szCs w:val="26"/>
          <w:u w:val="single"/>
        </w:rPr>
        <w:t>(</w:t>
      </w:r>
      <w:hyperlink r:id="rId80">
        <w:r>
          <w:rPr>
            <w:color w:val="1155CC"/>
            <w:sz w:val="26"/>
            <w:szCs w:val="26"/>
            <w:u w:val="single"/>
          </w:rPr>
          <w:t>https://ask.va.gov/</w:t>
        </w:r>
      </w:hyperlink>
      <w:r>
        <w:rPr>
          <w:sz w:val="26"/>
          <w:szCs w:val="26"/>
          <w:u w:val="single"/>
        </w:rPr>
        <w:t xml:space="preserve">) </w:t>
      </w:r>
      <w:r>
        <w:rPr>
          <w:noProof/>
        </w:rPr>
        <w:drawing>
          <wp:anchor distT="0" distB="0" distL="114300" distR="114300" simplePos="0" relativeHeight="251667456" behindDoc="0" locked="0" layoutInCell="1" hidden="0" allowOverlap="1" wp14:anchorId="318EB641" wp14:editId="4AF2A4AB">
            <wp:simplePos x="0" y="0"/>
            <wp:positionH relativeFrom="column">
              <wp:posOffset>457200</wp:posOffset>
            </wp:positionH>
            <wp:positionV relativeFrom="paragraph">
              <wp:posOffset>411842</wp:posOffset>
            </wp:positionV>
            <wp:extent cx="5629910" cy="3866606"/>
            <wp:effectExtent l="0" t="0" r="0" b="0"/>
            <wp:wrapTopAndBottom distT="0" distB="0"/>
            <wp:docPr id="111" name="image100.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0.png" descr="A screenshot of a social media post&#10;&#10;Description automatically generated"/>
                    <pic:cNvPicPr preferRelativeResize="0"/>
                  </pic:nvPicPr>
                  <pic:blipFill>
                    <a:blip r:embed="rId81"/>
                    <a:srcRect l="5274" b="11672"/>
                    <a:stretch>
                      <a:fillRect/>
                    </a:stretch>
                  </pic:blipFill>
                  <pic:spPr>
                    <a:xfrm>
                      <a:off x="0" y="0"/>
                      <a:ext cx="5629910" cy="3866606"/>
                    </a:xfrm>
                    <a:prstGeom prst="rect">
                      <a:avLst/>
                    </a:prstGeom>
                    <a:ln/>
                  </pic:spPr>
                </pic:pic>
              </a:graphicData>
            </a:graphic>
          </wp:anchor>
        </w:drawing>
      </w:r>
    </w:p>
    <w:p w14:paraId="000001B0" w14:textId="77777777" w:rsidR="006643B9" w:rsidRDefault="006643B9">
      <w:pPr>
        <w:rPr>
          <w:b/>
        </w:rPr>
      </w:pPr>
    </w:p>
    <w:p w14:paraId="1C553932" w14:textId="77777777" w:rsidR="00D30222" w:rsidRDefault="00000000" w:rsidP="00D30222">
      <w:pPr>
        <w:pStyle w:val="Heading4"/>
      </w:pPr>
      <w:bookmarkStart w:id="96" w:name="_Toc154744436"/>
      <w:r>
        <w:t xml:space="preserve">User information doesn’t match our Veteran </w:t>
      </w:r>
      <w:proofErr w:type="gramStart"/>
      <w:r>
        <w:t>records</w:t>
      </w:r>
      <w:bookmarkEnd w:id="96"/>
      <w:proofErr w:type="gramEnd"/>
    </w:p>
    <w:p w14:paraId="000001B1" w14:textId="3553C7C7" w:rsidR="006643B9" w:rsidRDefault="00000000" w:rsidP="00D30222">
      <w:r>
        <w:t>There is the chance that we won’t be able to match a user’s information with our Veteran records. In this case, a user will not have access to their profile until they can verify and update their records.</w:t>
      </w:r>
    </w:p>
    <w:p w14:paraId="000001B2" w14:textId="77777777" w:rsidR="006643B9" w:rsidRDefault="00000000">
      <w:pPr>
        <w:spacing w:before="60"/>
      </w:pPr>
      <w:r>
        <w:t xml:space="preserve">The user will need to contact the nearest VA medical center to verify and update their records. They can find the nearest facility by clicking the link that says </w:t>
      </w:r>
      <w:r>
        <w:rPr>
          <w:b/>
        </w:rPr>
        <w:t>Find your nearest VA medical center.</w:t>
      </w:r>
      <w:r>
        <w:t xml:space="preserve"> (</w:t>
      </w:r>
      <w:hyperlink r:id="rId82">
        <w:r>
          <w:rPr>
            <w:color w:val="000000"/>
            <w:u w:val="single"/>
          </w:rPr>
          <w:t>https://va.gov/find-locations/?facilityType=health</w:t>
        </w:r>
      </w:hyperlink>
      <w:r>
        <w:t>).</w:t>
      </w:r>
      <w:r>
        <w:br/>
      </w:r>
    </w:p>
    <w:p w14:paraId="458B4F09" w14:textId="77777777" w:rsidR="00402F97" w:rsidRDefault="00000000" w:rsidP="00402F97">
      <w:pPr>
        <w:spacing w:before="60"/>
      </w:pPr>
      <w:bookmarkStart w:id="97" w:name="_heading=h.z337ya" w:colFirst="0" w:colLast="0"/>
      <w:bookmarkEnd w:id="97"/>
      <w:r>
        <w:rPr>
          <w:noProof/>
        </w:rPr>
        <w:lastRenderedPageBreak/>
        <w:drawing>
          <wp:inline distT="114300" distB="114300" distL="114300" distR="114300" wp14:anchorId="59A411C8" wp14:editId="064B0172">
            <wp:extent cx="5834063" cy="3415543"/>
            <wp:effectExtent l="12700" t="12700" r="12700" b="12700"/>
            <wp:docPr id="4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3"/>
                    <a:srcRect b="56108"/>
                    <a:stretch>
                      <a:fillRect/>
                    </a:stretch>
                  </pic:blipFill>
                  <pic:spPr>
                    <a:xfrm>
                      <a:off x="0" y="0"/>
                      <a:ext cx="5834063" cy="3415543"/>
                    </a:xfrm>
                    <a:prstGeom prst="rect">
                      <a:avLst/>
                    </a:prstGeom>
                    <a:ln w="12700">
                      <a:solidFill>
                        <a:srgbClr val="000000"/>
                      </a:solidFill>
                      <a:prstDash val="solid"/>
                    </a:ln>
                  </pic:spPr>
                </pic:pic>
              </a:graphicData>
            </a:graphic>
          </wp:inline>
        </w:drawing>
      </w:r>
    </w:p>
    <w:p w14:paraId="6F31F555" w14:textId="77777777" w:rsidR="00402F97" w:rsidRDefault="00402F97" w:rsidP="00402F97">
      <w:pPr>
        <w:spacing w:before="60"/>
      </w:pPr>
    </w:p>
    <w:p w14:paraId="09CCED5C" w14:textId="30A2B1E8" w:rsidR="0065696E" w:rsidRDefault="0065696E" w:rsidP="0065696E">
      <w:pPr>
        <w:pStyle w:val="Heading3"/>
      </w:pPr>
      <w:bookmarkStart w:id="98" w:name="_Toc154744437"/>
      <w:r>
        <w:t>User Account is Blocked:</w:t>
      </w:r>
      <w:bookmarkEnd w:id="98"/>
      <w:r>
        <w:t xml:space="preserve"> </w:t>
      </w:r>
    </w:p>
    <w:p w14:paraId="4C45A7BF" w14:textId="62535FFC" w:rsidR="003678B0" w:rsidRDefault="003678B0" w:rsidP="0065696E">
      <w:r>
        <w:t>If a veteran’s account is flagged for having a fiduciary, being deceased, or is classified as incompetent</w:t>
      </w:r>
      <w:r w:rsidRPr="003678B0">
        <w:t xml:space="preserve">, the whole profile </w:t>
      </w:r>
      <w:r>
        <w:t xml:space="preserve">will </w:t>
      </w:r>
      <w:r w:rsidRPr="003678B0">
        <w:t>be blocked, and at that point the Account Security page is the ONLY page that will load within the profile application.</w:t>
      </w:r>
    </w:p>
    <w:p w14:paraId="63B3FA1D" w14:textId="08CE4F44" w:rsidR="0065696E" w:rsidRDefault="003678B0">
      <w:pPr>
        <w:rPr>
          <w:color w:val="2F5496"/>
          <w:sz w:val="32"/>
          <w:szCs w:val="32"/>
        </w:rPr>
      </w:pPr>
      <w:r>
        <w:rPr>
          <w:noProof/>
        </w:rPr>
        <w:lastRenderedPageBreak/>
        <w:drawing>
          <wp:inline distT="0" distB="0" distL="0" distR="0" wp14:anchorId="6DC39DFF" wp14:editId="14E76A09">
            <wp:extent cx="5800954" cy="5749504"/>
            <wp:effectExtent l="0" t="0" r="9525" b="3810"/>
            <wp:docPr id="1428785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85155" name="Picture 1" descr="A screenshot of a computer&#10;&#10;Description automatically generated"/>
                    <pic:cNvPicPr/>
                  </pic:nvPicPr>
                  <pic:blipFill rotWithShape="1">
                    <a:blip r:embed="rId84">
                      <a:extLst>
                        <a:ext uri="{28A0092B-C50C-407E-A947-70E740481C1C}">
                          <a14:useLocalDpi xmlns:a14="http://schemas.microsoft.com/office/drawing/2010/main" val="0"/>
                        </a:ext>
                      </a:extLst>
                    </a:blip>
                    <a:srcRect r="-924" b="48264"/>
                    <a:stretch/>
                  </pic:blipFill>
                  <pic:spPr bwMode="auto">
                    <a:xfrm>
                      <a:off x="0" y="0"/>
                      <a:ext cx="5812483" cy="5760931"/>
                    </a:xfrm>
                    <a:prstGeom prst="rect">
                      <a:avLst/>
                    </a:prstGeom>
                    <a:ln>
                      <a:noFill/>
                    </a:ln>
                    <a:extLst>
                      <a:ext uri="{53640926-AAD7-44D8-BBD7-CCE9431645EC}">
                        <a14:shadowObscured xmlns:a14="http://schemas.microsoft.com/office/drawing/2010/main"/>
                      </a:ext>
                    </a:extLst>
                  </pic:spPr>
                </pic:pic>
              </a:graphicData>
            </a:graphic>
          </wp:inline>
        </w:drawing>
      </w:r>
      <w:r w:rsidR="0065696E">
        <w:br w:type="page"/>
      </w:r>
    </w:p>
    <w:p w14:paraId="000001B4" w14:textId="6C8FCCE2" w:rsidR="006643B9" w:rsidRPr="00402F97" w:rsidRDefault="00000000" w:rsidP="00402F97">
      <w:pPr>
        <w:pStyle w:val="Heading1"/>
        <w:rPr>
          <w:b/>
          <w:sz w:val="34"/>
          <w:szCs w:val="34"/>
        </w:rPr>
      </w:pPr>
      <w:bookmarkStart w:id="99" w:name="_Toc154744438"/>
      <w:r>
        <w:lastRenderedPageBreak/>
        <w:t>Section Overview: Military Information</w:t>
      </w:r>
      <w:bookmarkEnd w:id="99"/>
    </w:p>
    <w:p w14:paraId="000001B5" w14:textId="77777777" w:rsidR="006643B9" w:rsidRDefault="00000000">
      <w:r>
        <w:t xml:space="preserve">The </w:t>
      </w:r>
      <w:r>
        <w:rPr>
          <w:b/>
        </w:rPr>
        <w:t>Military information</w:t>
      </w:r>
      <w:r>
        <w:t xml:space="preserve"> section of the profile displays the specific branch that a user served in and their period(s) of service.</w:t>
      </w:r>
    </w:p>
    <w:p w14:paraId="000001B6" w14:textId="77777777" w:rsidR="006643B9" w:rsidRDefault="006643B9">
      <w:pPr>
        <w:rPr>
          <w:sz w:val="34"/>
          <w:szCs w:val="34"/>
        </w:rPr>
      </w:pPr>
    </w:p>
    <w:p w14:paraId="000001B7" w14:textId="77777777" w:rsidR="006643B9" w:rsidRDefault="00000000">
      <w:pPr>
        <w:rPr>
          <w:b/>
          <w:sz w:val="34"/>
          <w:szCs w:val="34"/>
        </w:rPr>
      </w:pPr>
      <w:bookmarkStart w:id="100" w:name="_heading=h.1y810tw" w:colFirst="0" w:colLast="0"/>
      <w:bookmarkEnd w:id="100"/>
      <w:r>
        <w:rPr>
          <w:noProof/>
        </w:rPr>
        <w:drawing>
          <wp:inline distT="114300" distB="114300" distL="114300" distR="114300" wp14:anchorId="06833973" wp14:editId="733FABBE">
            <wp:extent cx="5943600" cy="3873500"/>
            <wp:effectExtent l="12700" t="12700" r="12700" b="12700"/>
            <wp:docPr id="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5"/>
                    <a:srcRect/>
                    <a:stretch>
                      <a:fillRect/>
                    </a:stretch>
                  </pic:blipFill>
                  <pic:spPr>
                    <a:xfrm>
                      <a:off x="0" y="0"/>
                      <a:ext cx="5943600" cy="3873500"/>
                    </a:xfrm>
                    <a:prstGeom prst="rect">
                      <a:avLst/>
                    </a:prstGeom>
                    <a:ln w="12700">
                      <a:solidFill>
                        <a:srgbClr val="000000"/>
                      </a:solidFill>
                      <a:prstDash val="solid"/>
                    </a:ln>
                  </pic:spPr>
                </pic:pic>
              </a:graphicData>
            </a:graphic>
          </wp:inline>
        </w:drawing>
      </w:r>
      <w:r>
        <w:br w:type="page"/>
      </w:r>
    </w:p>
    <w:p w14:paraId="000001B8" w14:textId="77777777" w:rsidR="006643B9" w:rsidRDefault="00000000" w:rsidP="00D30222">
      <w:pPr>
        <w:pStyle w:val="Heading2"/>
      </w:pPr>
      <w:bookmarkStart w:id="101" w:name="_Toc154744439"/>
      <w:r>
        <w:lastRenderedPageBreak/>
        <w:t>User Access</w:t>
      </w:r>
      <w:bookmarkEnd w:id="101"/>
    </w:p>
    <w:p w14:paraId="5B225242" w14:textId="77777777" w:rsidR="006A3FC5" w:rsidRDefault="006A3FC5" w:rsidP="006A3FC5">
      <w:pPr>
        <w:pStyle w:val="Heading3"/>
      </w:pPr>
      <w:bookmarkStart w:id="102" w:name="_Hlk154742237"/>
      <w:bookmarkStart w:id="103" w:name="_Toc154744440"/>
      <w:r>
        <w:t>Users who have not verified their identity (LOA1)</w:t>
      </w:r>
      <w:bookmarkEnd w:id="103"/>
    </w:p>
    <w:p w14:paraId="4EBAA796" w14:textId="7546FB17" w:rsidR="006A3FC5" w:rsidRDefault="006A3FC5" w:rsidP="006A3FC5">
      <w:r>
        <w:t xml:space="preserve">As a reminder, users who have not verified their identity on VA.gov, or users who have a block on their account will only see the </w:t>
      </w:r>
      <w:r>
        <w:rPr>
          <w:b/>
        </w:rPr>
        <w:t>Account security</w:t>
      </w:r>
      <w:r>
        <w:t xml:space="preserve"> section of the VA.gov profile when they go to </w:t>
      </w:r>
      <w:r>
        <w:rPr>
          <w:color w:val="1155CC"/>
          <w:u w:val="single"/>
        </w:rPr>
        <w:t>www.va.gov/profile/military-information</w:t>
      </w:r>
      <w:r>
        <w:t xml:space="preserve">. They will not see </w:t>
      </w:r>
      <w:r>
        <w:rPr>
          <w:bCs/>
        </w:rPr>
        <w:t xml:space="preserve">the </w:t>
      </w:r>
      <w:r>
        <w:rPr>
          <w:b/>
        </w:rPr>
        <w:t>Military Information</w:t>
      </w:r>
      <w:r>
        <w:t>.</w:t>
      </w:r>
    </w:p>
    <w:p w14:paraId="69BBF7C3" w14:textId="77777777" w:rsidR="006A3FC5" w:rsidRDefault="006A3FC5" w:rsidP="006A3FC5"/>
    <w:p w14:paraId="6B1CDE9C" w14:textId="77777777" w:rsidR="006A3FC5" w:rsidRDefault="006A3FC5" w:rsidP="006A3FC5">
      <w:pPr>
        <w:pStyle w:val="Heading3"/>
      </w:pPr>
      <w:bookmarkStart w:id="104" w:name="_Toc154744441"/>
      <w:r>
        <w:t>Users who have verified their identity (LOA3)</w:t>
      </w:r>
      <w:bookmarkEnd w:id="104"/>
    </w:p>
    <w:p w14:paraId="4D9500A8" w14:textId="77777777" w:rsidR="006A3FC5" w:rsidRDefault="006A3FC5" w:rsidP="006A3FC5">
      <w:pPr>
        <w:pBdr>
          <w:top w:val="nil"/>
          <w:left w:val="nil"/>
          <w:bottom w:val="nil"/>
          <w:right w:val="nil"/>
          <w:between w:val="nil"/>
        </w:pBdr>
        <w:shd w:val="clear" w:color="auto" w:fill="FFFFFF"/>
        <w:rPr>
          <w:color w:val="000000"/>
        </w:rPr>
      </w:pPr>
      <w:r>
        <w:rPr>
          <w:color w:val="000000"/>
        </w:rPr>
        <w:t xml:space="preserve">Users who have verified their identities on VA.gov will be able to see </w:t>
      </w:r>
      <w:r>
        <w:rPr>
          <w:b/>
        </w:rPr>
        <w:t>Military Information</w:t>
      </w:r>
      <w:r>
        <w:rPr>
          <w:color w:val="000000"/>
        </w:rPr>
        <w:t xml:space="preserve"> and all the sections of the profile.</w:t>
      </w:r>
    </w:p>
    <w:p w14:paraId="6846FBC7" w14:textId="77777777" w:rsidR="006A3FC5" w:rsidRDefault="006A3FC5" w:rsidP="006A3FC5">
      <w:pPr>
        <w:pBdr>
          <w:top w:val="nil"/>
          <w:left w:val="nil"/>
          <w:bottom w:val="nil"/>
          <w:right w:val="nil"/>
          <w:between w:val="nil"/>
        </w:pBdr>
        <w:shd w:val="clear" w:color="auto" w:fill="FFFFFF"/>
        <w:rPr>
          <w:color w:val="000000"/>
        </w:rPr>
      </w:pPr>
    </w:p>
    <w:p w14:paraId="0635FDD4" w14:textId="77777777" w:rsidR="006A3FC5" w:rsidRDefault="006A3FC5" w:rsidP="006A3FC5">
      <w:pPr>
        <w:pStyle w:val="Heading3"/>
      </w:pPr>
      <w:bookmarkStart w:id="105" w:name="_Toc154744442"/>
      <w:r>
        <w:t>Users who have a blocked account</w:t>
      </w:r>
      <w:bookmarkEnd w:id="105"/>
    </w:p>
    <w:p w14:paraId="60575D25" w14:textId="77777777" w:rsidR="006A3FC5" w:rsidRDefault="006A3FC5" w:rsidP="006A3FC5">
      <w:pPr>
        <w:pBdr>
          <w:top w:val="nil"/>
          <w:left w:val="nil"/>
          <w:bottom w:val="nil"/>
          <w:right w:val="nil"/>
          <w:between w:val="nil"/>
        </w:pBdr>
        <w:shd w:val="clear" w:color="auto" w:fill="FFFFFF"/>
        <w:rPr>
          <w:color w:val="000000"/>
        </w:rPr>
      </w:pPr>
      <w:r>
        <w:rPr>
          <w:color w:val="000000"/>
        </w:rPr>
        <w:t>Users who have verified their identities on VA.gov but have a flagged account (</w:t>
      </w:r>
      <w:proofErr w:type="spellStart"/>
      <w:r>
        <w:rPr>
          <w:color w:val="000000"/>
        </w:rPr>
        <w:t>eg.</w:t>
      </w:r>
      <w:proofErr w:type="spellEnd"/>
      <w:r>
        <w:rPr>
          <w:color w:val="000000"/>
        </w:rPr>
        <w:t xml:space="preserve"> have a fiduciary, are deceased, flagged as incompetent) will not be able to use the </w:t>
      </w:r>
      <w:r>
        <w:rPr>
          <w:b/>
        </w:rPr>
        <w:t xml:space="preserve">Military Information </w:t>
      </w:r>
      <w:r w:rsidRPr="00B20764">
        <w:rPr>
          <w:bCs/>
        </w:rPr>
        <w:t>page</w:t>
      </w:r>
      <w:r>
        <w:rPr>
          <w:color w:val="000000"/>
        </w:rPr>
        <w:t xml:space="preserve">, they will only see the </w:t>
      </w:r>
      <w:r w:rsidRPr="00C252C2">
        <w:rPr>
          <w:b/>
          <w:bCs/>
          <w:color w:val="000000"/>
        </w:rPr>
        <w:t>Account security</w:t>
      </w:r>
      <w:r>
        <w:rPr>
          <w:color w:val="000000"/>
        </w:rPr>
        <w:t xml:space="preserve"> page. If they attempt to navigate to </w:t>
      </w:r>
      <w:hyperlink r:id="rId86" w:history="1">
        <w:r w:rsidRPr="00156A45">
          <w:rPr>
            <w:rStyle w:val="Hyperlink"/>
          </w:rPr>
          <w:t>www.va.gov/profile/military-information</w:t>
        </w:r>
      </w:hyperlink>
      <w:r>
        <w:t xml:space="preserve"> it will redirect them to </w:t>
      </w:r>
      <w:hyperlink r:id="rId87" w:history="1">
        <w:r w:rsidRPr="0037153D">
          <w:rPr>
            <w:rStyle w:val="Hyperlink"/>
          </w:rPr>
          <w:t>www.va.gov/profile/account-security</w:t>
        </w:r>
      </w:hyperlink>
      <w:r>
        <w:t xml:space="preserve"> and will display a warning message.</w:t>
      </w:r>
    </w:p>
    <w:p w14:paraId="000001BC" w14:textId="77777777" w:rsidR="006643B9" w:rsidRDefault="00000000" w:rsidP="00D30222">
      <w:pPr>
        <w:pStyle w:val="Heading2"/>
      </w:pPr>
      <w:bookmarkStart w:id="106" w:name="_Toc154744443"/>
      <w:bookmarkEnd w:id="102"/>
      <w:r>
        <w:t>Navigation</w:t>
      </w:r>
      <w:bookmarkEnd w:id="106"/>
      <w:r>
        <w:t xml:space="preserve"> </w:t>
      </w:r>
    </w:p>
    <w:p w14:paraId="000001BE" w14:textId="7CB4B545" w:rsidR="006643B9" w:rsidRDefault="00000000" w:rsidP="006A3FC5">
      <w:pPr>
        <w:numPr>
          <w:ilvl w:val="0"/>
          <w:numId w:val="34"/>
        </w:numPr>
        <w:shd w:val="clear" w:color="auto" w:fill="FFFFFF"/>
        <w:spacing w:before="60"/>
      </w:pPr>
      <w:r>
        <w:t>Sign into VA.gov (</w:t>
      </w:r>
      <w:hyperlink r:id="rId88">
        <w:r>
          <w:rPr>
            <w:color w:val="0000FF"/>
            <w:u w:val="single"/>
          </w:rPr>
          <w:t>https://www.va.gov</w:t>
        </w:r>
      </w:hyperlink>
      <w:r>
        <w:rPr>
          <w:u w:val="single"/>
        </w:rPr>
        <w:t>)</w:t>
      </w:r>
      <w:r>
        <w:t>.</w:t>
      </w:r>
    </w:p>
    <w:p w14:paraId="000001C0" w14:textId="089A119C" w:rsidR="006643B9" w:rsidRDefault="00000000" w:rsidP="006A3FC5">
      <w:pPr>
        <w:numPr>
          <w:ilvl w:val="0"/>
          <w:numId w:val="34"/>
        </w:numPr>
        <w:shd w:val="clear" w:color="auto" w:fill="FFFFFF"/>
        <w:spacing w:before="60"/>
      </w:pPr>
      <w:r>
        <w:t xml:space="preserve">Click the authenticated menu in the upper right corner of the screen (the user’s name) and select </w:t>
      </w:r>
      <w:r>
        <w:rPr>
          <w:b/>
        </w:rPr>
        <w:t>Profile</w:t>
      </w:r>
      <w:r>
        <w:t>.</w:t>
      </w:r>
    </w:p>
    <w:p w14:paraId="000001C2" w14:textId="41A40BD6" w:rsidR="006643B9" w:rsidRDefault="00000000" w:rsidP="006A3FC5">
      <w:pPr>
        <w:numPr>
          <w:ilvl w:val="0"/>
          <w:numId w:val="34"/>
        </w:numPr>
        <w:shd w:val="clear" w:color="auto" w:fill="FFFFFF"/>
        <w:spacing w:before="60"/>
      </w:pPr>
      <w:r>
        <w:t xml:space="preserve">Click on </w:t>
      </w:r>
      <w:r>
        <w:rPr>
          <w:b/>
        </w:rPr>
        <w:t>Military information</w:t>
      </w:r>
      <w:r>
        <w:t xml:space="preserve"> in the </w:t>
      </w:r>
      <w:hyperlink w:anchor="_Section_Overview:_Profile" w:history="1">
        <w:r w:rsidR="006A3FC5" w:rsidRPr="006A3FC5">
          <w:rPr>
            <w:rStyle w:val="Hyperlink"/>
          </w:rPr>
          <w:t>Profile Hub</w:t>
        </w:r>
      </w:hyperlink>
      <w:r>
        <w:t>.</w:t>
      </w:r>
    </w:p>
    <w:p w14:paraId="000001C3" w14:textId="77777777" w:rsidR="006643B9" w:rsidRDefault="00000000">
      <w:pPr>
        <w:shd w:val="clear" w:color="auto" w:fill="FFFFFF"/>
        <w:jc w:val="center"/>
      </w:pPr>
      <w:r>
        <w:rPr>
          <w:noProof/>
        </w:rPr>
        <w:lastRenderedPageBreak/>
        <w:drawing>
          <wp:inline distT="114300" distB="114300" distL="114300" distR="114300" wp14:anchorId="6CAC965A" wp14:editId="3410DE20">
            <wp:extent cx="5943600" cy="3873500"/>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5"/>
                    <a:srcRect/>
                    <a:stretch>
                      <a:fillRect/>
                    </a:stretch>
                  </pic:blipFill>
                  <pic:spPr>
                    <a:xfrm>
                      <a:off x="0" y="0"/>
                      <a:ext cx="5943600" cy="3873500"/>
                    </a:xfrm>
                    <a:prstGeom prst="rect">
                      <a:avLst/>
                    </a:prstGeom>
                    <a:ln/>
                  </pic:spPr>
                </pic:pic>
              </a:graphicData>
            </a:graphic>
          </wp:inline>
        </w:drawing>
      </w:r>
    </w:p>
    <w:p w14:paraId="000001C4" w14:textId="0AFDD5A3" w:rsidR="006643B9" w:rsidRDefault="006643B9">
      <w:pPr>
        <w:rPr>
          <w:b/>
          <w:sz w:val="34"/>
          <w:szCs w:val="34"/>
        </w:rPr>
      </w:pPr>
      <w:bookmarkStart w:id="107" w:name="_heading=h.1ci93xb" w:colFirst="0" w:colLast="0"/>
      <w:bookmarkEnd w:id="107"/>
    </w:p>
    <w:p w14:paraId="000001C5" w14:textId="77777777" w:rsidR="006643B9" w:rsidRDefault="00000000" w:rsidP="00D30222">
      <w:pPr>
        <w:pStyle w:val="Heading2"/>
      </w:pPr>
      <w:bookmarkStart w:id="108" w:name="_Toc154744444"/>
      <w:r>
        <w:t>Functionality</w:t>
      </w:r>
      <w:bookmarkEnd w:id="108"/>
    </w:p>
    <w:p w14:paraId="000001C6" w14:textId="77777777" w:rsidR="006643B9" w:rsidRDefault="00000000" w:rsidP="00402F97">
      <w:pPr>
        <w:pStyle w:val="Heading3"/>
      </w:pPr>
      <w:bookmarkStart w:id="109" w:name="_Toc154744445"/>
      <w:r>
        <w:t>Editing Military Information</w:t>
      </w:r>
      <w:bookmarkEnd w:id="109"/>
    </w:p>
    <w:p w14:paraId="000001C7" w14:textId="77777777" w:rsidR="006643B9" w:rsidRDefault="006643B9">
      <w:pPr>
        <w:shd w:val="clear" w:color="auto" w:fill="FFFFFF"/>
      </w:pPr>
    </w:p>
    <w:p w14:paraId="000001C8" w14:textId="77777777" w:rsidR="006643B9" w:rsidRDefault="00000000">
      <w:pPr>
        <w:shd w:val="clear" w:color="auto" w:fill="FFFFFF"/>
      </w:pPr>
      <w:r>
        <w:t xml:space="preserve">The </w:t>
      </w:r>
      <w:r>
        <w:rPr>
          <w:b/>
        </w:rPr>
        <w:t>Military information</w:t>
      </w:r>
      <w:r>
        <w:t xml:space="preserve"> section is not editable from the VA.gov profile.</w:t>
      </w:r>
    </w:p>
    <w:p w14:paraId="000001C9" w14:textId="77777777" w:rsidR="006643B9" w:rsidRDefault="00000000">
      <w:pPr>
        <w:shd w:val="clear" w:color="auto" w:fill="FFFFFF"/>
      </w:pPr>
      <w:r>
        <w:t>If the military service information in a user’s profile doesn’t seem correct, the user should call the Defense Manpower Data Center (DMDC). They’ll work with the user to update their information in the Defense Enrollment Eligibility Reporting System (DEERS).</w:t>
      </w:r>
    </w:p>
    <w:p w14:paraId="000001CA" w14:textId="532784D0" w:rsidR="006643B9" w:rsidRDefault="00000000">
      <w:pPr>
        <w:shd w:val="clear" w:color="auto" w:fill="FFFFFF"/>
      </w:pPr>
      <w:r>
        <w:t xml:space="preserve">To reach the DMDC, users can call </w:t>
      </w:r>
      <w:r>
        <w:rPr>
          <w:b/>
        </w:rPr>
        <w:t>800-538-9552</w:t>
      </w:r>
      <w:r>
        <w:t xml:space="preserve">, Monday through Friday (except federal holidays), 8 a.m. to 8 p.m. ET. If a user has hearing loss, they should call TTY: </w:t>
      </w:r>
      <w:r w:rsidR="00C51898">
        <w:t>+</w:t>
      </w:r>
      <w:r>
        <w:rPr>
          <w:b/>
        </w:rPr>
        <w:t>711</w:t>
      </w:r>
      <w:r>
        <w:t>.</w:t>
      </w:r>
    </w:p>
    <w:p w14:paraId="000001CB" w14:textId="77777777" w:rsidR="006643B9" w:rsidRDefault="006643B9">
      <w:pPr>
        <w:shd w:val="clear" w:color="auto" w:fill="FFFFFF"/>
      </w:pPr>
    </w:p>
    <w:p w14:paraId="000001CC" w14:textId="77777777" w:rsidR="006643B9" w:rsidRDefault="00000000">
      <w:pPr>
        <w:shd w:val="clear" w:color="auto" w:fill="FFFFFF"/>
        <w:spacing w:after="240"/>
        <w:rPr>
          <w:b/>
          <w:sz w:val="34"/>
          <w:szCs w:val="34"/>
        </w:rPr>
      </w:pPr>
      <w:bookmarkStart w:id="110" w:name="_heading=h.2bn6wsx" w:colFirst="0" w:colLast="0"/>
      <w:bookmarkEnd w:id="110"/>
      <w:r>
        <w:rPr>
          <w:noProof/>
        </w:rPr>
        <w:lastRenderedPageBreak/>
        <w:drawing>
          <wp:inline distT="114300" distB="114300" distL="114300" distR="114300" wp14:anchorId="06264CF7" wp14:editId="06636352">
            <wp:extent cx="5943600" cy="5130800"/>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9"/>
                    <a:srcRect/>
                    <a:stretch>
                      <a:fillRect/>
                    </a:stretch>
                  </pic:blipFill>
                  <pic:spPr>
                    <a:xfrm>
                      <a:off x="0" y="0"/>
                      <a:ext cx="5943600" cy="5130800"/>
                    </a:xfrm>
                    <a:prstGeom prst="rect">
                      <a:avLst/>
                    </a:prstGeom>
                    <a:ln/>
                  </pic:spPr>
                </pic:pic>
              </a:graphicData>
            </a:graphic>
          </wp:inline>
        </w:drawing>
      </w:r>
      <w:r>
        <w:br w:type="page"/>
      </w:r>
    </w:p>
    <w:p w14:paraId="000001CD" w14:textId="77777777" w:rsidR="006643B9" w:rsidRDefault="00000000" w:rsidP="00402F97">
      <w:pPr>
        <w:pStyle w:val="Heading2"/>
      </w:pPr>
      <w:bookmarkStart w:id="111" w:name="_Toc154744446"/>
      <w:r>
        <w:lastRenderedPageBreak/>
        <w:t>Major Issues and Error Messages</w:t>
      </w:r>
      <w:bookmarkEnd w:id="111"/>
    </w:p>
    <w:p w14:paraId="000001CE" w14:textId="77777777" w:rsidR="006643B9" w:rsidRDefault="00000000" w:rsidP="00402F97">
      <w:pPr>
        <w:pStyle w:val="Heading3"/>
      </w:pPr>
      <w:bookmarkStart w:id="112" w:name="_Toc154744447"/>
      <w:r>
        <w:t xml:space="preserve">Can’t access military </w:t>
      </w:r>
      <w:proofErr w:type="gramStart"/>
      <w:r>
        <w:t>information</w:t>
      </w:r>
      <w:bookmarkEnd w:id="112"/>
      <w:proofErr w:type="gramEnd"/>
    </w:p>
    <w:p w14:paraId="000001CF" w14:textId="77777777" w:rsidR="006643B9" w:rsidRDefault="00000000">
      <w:pPr>
        <w:spacing w:before="60"/>
        <w:rPr>
          <w:b/>
          <w:sz w:val="34"/>
          <w:szCs w:val="34"/>
        </w:rPr>
      </w:pPr>
      <w:r>
        <w:t xml:space="preserve">Occasionally, a problem can occur on our </w:t>
      </w:r>
      <w:proofErr w:type="gramStart"/>
      <w:r>
        <w:t>end</w:t>
      </w:r>
      <w:proofErr w:type="gramEnd"/>
      <w:r>
        <w:t xml:space="preserve"> and we won’t be able to retrieve a user’s military information. If that happens, the user should refresh the page or try again later. </w:t>
      </w:r>
    </w:p>
    <w:p w14:paraId="000001D0" w14:textId="77777777" w:rsidR="006643B9" w:rsidRDefault="006643B9">
      <w:pPr>
        <w:rPr>
          <w:b/>
          <w:sz w:val="34"/>
          <w:szCs w:val="34"/>
        </w:rPr>
      </w:pPr>
    </w:p>
    <w:p w14:paraId="000001D1" w14:textId="77777777" w:rsidR="006643B9" w:rsidRDefault="00000000">
      <w:pPr>
        <w:rPr>
          <w:b/>
          <w:sz w:val="34"/>
          <w:szCs w:val="34"/>
        </w:rPr>
      </w:pPr>
      <w:r>
        <w:rPr>
          <w:b/>
          <w:noProof/>
          <w:sz w:val="34"/>
          <w:szCs w:val="34"/>
        </w:rPr>
        <w:drawing>
          <wp:inline distT="114300" distB="114300" distL="114300" distR="114300" wp14:anchorId="2DE5EE1F" wp14:editId="68ECF0FA">
            <wp:extent cx="5510213" cy="2975868"/>
            <wp:effectExtent l="0" t="0" r="0" b="0"/>
            <wp:docPr id="5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0"/>
                    <a:srcRect/>
                    <a:stretch>
                      <a:fillRect/>
                    </a:stretch>
                  </pic:blipFill>
                  <pic:spPr>
                    <a:xfrm>
                      <a:off x="0" y="0"/>
                      <a:ext cx="5510213" cy="2975868"/>
                    </a:xfrm>
                    <a:prstGeom prst="rect">
                      <a:avLst/>
                    </a:prstGeom>
                    <a:ln/>
                  </pic:spPr>
                </pic:pic>
              </a:graphicData>
            </a:graphic>
          </wp:inline>
        </w:drawing>
      </w:r>
    </w:p>
    <w:p w14:paraId="000001D2" w14:textId="77777777" w:rsidR="006643B9" w:rsidRDefault="006643B9">
      <w:pPr>
        <w:spacing w:before="60"/>
      </w:pPr>
    </w:p>
    <w:p w14:paraId="000001D3" w14:textId="77777777" w:rsidR="006643B9" w:rsidRDefault="00000000">
      <w:pPr>
        <w:spacing w:before="60"/>
      </w:pPr>
      <w:r>
        <w:t xml:space="preserve">For users who are not veterans, they will automatically see the message below when they go to the </w:t>
      </w:r>
      <w:r>
        <w:rPr>
          <w:b/>
        </w:rPr>
        <w:t>Military information</w:t>
      </w:r>
      <w:r>
        <w:t xml:space="preserve"> section.</w:t>
      </w:r>
      <w:r>
        <w:rPr>
          <w:noProof/>
        </w:rPr>
        <w:drawing>
          <wp:inline distT="114300" distB="114300" distL="114300" distR="114300" wp14:anchorId="64E59F3A" wp14:editId="581A704D">
            <wp:extent cx="5704612" cy="2927499"/>
            <wp:effectExtent l="0" t="0" r="0" b="0"/>
            <wp:docPr id="5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1"/>
                    <a:srcRect/>
                    <a:stretch>
                      <a:fillRect/>
                    </a:stretch>
                  </pic:blipFill>
                  <pic:spPr>
                    <a:xfrm>
                      <a:off x="0" y="0"/>
                      <a:ext cx="5704612" cy="2927499"/>
                    </a:xfrm>
                    <a:prstGeom prst="rect">
                      <a:avLst/>
                    </a:prstGeom>
                    <a:ln/>
                  </pic:spPr>
                </pic:pic>
              </a:graphicData>
            </a:graphic>
          </wp:inline>
        </w:drawing>
      </w:r>
    </w:p>
    <w:p w14:paraId="000001E1" w14:textId="4102D4E0" w:rsidR="006643B9" w:rsidRDefault="00000000" w:rsidP="00402F97">
      <w:pPr>
        <w:pStyle w:val="Heading3"/>
      </w:pPr>
      <w:bookmarkStart w:id="113" w:name="_Toc154744448"/>
      <w:r>
        <w:lastRenderedPageBreak/>
        <w:t xml:space="preserve">Can’t show military </w:t>
      </w:r>
      <w:proofErr w:type="gramStart"/>
      <w:r>
        <w:t>information</w:t>
      </w:r>
      <w:bookmarkEnd w:id="113"/>
      <w:proofErr w:type="gramEnd"/>
    </w:p>
    <w:p w14:paraId="5EC3C16D" w14:textId="77777777" w:rsidR="00402F97" w:rsidRDefault="00402F97">
      <w:pPr>
        <w:rPr>
          <w:b/>
          <w:sz w:val="28"/>
          <w:szCs w:val="28"/>
        </w:rPr>
      </w:pPr>
    </w:p>
    <w:p w14:paraId="000001E2" w14:textId="77777777" w:rsidR="006643B9" w:rsidRDefault="00000000">
      <w:r>
        <w:t xml:space="preserve">If we can’t find a user’s Department of Defense DoD ID or the user has no military service, we will not be able to access their military records. If the user receives this message, they can call </w:t>
      </w:r>
      <w:r>
        <w:rPr>
          <w:b/>
        </w:rPr>
        <w:t>800-538-9552 (TTY: 711)</w:t>
      </w:r>
      <w:r>
        <w:t xml:space="preserve"> to learn what military service records may be on file for them. </w:t>
      </w:r>
    </w:p>
    <w:p w14:paraId="000001E3" w14:textId="77777777" w:rsidR="006643B9" w:rsidRDefault="006643B9"/>
    <w:p w14:paraId="000001E4" w14:textId="77777777" w:rsidR="006643B9" w:rsidRDefault="00000000">
      <w:r>
        <w:t xml:space="preserve">If they think there might be a problem with their military service records, they can apply for a correction by clicking the link that says </w:t>
      </w:r>
      <w:r>
        <w:rPr>
          <w:b/>
        </w:rPr>
        <w:t>Learn how to correct your military service records on the National Archives website</w:t>
      </w:r>
      <w:r>
        <w:t>. (</w:t>
      </w:r>
      <w:hyperlink r:id="rId92">
        <w:r>
          <w:rPr>
            <w:rFonts w:ascii="Roboto" w:eastAsia="Roboto" w:hAnsi="Roboto" w:cs="Roboto"/>
            <w:color w:val="1A73E8"/>
            <w:sz w:val="21"/>
            <w:szCs w:val="21"/>
            <w:highlight w:val="white"/>
          </w:rPr>
          <w:t>https://www.archives.gov/veterans/military-service-records/correct-service-records.html</w:t>
        </w:r>
      </w:hyperlink>
      <w:r>
        <w:t>)</w:t>
      </w:r>
    </w:p>
    <w:p w14:paraId="000001E5" w14:textId="77777777" w:rsidR="006643B9" w:rsidRDefault="006643B9">
      <w:pPr>
        <w:rPr>
          <w:b/>
          <w:sz w:val="34"/>
          <w:szCs w:val="34"/>
        </w:rPr>
      </w:pPr>
    </w:p>
    <w:p w14:paraId="000001E6" w14:textId="77777777" w:rsidR="006643B9" w:rsidRDefault="00000000">
      <w:pPr>
        <w:rPr>
          <w:b/>
          <w:sz w:val="34"/>
          <w:szCs w:val="34"/>
        </w:rPr>
      </w:pPr>
      <w:r>
        <w:rPr>
          <w:b/>
          <w:noProof/>
          <w:sz w:val="34"/>
          <w:szCs w:val="34"/>
        </w:rPr>
        <w:drawing>
          <wp:inline distT="114300" distB="114300" distL="114300" distR="114300" wp14:anchorId="095319F6" wp14:editId="541799A1">
            <wp:extent cx="5943600" cy="33655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3"/>
                    <a:srcRect/>
                    <a:stretch>
                      <a:fillRect/>
                    </a:stretch>
                  </pic:blipFill>
                  <pic:spPr>
                    <a:xfrm>
                      <a:off x="0" y="0"/>
                      <a:ext cx="5943600" cy="3365500"/>
                    </a:xfrm>
                    <a:prstGeom prst="rect">
                      <a:avLst/>
                    </a:prstGeom>
                    <a:ln/>
                  </pic:spPr>
                </pic:pic>
              </a:graphicData>
            </a:graphic>
          </wp:inline>
        </w:drawing>
      </w:r>
    </w:p>
    <w:p w14:paraId="1B497623" w14:textId="77777777" w:rsidR="00402F97" w:rsidRDefault="00402F97">
      <w:pPr>
        <w:rPr>
          <w:color w:val="2F5496"/>
          <w:sz w:val="32"/>
          <w:szCs w:val="32"/>
        </w:rPr>
      </w:pPr>
      <w:r>
        <w:br w:type="page"/>
      </w:r>
    </w:p>
    <w:p w14:paraId="000001E7" w14:textId="1CA9059F" w:rsidR="006643B9" w:rsidRDefault="00000000" w:rsidP="00AE1EF5">
      <w:pPr>
        <w:pStyle w:val="Heading1"/>
      </w:pPr>
      <w:bookmarkStart w:id="114" w:name="_Toc154744449"/>
      <w:r>
        <w:lastRenderedPageBreak/>
        <w:t>Section Overview: Direct Deposit</w:t>
      </w:r>
      <w:bookmarkEnd w:id="114"/>
    </w:p>
    <w:p w14:paraId="000001E8" w14:textId="77777777" w:rsidR="006643B9" w:rsidRDefault="00000000">
      <w:pPr>
        <w:pBdr>
          <w:top w:val="nil"/>
          <w:left w:val="nil"/>
          <w:bottom w:val="nil"/>
          <w:right w:val="nil"/>
          <w:between w:val="nil"/>
        </w:pBdr>
        <w:shd w:val="clear" w:color="auto" w:fill="FFFFFF"/>
        <w:spacing w:after="240"/>
        <w:rPr>
          <w:color w:val="000000"/>
        </w:rPr>
      </w:pPr>
      <w:r>
        <w:rPr>
          <w:color w:val="000000"/>
        </w:rPr>
        <w:t>The Direct Deposit feature on VA.gov allows users to see and change their bank information for benefits payments made by VA. There are two categories of benefits: compensation and pension (C&amp;P) and education (EDU).</w:t>
      </w:r>
    </w:p>
    <w:p w14:paraId="000001E9" w14:textId="77777777" w:rsidR="006643B9" w:rsidRDefault="00000000" w:rsidP="00402F97">
      <w:pPr>
        <w:pStyle w:val="Heading2"/>
      </w:pPr>
      <w:bookmarkStart w:id="115" w:name="_Toc154744450"/>
      <w:r>
        <w:t>User Access</w:t>
      </w:r>
      <w:bookmarkEnd w:id="115"/>
    </w:p>
    <w:p w14:paraId="000001EA" w14:textId="77777777" w:rsidR="006643B9" w:rsidRDefault="00000000" w:rsidP="00402F97">
      <w:pPr>
        <w:pStyle w:val="Heading3"/>
      </w:pPr>
      <w:bookmarkStart w:id="116" w:name="_Toc154744451"/>
      <w:r>
        <w:t>Users who have not verified their identity (LOA1)</w:t>
      </w:r>
      <w:bookmarkEnd w:id="116"/>
    </w:p>
    <w:p w14:paraId="1C9EE52A" w14:textId="77777777" w:rsidR="006A3FC5" w:rsidRDefault="006A3FC5" w:rsidP="006A3FC5">
      <w:r>
        <w:t xml:space="preserve">As a reminder, users who have not verified their identity on VA.gov, or users who have a block on their account will only see the </w:t>
      </w:r>
      <w:r>
        <w:rPr>
          <w:b/>
        </w:rPr>
        <w:t>Account security</w:t>
      </w:r>
      <w:r>
        <w:t xml:space="preserve"> section of the VA.gov profile when they go to </w:t>
      </w:r>
      <w:r>
        <w:rPr>
          <w:color w:val="1155CC"/>
          <w:u w:val="single"/>
        </w:rPr>
        <w:t>www.va.gov/profile/direct-deposit</w:t>
      </w:r>
      <w:r>
        <w:t xml:space="preserve">. They will not see </w:t>
      </w:r>
      <w:r>
        <w:rPr>
          <w:bCs/>
        </w:rPr>
        <w:t xml:space="preserve">the </w:t>
      </w:r>
      <w:r>
        <w:rPr>
          <w:b/>
        </w:rPr>
        <w:t xml:space="preserve">Direct </w:t>
      </w:r>
      <w:proofErr w:type="gramStart"/>
      <w:r>
        <w:rPr>
          <w:b/>
        </w:rPr>
        <w:t>deposit</w:t>
      </w:r>
      <w:proofErr w:type="gramEnd"/>
      <w:r>
        <w:rPr>
          <w:b/>
        </w:rPr>
        <w:t xml:space="preserve"> Information</w:t>
      </w:r>
      <w:r>
        <w:t>.</w:t>
      </w:r>
    </w:p>
    <w:p w14:paraId="68730FFD" w14:textId="77777777" w:rsidR="006A3FC5" w:rsidRDefault="006A3FC5" w:rsidP="006A3FC5"/>
    <w:p w14:paraId="62B1D8FD" w14:textId="77777777" w:rsidR="006A3FC5" w:rsidRDefault="00000000" w:rsidP="006A3FC5">
      <w:r>
        <w:t xml:space="preserve">For a user to see </w:t>
      </w:r>
      <w:r>
        <w:rPr>
          <w:b/>
        </w:rPr>
        <w:t>Direct deposit</w:t>
      </w:r>
      <w:r>
        <w:t xml:space="preserve">, they must have verified their identity (LOA3). 2-factor authentication (2FA) is not required. </w:t>
      </w:r>
    </w:p>
    <w:p w14:paraId="7C5E501A" w14:textId="77777777" w:rsidR="006A3FC5" w:rsidRDefault="006A3FC5" w:rsidP="006A3FC5"/>
    <w:p w14:paraId="43F3DF3A" w14:textId="7DC79E2A" w:rsidR="006A3FC5" w:rsidRDefault="00000000" w:rsidP="006A3FC5">
      <w:r>
        <w:t xml:space="preserve">If we do not detect that a user is receiving compensation, pension, or education benefit payments, they will see the section, but will not have the option to add or edit direct deposit </w:t>
      </w:r>
      <w:proofErr w:type="gramStart"/>
      <w:r>
        <w:t>information</w:t>
      </w:r>
      <w:proofErr w:type="gramEnd"/>
    </w:p>
    <w:p w14:paraId="52CEC02A" w14:textId="77777777" w:rsidR="006A3FC5" w:rsidRDefault="006A3FC5" w:rsidP="006A3FC5"/>
    <w:p w14:paraId="5F826926" w14:textId="7DF6AA49" w:rsidR="006A3FC5" w:rsidRDefault="006A3FC5" w:rsidP="006A3FC5">
      <w:r>
        <w:rPr>
          <w:noProof/>
        </w:rPr>
        <w:lastRenderedPageBreak/>
        <w:drawing>
          <wp:inline distT="114300" distB="114300" distL="114300" distR="114300" wp14:anchorId="7AEFABD3" wp14:editId="128E8A22">
            <wp:extent cx="5943600" cy="6819900"/>
            <wp:effectExtent l="0" t="0" r="0" b="0"/>
            <wp:docPr id="55" name="image4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5" name="image47.png" descr="A screenshot of a computer&#10;&#10;Description automatically generated"/>
                    <pic:cNvPicPr preferRelativeResize="0"/>
                  </pic:nvPicPr>
                  <pic:blipFill>
                    <a:blip r:embed="rId94"/>
                    <a:srcRect/>
                    <a:stretch>
                      <a:fillRect/>
                    </a:stretch>
                  </pic:blipFill>
                  <pic:spPr>
                    <a:xfrm>
                      <a:off x="0" y="0"/>
                      <a:ext cx="5943600" cy="6819900"/>
                    </a:xfrm>
                    <a:prstGeom prst="rect">
                      <a:avLst/>
                    </a:prstGeom>
                    <a:ln/>
                  </pic:spPr>
                </pic:pic>
              </a:graphicData>
            </a:graphic>
          </wp:inline>
        </w:drawing>
      </w:r>
    </w:p>
    <w:p w14:paraId="73D0B260" w14:textId="77777777" w:rsidR="006A3FC5" w:rsidRDefault="006A3FC5" w:rsidP="006A3FC5">
      <w:pPr>
        <w:pStyle w:val="Heading3"/>
      </w:pPr>
      <w:bookmarkStart w:id="117" w:name="_Toc154744452"/>
      <w:r>
        <w:t>Users who have verified their identity (LOA3)</w:t>
      </w:r>
      <w:bookmarkEnd w:id="117"/>
    </w:p>
    <w:p w14:paraId="5414945C" w14:textId="68A5FB96" w:rsidR="006A3FC5" w:rsidRDefault="006A3FC5" w:rsidP="006A3FC5">
      <w:pPr>
        <w:pBdr>
          <w:top w:val="nil"/>
          <w:left w:val="nil"/>
          <w:bottom w:val="nil"/>
          <w:right w:val="nil"/>
          <w:between w:val="nil"/>
        </w:pBdr>
        <w:shd w:val="clear" w:color="auto" w:fill="FFFFFF"/>
        <w:rPr>
          <w:color w:val="000000"/>
        </w:rPr>
      </w:pPr>
      <w:r>
        <w:rPr>
          <w:color w:val="000000"/>
        </w:rPr>
        <w:t xml:space="preserve">Users who have verified their identities on VA.gov will be able to see </w:t>
      </w:r>
      <w:r>
        <w:rPr>
          <w:b/>
        </w:rPr>
        <w:t>Direct deposit information</w:t>
      </w:r>
      <w:r>
        <w:rPr>
          <w:color w:val="000000"/>
        </w:rPr>
        <w:t xml:space="preserve"> and all the sections of the profile.</w:t>
      </w:r>
    </w:p>
    <w:p w14:paraId="3086745A" w14:textId="77777777" w:rsidR="006A3FC5" w:rsidRDefault="006A3FC5" w:rsidP="006A3FC5">
      <w:pPr>
        <w:pBdr>
          <w:top w:val="nil"/>
          <w:left w:val="nil"/>
          <w:bottom w:val="nil"/>
          <w:right w:val="nil"/>
          <w:between w:val="nil"/>
        </w:pBdr>
        <w:shd w:val="clear" w:color="auto" w:fill="FFFFFF"/>
        <w:rPr>
          <w:color w:val="000000"/>
        </w:rPr>
      </w:pPr>
    </w:p>
    <w:p w14:paraId="348C5E32" w14:textId="77777777" w:rsidR="006A3FC5" w:rsidRDefault="006A3FC5" w:rsidP="006A3FC5">
      <w:pPr>
        <w:pStyle w:val="Heading3"/>
      </w:pPr>
      <w:bookmarkStart w:id="118" w:name="_Toc154744453"/>
      <w:r>
        <w:lastRenderedPageBreak/>
        <w:t>Users who have a blocked account</w:t>
      </w:r>
      <w:bookmarkEnd w:id="118"/>
    </w:p>
    <w:p w14:paraId="080676AA" w14:textId="77777777" w:rsidR="006A3FC5" w:rsidRDefault="006A3FC5" w:rsidP="006A3FC5">
      <w:pPr>
        <w:pBdr>
          <w:top w:val="nil"/>
          <w:left w:val="nil"/>
          <w:bottom w:val="nil"/>
          <w:right w:val="nil"/>
          <w:between w:val="nil"/>
        </w:pBdr>
        <w:shd w:val="clear" w:color="auto" w:fill="FFFFFF"/>
        <w:rPr>
          <w:color w:val="000000"/>
        </w:rPr>
      </w:pPr>
      <w:r>
        <w:rPr>
          <w:color w:val="000000"/>
        </w:rPr>
        <w:t>Users who have verified their identities on VA.gov but have a flagged account (</w:t>
      </w:r>
      <w:proofErr w:type="spellStart"/>
      <w:r>
        <w:rPr>
          <w:color w:val="000000"/>
        </w:rPr>
        <w:t>eg.</w:t>
      </w:r>
      <w:proofErr w:type="spellEnd"/>
      <w:r>
        <w:rPr>
          <w:color w:val="000000"/>
        </w:rPr>
        <w:t xml:space="preserve"> have a fiduciary, are deceased, flagged as incompetent) will not be able to use the </w:t>
      </w:r>
      <w:r>
        <w:rPr>
          <w:b/>
        </w:rPr>
        <w:t xml:space="preserve">Direct deposit information </w:t>
      </w:r>
      <w:r w:rsidRPr="00B20764">
        <w:rPr>
          <w:bCs/>
        </w:rPr>
        <w:t>page</w:t>
      </w:r>
      <w:r>
        <w:rPr>
          <w:color w:val="000000"/>
        </w:rPr>
        <w:t xml:space="preserve">, they will only see the </w:t>
      </w:r>
      <w:r w:rsidRPr="00C252C2">
        <w:rPr>
          <w:b/>
          <w:bCs/>
          <w:color w:val="000000"/>
        </w:rPr>
        <w:t>Account security</w:t>
      </w:r>
      <w:r>
        <w:rPr>
          <w:color w:val="000000"/>
        </w:rPr>
        <w:t xml:space="preserve"> page. If they attempt to navigate to </w:t>
      </w:r>
      <w:hyperlink r:id="rId95" w:history="1">
        <w:r w:rsidRPr="00156A45">
          <w:rPr>
            <w:rStyle w:val="Hyperlink"/>
          </w:rPr>
          <w:t>www.va.gov/profile/direct-deposit</w:t>
        </w:r>
      </w:hyperlink>
      <w:r>
        <w:t xml:space="preserve"> it will redirect them to </w:t>
      </w:r>
      <w:hyperlink r:id="rId96" w:history="1">
        <w:r w:rsidRPr="0037153D">
          <w:rPr>
            <w:rStyle w:val="Hyperlink"/>
          </w:rPr>
          <w:t>www.va.gov/profile/account-security</w:t>
        </w:r>
      </w:hyperlink>
      <w:r>
        <w:t xml:space="preserve"> and will display a warning message.</w:t>
      </w:r>
    </w:p>
    <w:p w14:paraId="000001EF" w14:textId="5BB3AB9B" w:rsidR="006643B9" w:rsidRDefault="006643B9">
      <w:pPr>
        <w:shd w:val="clear" w:color="auto" w:fill="FFFFFF"/>
        <w:spacing w:after="200"/>
        <w:rPr>
          <w:color w:val="000000"/>
        </w:rPr>
      </w:pPr>
    </w:p>
    <w:p w14:paraId="000001F0" w14:textId="77777777" w:rsidR="006643B9" w:rsidRDefault="00000000" w:rsidP="00402F97">
      <w:pPr>
        <w:pStyle w:val="Heading2"/>
      </w:pPr>
      <w:bookmarkStart w:id="119" w:name="_Toc154744454"/>
      <w:r>
        <w:t>Navigation</w:t>
      </w:r>
      <w:bookmarkEnd w:id="119"/>
    </w:p>
    <w:p w14:paraId="000001F1" w14:textId="28AC4018" w:rsidR="006643B9" w:rsidRDefault="00000000">
      <w:pPr>
        <w:numPr>
          <w:ilvl w:val="0"/>
          <w:numId w:val="20"/>
        </w:numPr>
        <w:pBdr>
          <w:top w:val="nil"/>
          <w:left w:val="nil"/>
          <w:bottom w:val="nil"/>
          <w:right w:val="nil"/>
          <w:between w:val="nil"/>
        </w:pBdr>
        <w:shd w:val="clear" w:color="auto" w:fill="FFFFFF"/>
        <w:spacing w:before="60"/>
        <w:rPr>
          <w:color w:val="000000"/>
        </w:rPr>
      </w:pPr>
      <w:r>
        <w:rPr>
          <w:color w:val="000000"/>
        </w:rPr>
        <w:t>Sign into VA.gov (</w:t>
      </w:r>
      <w:hyperlink r:id="rId97">
        <w:r>
          <w:rPr>
            <w:color w:val="000000"/>
            <w:u w:val="single"/>
          </w:rPr>
          <w:t>https://www.va.gov/</w:t>
        </w:r>
      </w:hyperlink>
      <w:r>
        <w:rPr>
          <w:color w:val="000000"/>
        </w:rPr>
        <w:t>).</w:t>
      </w:r>
    </w:p>
    <w:p w14:paraId="000001F2" w14:textId="77777777" w:rsidR="006643B9" w:rsidRDefault="00000000">
      <w:pPr>
        <w:numPr>
          <w:ilvl w:val="0"/>
          <w:numId w:val="20"/>
        </w:numPr>
        <w:pBdr>
          <w:top w:val="nil"/>
          <w:left w:val="nil"/>
          <w:bottom w:val="nil"/>
          <w:right w:val="nil"/>
          <w:between w:val="nil"/>
        </w:pBdr>
        <w:shd w:val="clear" w:color="auto" w:fill="FFFFFF"/>
        <w:rPr>
          <w:color w:val="000000"/>
        </w:rPr>
      </w:pPr>
      <w:r>
        <w:rPr>
          <w:color w:val="000000"/>
        </w:rPr>
        <w:t xml:space="preserve">Click the </w:t>
      </w:r>
      <w:r>
        <w:t>authenticated menu</w:t>
      </w:r>
      <w:r>
        <w:rPr>
          <w:color w:val="000000"/>
        </w:rPr>
        <w:t xml:space="preserve"> in the upper right corner of the screen (the user’s name) and select </w:t>
      </w:r>
      <w:r>
        <w:rPr>
          <w:b/>
          <w:color w:val="000000"/>
        </w:rPr>
        <w:t>Profile</w:t>
      </w:r>
      <w:r>
        <w:rPr>
          <w:color w:val="000000"/>
        </w:rPr>
        <w:t>.</w:t>
      </w:r>
    </w:p>
    <w:p w14:paraId="000001F5" w14:textId="1722AF50" w:rsidR="006643B9" w:rsidRPr="001C2DDA" w:rsidRDefault="00000000" w:rsidP="00577E82">
      <w:pPr>
        <w:numPr>
          <w:ilvl w:val="0"/>
          <w:numId w:val="20"/>
        </w:numPr>
        <w:pBdr>
          <w:top w:val="nil"/>
          <w:left w:val="nil"/>
          <w:bottom w:val="nil"/>
          <w:right w:val="nil"/>
          <w:between w:val="nil"/>
        </w:pBdr>
        <w:shd w:val="clear" w:color="auto" w:fill="FFFFFF"/>
        <w:spacing w:before="60"/>
        <w:rPr>
          <w:color w:val="000000"/>
        </w:rPr>
      </w:pPr>
      <w:r>
        <w:rPr>
          <w:color w:val="000000"/>
        </w:rPr>
        <w:t xml:space="preserve">Click on </w:t>
      </w:r>
      <w:r>
        <w:rPr>
          <w:b/>
          <w:color w:val="000000"/>
        </w:rPr>
        <w:t>Direct Deposit</w:t>
      </w:r>
      <w:r>
        <w:rPr>
          <w:color w:val="000000"/>
        </w:rPr>
        <w:t xml:space="preserve"> in the </w:t>
      </w:r>
      <w:hyperlink w:anchor="_Section_Overview:_Profile" w:history="1">
        <w:r w:rsidR="006A3FC5" w:rsidRPr="006A3FC5">
          <w:rPr>
            <w:rStyle w:val="Hyperlink"/>
          </w:rPr>
          <w:t>h</w:t>
        </w:r>
        <w:r w:rsidR="006A3FC5" w:rsidRPr="006A3FC5">
          <w:rPr>
            <w:rStyle w:val="Hyperlink"/>
          </w:rPr>
          <w:t>u</w:t>
        </w:r>
        <w:r w:rsidR="006A3FC5" w:rsidRPr="006A3FC5">
          <w:rPr>
            <w:rStyle w:val="Hyperlink"/>
          </w:rPr>
          <w:t>b</w:t>
        </w:r>
      </w:hyperlink>
      <w:r>
        <w:rPr>
          <w:color w:val="000000"/>
        </w:rPr>
        <w:t>.</w:t>
      </w:r>
      <w:bookmarkStart w:id="120" w:name="_heading=h.2p2csry" w:colFirst="0" w:colLast="0"/>
      <w:bookmarkEnd w:id="120"/>
    </w:p>
    <w:p w14:paraId="000001F6" w14:textId="77777777" w:rsidR="006643B9" w:rsidRDefault="00000000" w:rsidP="00402F97">
      <w:pPr>
        <w:pStyle w:val="Heading2"/>
      </w:pPr>
      <w:bookmarkStart w:id="121" w:name="_Toc154744455"/>
      <w:r>
        <w:t>Functionality</w:t>
      </w:r>
      <w:bookmarkEnd w:id="121"/>
    </w:p>
    <w:p w14:paraId="000001F7" w14:textId="77777777" w:rsidR="006643B9" w:rsidRDefault="00000000" w:rsidP="00402F97">
      <w:pPr>
        <w:pStyle w:val="Heading3"/>
      </w:pPr>
      <w:bookmarkStart w:id="122" w:name="_Toc154744456"/>
      <w:r>
        <w:t>Direct deposit information for disability compensation and pension (C&amp;P) payments</w:t>
      </w:r>
      <w:bookmarkEnd w:id="122"/>
      <w:r>
        <w:br/>
      </w:r>
    </w:p>
    <w:p w14:paraId="000001F8" w14:textId="77777777" w:rsidR="006643B9" w:rsidRDefault="00000000" w:rsidP="00402F97">
      <w:pPr>
        <w:pStyle w:val="Heading4"/>
      </w:pPr>
      <w:bookmarkStart w:id="123" w:name="_Toc154744457"/>
      <w:r>
        <w:t>How to add direct deposit information for compensation and pension</w:t>
      </w:r>
      <w:bookmarkEnd w:id="123"/>
    </w:p>
    <w:p w14:paraId="000001F9" w14:textId="77777777" w:rsidR="006643B9" w:rsidRDefault="00000000">
      <w:r>
        <w:rPr>
          <w:b/>
          <w:sz w:val="22"/>
          <w:szCs w:val="22"/>
        </w:rPr>
        <w:t xml:space="preserve">Note: </w:t>
      </w:r>
      <w:r>
        <w:rPr>
          <w:sz w:val="22"/>
          <w:szCs w:val="22"/>
        </w:rPr>
        <w:t>Adding direct deposit information online is only available for C&amp;P payments. Education benefit direct deposit needs to be set up over the phone.</w:t>
      </w:r>
    </w:p>
    <w:p w14:paraId="000001FA" w14:textId="77777777" w:rsidR="006643B9" w:rsidRDefault="006643B9">
      <w:pPr>
        <w:pBdr>
          <w:top w:val="nil"/>
          <w:left w:val="nil"/>
          <w:bottom w:val="nil"/>
          <w:right w:val="nil"/>
          <w:between w:val="nil"/>
        </w:pBdr>
        <w:shd w:val="clear" w:color="auto" w:fill="FFFFFF"/>
        <w:rPr>
          <w:color w:val="000000"/>
        </w:rPr>
      </w:pPr>
    </w:p>
    <w:p w14:paraId="000001FB" w14:textId="77777777" w:rsidR="006643B9" w:rsidRDefault="00000000">
      <w:r>
        <w:t xml:space="preserve">From the </w:t>
      </w:r>
      <w:r>
        <w:rPr>
          <w:b/>
        </w:rPr>
        <w:t>Direct deposit information</w:t>
      </w:r>
      <w:r>
        <w:t xml:space="preserve"> section of the profile:</w:t>
      </w:r>
    </w:p>
    <w:p w14:paraId="000001FC" w14:textId="77777777" w:rsidR="006643B9" w:rsidRDefault="006643B9">
      <w:pPr>
        <w:pBdr>
          <w:top w:val="nil"/>
          <w:left w:val="nil"/>
          <w:bottom w:val="nil"/>
          <w:right w:val="nil"/>
          <w:between w:val="nil"/>
        </w:pBdr>
        <w:shd w:val="clear" w:color="auto" w:fill="FFFFFF"/>
        <w:rPr>
          <w:color w:val="000000"/>
        </w:rPr>
      </w:pPr>
    </w:p>
    <w:p w14:paraId="000001FE" w14:textId="41B912A2" w:rsidR="006643B9" w:rsidRPr="001C2DDA" w:rsidRDefault="00000000" w:rsidP="001C2DDA">
      <w:pPr>
        <w:numPr>
          <w:ilvl w:val="0"/>
          <w:numId w:val="25"/>
        </w:numPr>
        <w:pBdr>
          <w:top w:val="nil"/>
          <w:left w:val="nil"/>
          <w:bottom w:val="nil"/>
          <w:right w:val="nil"/>
          <w:between w:val="nil"/>
        </w:pBdr>
        <w:shd w:val="clear" w:color="auto" w:fill="FFFFFF"/>
        <w:spacing w:before="60"/>
        <w:rPr>
          <w:rFonts w:ascii="Arial" w:eastAsia="Arial" w:hAnsi="Arial" w:cs="Arial"/>
          <w:color w:val="000000"/>
          <w:sz w:val="22"/>
          <w:szCs w:val="22"/>
        </w:rPr>
      </w:pPr>
      <w:r>
        <w:rPr>
          <w:color w:val="000000"/>
        </w:rPr>
        <w:t xml:space="preserve">Click </w:t>
      </w:r>
      <w:r>
        <w:rPr>
          <w:b/>
        </w:rPr>
        <w:t xml:space="preserve">Edit </w:t>
      </w:r>
      <w:r>
        <w:t>to add bank information</w:t>
      </w:r>
      <w:r>
        <w:rPr>
          <w:color w:val="000000"/>
        </w:rPr>
        <w:t>.</w:t>
      </w:r>
    </w:p>
    <w:p w14:paraId="000001FF" w14:textId="77777777" w:rsidR="006643B9" w:rsidRDefault="00000000">
      <w:pPr>
        <w:pBdr>
          <w:top w:val="nil"/>
          <w:left w:val="nil"/>
          <w:bottom w:val="nil"/>
          <w:right w:val="nil"/>
          <w:between w:val="nil"/>
        </w:pBdr>
        <w:shd w:val="clear" w:color="auto" w:fill="FFFFFF"/>
        <w:jc w:val="center"/>
      </w:pPr>
      <w:r>
        <w:rPr>
          <w:noProof/>
        </w:rPr>
        <w:drawing>
          <wp:inline distT="114300" distB="114300" distL="114300" distR="114300" wp14:anchorId="0CBE843A" wp14:editId="3D2DB529">
            <wp:extent cx="4149648" cy="2121374"/>
            <wp:effectExtent l="19050" t="19050" r="22860" b="12700"/>
            <wp:docPr id="5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8"/>
                    <a:srcRect/>
                    <a:stretch>
                      <a:fillRect/>
                    </a:stretch>
                  </pic:blipFill>
                  <pic:spPr>
                    <a:xfrm>
                      <a:off x="0" y="0"/>
                      <a:ext cx="4150575" cy="2121848"/>
                    </a:xfrm>
                    <a:prstGeom prst="rect">
                      <a:avLst/>
                    </a:prstGeom>
                    <a:ln w="12700">
                      <a:solidFill>
                        <a:srgbClr val="000000"/>
                      </a:solidFill>
                      <a:prstDash val="solid"/>
                    </a:ln>
                  </pic:spPr>
                </pic:pic>
              </a:graphicData>
            </a:graphic>
          </wp:inline>
        </w:drawing>
      </w:r>
    </w:p>
    <w:p w14:paraId="00000200" w14:textId="77777777" w:rsidR="006643B9" w:rsidRDefault="006643B9">
      <w:pPr>
        <w:pBdr>
          <w:top w:val="nil"/>
          <w:left w:val="nil"/>
          <w:bottom w:val="nil"/>
          <w:right w:val="nil"/>
          <w:between w:val="nil"/>
        </w:pBdr>
        <w:shd w:val="clear" w:color="auto" w:fill="FFFFFF"/>
        <w:spacing w:before="60"/>
      </w:pPr>
    </w:p>
    <w:p w14:paraId="00000201" w14:textId="77777777" w:rsidR="006643B9" w:rsidRDefault="006643B9">
      <w:pPr>
        <w:pBdr>
          <w:top w:val="nil"/>
          <w:left w:val="nil"/>
          <w:bottom w:val="nil"/>
          <w:right w:val="nil"/>
          <w:between w:val="nil"/>
        </w:pBdr>
        <w:shd w:val="clear" w:color="auto" w:fill="FFFFFF"/>
        <w:spacing w:before="60"/>
      </w:pPr>
    </w:p>
    <w:p w14:paraId="00000202" w14:textId="77777777" w:rsidR="006643B9" w:rsidRDefault="00000000">
      <w:pPr>
        <w:pBdr>
          <w:top w:val="nil"/>
          <w:left w:val="nil"/>
          <w:bottom w:val="nil"/>
          <w:right w:val="nil"/>
          <w:between w:val="nil"/>
        </w:pBdr>
        <w:shd w:val="clear" w:color="auto" w:fill="FFFFFF"/>
        <w:spacing w:before="60"/>
        <w:rPr>
          <w:color w:val="000000"/>
        </w:rPr>
      </w:pPr>
      <w:r>
        <w:rPr>
          <w:color w:val="000000"/>
        </w:rPr>
        <w:t xml:space="preserve">If a user has questions related to finding their account number or routing number, they can click the </w:t>
      </w:r>
      <w:r>
        <w:rPr>
          <w:b/>
          <w:color w:val="000000"/>
        </w:rPr>
        <w:t>Where can I find these numbers?</w:t>
      </w:r>
      <w:r>
        <w:rPr>
          <w:color w:val="000000"/>
        </w:rPr>
        <w:t xml:space="preserve"> dropdown.</w:t>
      </w:r>
    </w:p>
    <w:p w14:paraId="00000203" w14:textId="77777777" w:rsidR="006643B9" w:rsidRDefault="006643B9"/>
    <w:p w14:paraId="00000204" w14:textId="77777777" w:rsidR="006643B9" w:rsidRDefault="00000000">
      <w:pPr>
        <w:numPr>
          <w:ilvl w:val="0"/>
          <w:numId w:val="25"/>
        </w:numPr>
        <w:pBdr>
          <w:top w:val="nil"/>
          <w:left w:val="nil"/>
          <w:bottom w:val="nil"/>
          <w:right w:val="nil"/>
          <w:between w:val="nil"/>
        </w:pBdr>
        <w:shd w:val="clear" w:color="auto" w:fill="FFFFFF"/>
        <w:spacing w:before="60"/>
        <w:rPr>
          <w:color w:val="000000"/>
        </w:rPr>
      </w:pPr>
      <w:r>
        <w:rPr>
          <w:color w:val="000000"/>
        </w:rPr>
        <w:t>Enter the new bank account information.</w:t>
      </w:r>
      <w:r>
        <w:rPr>
          <w:color w:val="000000"/>
        </w:rPr>
        <w:br/>
      </w:r>
    </w:p>
    <w:p w14:paraId="00000205" w14:textId="37785F0F" w:rsidR="006643B9" w:rsidRDefault="00000000">
      <w:pPr>
        <w:pBdr>
          <w:top w:val="nil"/>
          <w:left w:val="nil"/>
          <w:bottom w:val="nil"/>
          <w:right w:val="nil"/>
          <w:between w:val="nil"/>
        </w:pBdr>
        <w:shd w:val="clear" w:color="auto" w:fill="FFFFFF"/>
        <w:spacing w:before="60"/>
        <w:jc w:val="center"/>
        <w:rPr>
          <w:color w:val="000000"/>
        </w:rPr>
      </w:pPr>
      <w:commentRangeStart w:id="124"/>
      <w:del w:id="125" w:author="Travis Cahill" w:date="2023-12-19T10:10:00Z">
        <w:r w:rsidDel="00402F97">
          <w:rPr>
            <w:noProof/>
          </w:rPr>
          <w:drawing>
            <wp:inline distT="114300" distB="114300" distL="114300" distR="114300" wp14:anchorId="45163588" wp14:editId="1FE393C0">
              <wp:extent cx="5943600" cy="5346700"/>
              <wp:effectExtent l="12700" t="12700" r="12700" b="12700"/>
              <wp:docPr id="4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9"/>
                      <a:srcRect/>
                      <a:stretch>
                        <a:fillRect/>
                      </a:stretch>
                    </pic:blipFill>
                    <pic:spPr>
                      <a:xfrm>
                        <a:off x="0" y="0"/>
                        <a:ext cx="5943600" cy="5346700"/>
                      </a:xfrm>
                      <a:prstGeom prst="rect">
                        <a:avLst/>
                      </a:prstGeom>
                      <a:ln w="12700">
                        <a:solidFill>
                          <a:srgbClr val="000000"/>
                        </a:solidFill>
                        <a:prstDash val="solid"/>
                      </a:ln>
                    </pic:spPr>
                  </pic:pic>
                </a:graphicData>
              </a:graphic>
            </wp:inline>
          </w:drawing>
        </w:r>
      </w:del>
      <w:commentRangeEnd w:id="124"/>
      <w:r w:rsidR="00402F97">
        <w:rPr>
          <w:rStyle w:val="CommentReference"/>
        </w:rPr>
        <w:commentReference w:id="124"/>
      </w:r>
      <w:r>
        <w:br w:type="page"/>
      </w:r>
    </w:p>
    <w:p w14:paraId="00000206" w14:textId="77777777" w:rsidR="006643B9" w:rsidRDefault="00000000">
      <w:pPr>
        <w:numPr>
          <w:ilvl w:val="0"/>
          <w:numId w:val="25"/>
        </w:numPr>
        <w:pBdr>
          <w:top w:val="nil"/>
          <w:left w:val="nil"/>
          <w:bottom w:val="nil"/>
          <w:right w:val="nil"/>
          <w:between w:val="nil"/>
        </w:pBdr>
        <w:shd w:val="clear" w:color="auto" w:fill="FFFFFF"/>
        <w:spacing w:before="60"/>
        <w:rPr>
          <w:color w:val="000000"/>
        </w:rPr>
      </w:pPr>
      <w:r>
        <w:rPr>
          <w:color w:val="000000"/>
        </w:rPr>
        <w:lastRenderedPageBreak/>
        <w:t xml:space="preserve">Click </w:t>
      </w:r>
      <w:r>
        <w:rPr>
          <w:b/>
        </w:rPr>
        <w:t>Save</w:t>
      </w:r>
      <w:r>
        <w:rPr>
          <w:color w:val="000000"/>
        </w:rPr>
        <w:t xml:space="preserve"> to save. Once they </w:t>
      </w:r>
      <w:r>
        <w:t>click</w:t>
      </w:r>
      <w:r>
        <w:rPr>
          <w:color w:val="000000"/>
        </w:rPr>
        <w:t xml:space="preserve"> </w:t>
      </w:r>
      <w:r>
        <w:rPr>
          <w:b/>
        </w:rPr>
        <w:t>Save</w:t>
      </w:r>
      <w:r>
        <w:rPr>
          <w:b/>
          <w:color w:val="000000"/>
        </w:rPr>
        <w:t xml:space="preserve">, </w:t>
      </w:r>
      <w:r>
        <w:rPr>
          <w:color w:val="000000"/>
        </w:rPr>
        <w:t>they should see a message letting them know their information was saved:</w:t>
      </w:r>
      <w:r>
        <w:rPr>
          <w:color w:val="000000"/>
        </w:rPr>
        <w:br/>
      </w:r>
    </w:p>
    <w:p w14:paraId="00000207" w14:textId="77777777" w:rsidR="006643B9" w:rsidRDefault="00000000">
      <w:pPr>
        <w:pBdr>
          <w:top w:val="nil"/>
          <w:left w:val="nil"/>
          <w:bottom w:val="nil"/>
          <w:right w:val="nil"/>
          <w:between w:val="nil"/>
        </w:pBdr>
        <w:shd w:val="clear" w:color="auto" w:fill="FFFFFF"/>
        <w:spacing w:before="60"/>
        <w:jc w:val="center"/>
      </w:pPr>
      <w:r>
        <w:rPr>
          <w:noProof/>
        </w:rPr>
        <w:drawing>
          <wp:inline distT="114300" distB="114300" distL="114300" distR="114300" wp14:anchorId="10C3ADDC" wp14:editId="3DF183CD">
            <wp:extent cx="5943600" cy="2895600"/>
            <wp:effectExtent l="12700" t="12700" r="12700" b="1270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0"/>
                    <a:srcRect/>
                    <a:stretch>
                      <a:fillRect/>
                    </a:stretch>
                  </pic:blipFill>
                  <pic:spPr>
                    <a:xfrm>
                      <a:off x="0" y="0"/>
                      <a:ext cx="5943600" cy="2895600"/>
                    </a:xfrm>
                    <a:prstGeom prst="rect">
                      <a:avLst/>
                    </a:prstGeom>
                    <a:ln w="12700">
                      <a:solidFill>
                        <a:srgbClr val="000000"/>
                      </a:solidFill>
                      <a:prstDash val="solid"/>
                    </a:ln>
                  </pic:spPr>
                </pic:pic>
              </a:graphicData>
            </a:graphic>
          </wp:inline>
        </w:drawing>
      </w:r>
    </w:p>
    <w:p w14:paraId="00000208" w14:textId="77777777" w:rsidR="006643B9" w:rsidRDefault="006643B9">
      <w:pPr>
        <w:pBdr>
          <w:top w:val="nil"/>
          <w:left w:val="nil"/>
          <w:bottom w:val="nil"/>
          <w:right w:val="nil"/>
          <w:between w:val="nil"/>
        </w:pBdr>
        <w:shd w:val="clear" w:color="auto" w:fill="FFFFFF"/>
        <w:spacing w:before="60"/>
      </w:pPr>
    </w:p>
    <w:p w14:paraId="00000209" w14:textId="77777777" w:rsidR="006643B9" w:rsidRDefault="00000000">
      <w:pPr>
        <w:pBdr>
          <w:top w:val="nil"/>
          <w:left w:val="nil"/>
          <w:bottom w:val="nil"/>
          <w:right w:val="nil"/>
          <w:between w:val="nil"/>
        </w:pBdr>
        <w:shd w:val="clear" w:color="auto" w:fill="FFFFFF"/>
        <w:spacing w:before="60"/>
        <w:rPr>
          <w:color w:val="000000"/>
        </w:rPr>
      </w:pPr>
      <w:r>
        <w:rPr>
          <w:color w:val="000000"/>
        </w:rPr>
        <w:t xml:space="preserve">After </w:t>
      </w:r>
      <w:r>
        <w:t>a user’s</w:t>
      </w:r>
      <w:r>
        <w:rPr>
          <w:color w:val="000000"/>
        </w:rPr>
        <w:t xml:space="preserve"> direct deposit information has been updated, they should receive an automatically generated confirmation email from VA.gov. This is a no-reply address and any emails sent to this address will not be received by our team or anyone else.</w:t>
      </w:r>
    </w:p>
    <w:p w14:paraId="0000020A" w14:textId="77777777" w:rsidR="006643B9" w:rsidRDefault="006643B9">
      <w:pPr>
        <w:pBdr>
          <w:top w:val="nil"/>
          <w:left w:val="nil"/>
          <w:bottom w:val="nil"/>
          <w:right w:val="nil"/>
          <w:between w:val="nil"/>
        </w:pBdr>
        <w:shd w:val="clear" w:color="auto" w:fill="FFFFFF"/>
        <w:spacing w:before="60"/>
        <w:ind w:left="1440"/>
        <w:rPr>
          <w:color w:val="000000"/>
        </w:rPr>
      </w:pPr>
    </w:p>
    <w:p w14:paraId="0000020B" w14:textId="77777777" w:rsidR="006643B9" w:rsidRDefault="00000000">
      <w:pPr>
        <w:rPr>
          <w:b/>
        </w:rPr>
      </w:pPr>
      <w:r>
        <w:br w:type="page"/>
      </w:r>
    </w:p>
    <w:p w14:paraId="0000020C" w14:textId="77777777" w:rsidR="006643B9" w:rsidRDefault="00000000" w:rsidP="00402F97">
      <w:pPr>
        <w:pStyle w:val="Heading4"/>
      </w:pPr>
      <w:bookmarkStart w:id="126" w:name="_Toc154744458"/>
      <w:r>
        <w:lastRenderedPageBreak/>
        <w:t>How to edit direct deposit information for disability and compensation payments</w:t>
      </w:r>
      <w:bookmarkEnd w:id="126"/>
    </w:p>
    <w:p w14:paraId="0000020D" w14:textId="77777777" w:rsidR="006643B9" w:rsidRDefault="006643B9">
      <w:pPr>
        <w:pBdr>
          <w:top w:val="nil"/>
          <w:left w:val="nil"/>
          <w:bottom w:val="nil"/>
          <w:right w:val="nil"/>
          <w:between w:val="nil"/>
        </w:pBdr>
        <w:shd w:val="clear" w:color="auto" w:fill="FFFFFF"/>
        <w:rPr>
          <w:color w:val="000000"/>
        </w:rPr>
      </w:pPr>
    </w:p>
    <w:p w14:paraId="0000020E" w14:textId="77777777" w:rsidR="006643B9" w:rsidRDefault="00000000">
      <w:pPr>
        <w:pBdr>
          <w:top w:val="nil"/>
          <w:left w:val="nil"/>
          <w:bottom w:val="nil"/>
          <w:right w:val="nil"/>
          <w:between w:val="nil"/>
        </w:pBdr>
        <w:shd w:val="clear" w:color="auto" w:fill="FFFFFF"/>
        <w:rPr>
          <w:color w:val="000000"/>
        </w:rPr>
      </w:pPr>
      <w:r>
        <w:rPr>
          <w:color w:val="000000"/>
        </w:rPr>
        <w:t xml:space="preserve">From the </w:t>
      </w:r>
      <w:r>
        <w:rPr>
          <w:b/>
          <w:color w:val="000000"/>
        </w:rPr>
        <w:t>Direct deposit information</w:t>
      </w:r>
      <w:r>
        <w:rPr>
          <w:color w:val="000000"/>
        </w:rPr>
        <w:t xml:space="preserve"> section of the profile:</w:t>
      </w:r>
      <w:r>
        <w:rPr>
          <w:color w:val="000000"/>
        </w:rPr>
        <w:br/>
      </w:r>
    </w:p>
    <w:p w14:paraId="0000020F" w14:textId="77777777" w:rsidR="006643B9" w:rsidRDefault="00000000">
      <w:pPr>
        <w:numPr>
          <w:ilvl w:val="0"/>
          <w:numId w:val="40"/>
        </w:numPr>
        <w:pBdr>
          <w:top w:val="nil"/>
          <w:left w:val="nil"/>
          <w:bottom w:val="nil"/>
          <w:right w:val="nil"/>
          <w:between w:val="nil"/>
        </w:pBdr>
        <w:rPr>
          <w:color w:val="000000"/>
        </w:rPr>
      </w:pPr>
      <w:r>
        <w:rPr>
          <w:color w:val="000000"/>
        </w:rPr>
        <w:t xml:space="preserve">Click the </w:t>
      </w:r>
      <w:r>
        <w:rPr>
          <w:b/>
          <w:color w:val="000000"/>
        </w:rPr>
        <w:t xml:space="preserve">Edit </w:t>
      </w:r>
      <w:r>
        <w:rPr>
          <w:color w:val="000000"/>
        </w:rPr>
        <w:t>button</w:t>
      </w:r>
      <w:r>
        <w:t xml:space="preserve"> </w:t>
      </w:r>
      <w:r>
        <w:rPr>
          <w:color w:val="000000"/>
        </w:rPr>
        <w:t xml:space="preserve">within the </w:t>
      </w:r>
      <w:r>
        <w:rPr>
          <w:b/>
          <w:color w:val="000000"/>
        </w:rPr>
        <w:t>Disability compensation and pension benefits</w:t>
      </w:r>
      <w:r>
        <w:rPr>
          <w:color w:val="000000"/>
        </w:rPr>
        <w:t xml:space="preserve"> box.</w:t>
      </w:r>
      <w:r>
        <w:rPr>
          <w:color w:val="000000"/>
        </w:rPr>
        <w:br/>
      </w:r>
    </w:p>
    <w:p w14:paraId="00000210" w14:textId="77777777" w:rsidR="006643B9" w:rsidRDefault="00000000">
      <w:pPr>
        <w:pBdr>
          <w:top w:val="nil"/>
          <w:left w:val="nil"/>
          <w:bottom w:val="nil"/>
          <w:right w:val="nil"/>
          <w:between w:val="nil"/>
        </w:pBdr>
        <w:shd w:val="clear" w:color="auto" w:fill="FFFFFF"/>
        <w:spacing w:before="60"/>
        <w:jc w:val="center"/>
        <w:rPr>
          <w:b/>
          <w:color w:val="000000"/>
        </w:rPr>
      </w:pPr>
      <w:r>
        <w:rPr>
          <w:noProof/>
        </w:rPr>
        <w:drawing>
          <wp:inline distT="114300" distB="114300" distL="114300" distR="114300" wp14:anchorId="755A1D6A" wp14:editId="1D276040">
            <wp:extent cx="5943600" cy="3962400"/>
            <wp:effectExtent l="12700" t="12700" r="12700" b="12700"/>
            <wp:docPr id="3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1"/>
                    <a:srcRect/>
                    <a:stretch>
                      <a:fillRect/>
                    </a:stretch>
                  </pic:blipFill>
                  <pic:spPr>
                    <a:xfrm>
                      <a:off x="0" y="0"/>
                      <a:ext cx="5943600" cy="3962400"/>
                    </a:xfrm>
                    <a:prstGeom prst="rect">
                      <a:avLst/>
                    </a:prstGeom>
                    <a:ln w="12700">
                      <a:solidFill>
                        <a:srgbClr val="000000"/>
                      </a:solidFill>
                      <a:prstDash val="solid"/>
                    </a:ln>
                  </pic:spPr>
                </pic:pic>
              </a:graphicData>
            </a:graphic>
          </wp:inline>
        </w:drawing>
      </w:r>
      <w:r>
        <w:br w:type="page"/>
      </w:r>
    </w:p>
    <w:p w14:paraId="00000211" w14:textId="77777777" w:rsidR="006643B9" w:rsidRDefault="00000000">
      <w:pPr>
        <w:numPr>
          <w:ilvl w:val="0"/>
          <w:numId w:val="40"/>
        </w:numPr>
        <w:pBdr>
          <w:top w:val="nil"/>
          <w:left w:val="nil"/>
          <w:bottom w:val="nil"/>
          <w:right w:val="nil"/>
          <w:between w:val="nil"/>
        </w:pBdr>
        <w:shd w:val="clear" w:color="auto" w:fill="FFFFFF"/>
        <w:rPr>
          <w:color w:val="000000"/>
        </w:rPr>
      </w:pPr>
      <w:r>
        <w:rPr>
          <w:color w:val="000000"/>
        </w:rPr>
        <w:lastRenderedPageBreak/>
        <w:t xml:space="preserve">Once the form opens, update the </w:t>
      </w:r>
      <w:r>
        <w:rPr>
          <w:b/>
          <w:color w:val="000000"/>
        </w:rPr>
        <w:t>Routing number</w:t>
      </w:r>
      <w:r>
        <w:rPr>
          <w:color w:val="000000"/>
        </w:rPr>
        <w:t xml:space="preserve">, </w:t>
      </w:r>
      <w:r>
        <w:rPr>
          <w:b/>
          <w:color w:val="000000"/>
        </w:rPr>
        <w:t>Account number</w:t>
      </w:r>
      <w:r>
        <w:rPr>
          <w:color w:val="000000"/>
        </w:rPr>
        <w:t xml:space="preserve">, and </w:t>
      </w:r>
      <w:r>
        <w:rPr>
          <w:b/>
          <w:color w:val="000000"/>
        </w:rPr>
        <w:t>Account type</w:t>
      </w:r>
      <w:r>
        <w:rPr>
          <w:color w:val="000000"/>
        </w:rPr>
        <w:t>.</w:t>
      </w:r>
    </w:p>
    <w:p w14:paraId="00000212" w14:textId="77777777" w:rsidR="006643B9" w:rsidRDefault="006643B9">
      <w:pPr>
        <w:shd w:val="clear" w:color="auto" w:fill="FFFFFF"/>
        <w:spacing w:before="60"/>
        <w:jc w:val="center"/>
        <w:rPr>
          <w:b/>
        </w:rPr>
      </w:pPr>
    </w:p>
    <w:p w14:paraId="00000213" w14:textId="00C38C88" w:rsidR="006643B9" w:rsidRDefault="00000000">
      <w:pPr>
        <w:shd w:val="clear" w:color="auto" w:fill="FFFFFF"/>
        <w:spacing w:before="60"/>
        <w:jc w:val="center"/>
        <w:rPr>
          <w:b/>
        </w:rPr>
      </w:pPr>
      <w:commentRangeStart w:id="127"/>
      <w:del w:id="128" w:author="Travis Cahill" w:date="2023-12-19T10:11:00Z">
        <w:r w:rsidDel="00402F97">
          <w:rPr>
            <w:b/>
            <w:noProof/>
          </w:rPr>
          <w:drawing>
            <wp:inline distT="114300" distB="114300" distL="114300" distR="114300" wp14:anchorId="0AA42ABB" wp14:editId="68F2FF91">
              <wp:extent cx="4867581" cy="4376142"/>
              <wp:effectExtent l="12700" t="12700" r="12700" b="1270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9"/>
                      <a:srcRect/>
                      <a:stretch>
                        <a:fillRect/>
                      </a:stretch>
                    </pic:blipFill>
                    <pic:spPr>
                      <a:xfrm>
                        <a:off x="0" y="0"/>
                        <a:ext cx="4867581" cy="4376142"/>
                      </a:xfrm>
                      <a:prstGeom prst="rect">
                        <a:avLst/>
                      </a:prstGeom>
                      <a:ln w="12700">
                        <a:solidFill>
                          <a:srgbClr val="000000"/>
                        </a:solidFill>
                        <a:prstDash val="solid"/>
                      </a:ln>
                    </pic:spPr>
                  </pic:pic>
                </a:graphicData>
              </a:graphic>
            </wp:inline>
          </w:drawing>
        </w:r>
      </w:del>
      <w:commentRangeEnd w:id="127"/>
      <w:r w:rsidR="00402F97">
        <w:rPr>
          <w:rStyle w:val="CommentReference"/>
        </w:rPr>
        <w:commentReference w:id="127"/>
      </w:r>
    </w:p>
    <w:p w14:paraId="00000214" w14:textId="77777777" w:rsidR="006643B9" w:rsidRDefault="006643B9">
      <w:pPr>
        <w:shd w:val="clear" w:color="auto" w:fill="FFFFFF"/>
        <w:spacing w:before="60"/>
        <w:jc w:val="center"/>
        <w:rPr>
          <w:b/>
        </w:rPr>
      </w:pPr>
    </w:p>
    <w:p w14:paraId="00000215" w14:textId="77777777" w:rsidR="006643B9" w:rsidRDefault="00000000">
      <w:pPr>
        <w:numPr>
          <w:ilvl w:val="0"/>
          <w:numId w:val="40"/>
        </w:numPr>
        <w:pBdr>
          <w:top w:val="nil"/>
          <w:left w:val="nil"/>
          <w:bottom w:val="nil"/>
          <w:right w:val="nil"/>
          <w:between w:val="nil"/>
        </w:pBdr>
        <w:shd w:val="clear" w:color="auto" w:fill="FFFFFF"/>
        <w:rPr>
          <w:color w:val="000000"/>
        </w:rPr>
      </w:pPr>
      <w:r>
        <w:rPr>
          <w:color w:val="000000"/>
        </w:rPr>
        <w:t xml:space="preserve">Click </w:t>
      </w:r>
      <w:r>
        <w:rPr>
          <w:b/>
        </w:rPr>
        <w:t>Save</w:t>
      </w:r>
      <w:r>
        <w:rPr>
          <w:color w:val="000000"/>
        </w:rPr>
        <w:t xml:space="preserve"> to save.</w:t>
      </w:r>
    </w:p>
    <w:p w14:paraId="00000216" w14:textId="77777777" w:rsidR="006643B9" w:rsidRDefault="006643B9"/>
    <w:p w14:paraId="00000217" w14:textId="77777777" w:rsidR="006643B9" w:rsidRDefault="00000000">
      <w:pPr>
        <w:rPr>
          <w:b/>
        </w:rPr>
      </w:pPr>
      <w:r>
        <w:br w:type="page"/>
      </w:r>
    </w:p>
    <w:p w14:paraId="0169DD29" w14:textId="77777777" w:rsidR="00402F97" w:rsidRDefault="00402F97" w:rsidP="00402F97">
      <w:pPr>
        <w:pStyle w:val="Heading3"/>
      </w:pPr>
      <w:bookmarkStart w:id="129" w:name="_Toc154744459"/>
      <w:r>
        <w:lastRenderedPageBreak/>
        <w:t>Direct Deposit for Education Benefits</w:t>
      </w:r>
      <w:bookmarkEnd w:id="129"/>
      <w:r>
        <w:t xml:space="preserve"> </w:t>
      </w:r>
    </w:p>
    <w:p w14:paraId="00000218" w14:textId="3D5BAF89" w:rsidR="006643B9" w:rsidRDefault="00000000" w:rsidP="00402F97">
      <w:pPr>
        <w:pStyle w:val="Heading4"/>
      </w:pPr>
      <w:bookmarkStart w:id="130" w:name="_Toc154744460"/>
      <w:r>
        <w:t>How to edit direct deposit information for Education payments</w:t>
      </w:r>
      <w:bookmarkEnd w:id="130"/>
      <w:r>
        <w:t xml:space="preserve"> </w:t>
      </w:r>
    </w:p>
    <w:p w14:paraId="00000219" w14:textId="77777777" w:rsidR="006643B9" w:rsidRDefault="00000000">
      <w:pPr>
        <w:rPr>
          <w:b/>
        </w:rPr>
      </w:pPr>
      <w:r>
        <w:rPr>
          <w:b/>
          <w:sz w:val="22"/>
          <w:szCs w:val="22"/>
        </w:rPr>
        <w:t xml:space="preserve">Note: </w:t>
      </w:r>
      <w:r>
        <w:rPr>
          <w:sz w:val="22"/>
          <w:szCs w:val="22"/>
        </w:rPr>
        <w:t xml:space="preserve">Users can’t add direct deposit for education payments online; the functionality allows for editing </w:t>
      </w:r>
      <w:r>
        <w:rPr>
          <w:i/>
          <w:sz w:val="22"/>
          <w:szCs w:val="22"/>
        </w:rPr>
        <w:t>after</w:t>
      </w:r>
      <w:r>
        <w:rPr>
          <w:sz w:val="22"/>
          <w:szCs w:val="22"/>
        </w:rPr>
        <w:t xml:space="preserve"> direct deposit is set up over the phone.</w:t>
      </w:r>
    </w:p>
    <w:p w14:paraId="0000021A" w14:textId="77777777" w:rsidR="006643B9" w:rsidRDefault="006643B9">
      <w:pPr>
        <w:pBdr>
          <w:top w:val="nil"/>
          <w:left w:val="nil"/>
          <w:bottom w:val="nil"/>
          <w:right w:val="nil"/>
          <w:between w:val="nil"/>
        </w:pBdr>
        <w:shd w:val="clear" w:color="auto" w:fill="FFFFFF"/>
        <w:rPr>
          <w:color w:val="000000"/>
        </w:rPr>
      </w:pPr>
    </w:p>
    <w:p w14:paraId="0000021B" w14:textId="77777777" w:rsidR="006643B9" w:rsidRDefault="00000000">
      <w:pPr>
        <w:pBdr>
          <w:top w:val="nil"/>
          <w:left w:val="nil"/>
          <w:bottom w:val="nil"/>
          <w:right w:val="nil"/>
          <w:between w:val="nil"/>
        </w:pBdr>
        <w:shd w:val="clear" w:color="auto" w:fill="FFFFFF"/>
        <w:rPr>
          <w:color w:val="000000"/>
        </w:rPr>
      </w:pPr>
      <w:r>
        <w:rPr>
          <w:color w:val="000000"/>
        </w:rPr>
        <w:t xml:space="preserve">From the </w:t>
      </w:r>
      <w:r>
        <w:rPr>
          <w:b/>
          <w:color w:val="000000"/>
        </w:rPr>
        <w:t>Direct deposit information</w:t>
      </w:r>
      <w:r>
        <w:rPr>
          <w:color w:val="000000"/>
        </w:rPr>
        <w:t xml:space="preserve"> section of the profile:</w:t>
      </w:r>
    </w:p>
    <w:p w14:paraId="0000021C" w14:textId="77777777" w:rsidR="006643B9" w:rsidRDefault="006643B9">
      <w:pPr>
        <w:pBdr>
          <w:top w:val="nil"/>
          <w:left w:val="nil"/>
          <w:bottom w:val="nil"/>
          <w:right w:val="nil"/>
          <w:between w:val="nil"/>
        </w:pBdr>
        <w:shd w:val="clear" w:color="auto" w:fill="FFFFFF"/>
      </w:pPr>
    </w:p>
    <w:p w14:paraId="0000021D" w14:textId="77777777" w:rsidR="006643B9" w:rsidRDefault="00000000">
      <w:pPr>
        <w:numPr>
          <w:ilvl w:val="0"/>
          <w:numId w:val="19"/>
        </w:numPr>
        <w:pBdr>
          <w:top w:val="nil"/>
          <w:left w:val="nil"/>
          <w:bottom w:val="nil"/>
          <w:right w:val="nil"/>
          <w:between w:val="nil"/>
        </w:pBdr>
        <w:shd w:val="clear" w:color="auto" w:fill="FFFFFF"/>
        <w:rPr>
          <w:color w:val="000000"/>
        </w:rPr>
      </w:pPr>
      <w:r>
        <w:rPr>
          <w:color w:val="000000"/>
        </w:rPr>
        <w:t xml:space="preserve">Click </w:t>
      </w:r>
      <w:r>
        <w:rPr>
          <w:b/>
          <w:color w:val="000000"/>
        </w:rPr>
        <w:t>Edit</w:t>
      </w:r>
      <w:r>
        <w:rPr>
          <w:color w:val="000000"/>
        </w:rPr>
        <w:t xml:space="preserve"> to the right of </w:t>
      </w:r>
      <w:r>
        <w:rPr>
          <w:b/>
          <w:color w:val="000000"/>
        </w:rPr>
        <w:t xml:space="preserve">Account </w:t>
      </w:r>
      <w:r>
        <w:rPr>
          <w:color w:val="000000"/>
        </w:rPr>
        <w:t xml:space="preserve">within the </w:t>
      </w:r>
      <w:r>
        <w:rPr>
          <w:b/>
          <w:color w:val="000000"/>
        </w:rPr>
        <w:t>Education benefits</w:t>
      </w:r>
      <w:r>
        <w:rPr>
          <w:color w:val="000000"/>
        </w:rPr>
        <w:t xml:space="preserve"> box.</w:t>
      </w:r>
      <w:r>
        <w:rPr>
          <w:noProof/>
          <w:color w:val="000000"/>
        </w:rPr>
        <w:drawing>
          <wp:inline distT="114300" distB="114300" distL="114300" distR="114300" wp14:anchorId="670B6AE9" wp14:editId="3C11613C">
            <wp:extent cx="5107310" cy="4837212"/>
            <wp:effectExtent l="12700" t="12700" r="12700" b="1270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2"/>
                    <a:srcRect/>
                    <a:stretch>
                      <a:fillRect/>
                    </a:stretch>
                  </pic:blipFill>
                  <pic:spPr>
                    <a:xfrm>
                      <a:off x="0" y="0"/>
                      <a:ext cx="5107310" cy="4837212"/>
                    </a:xfrm>
                    <a:prstGeom prst="rect">
                      <a:avLst/>
                    </a:prstGeom>
                    <a:ln w="12700">
                      <a:solidFill>
                        <a:srgbClr val="000000"/>
                      </a:solidFill>
                      <a:prstDash val="solid"/>
                    </a:ln>
                  </pic:spPr>
                </pic:pic>
              </a:graphicData>
            </a:graphic>
          </wp:inline>
        </w:drawing>
      </w:r>
      <w:r>
        <w:rPr>
          <w:color w:val="000000"/>
        </w:rPr>
        <w:br/>
      </w:r>
      <w:r>
        <w:rPr>
          <w:color w:val="000000"/>
        </w:rPr>
        <w:br/>
      </w:r>
    </w:p>
    <w:p w14:paraId="0000021E" w14:textId="77777777" w:rsidR="006643B9" w:rsidRDefault="00000000">
      <w:pPr>
        <w:rPr>
          <w:b/>
        </w:rPr>
      </w:pPr>
      <w:r>
        <w:br w:type="page"/>
      </w:r>
    </w:p>
    <w:p w14:paraId="0000021F" w14:textId="77777777" w:rsidR="006643B9" w:rsidRDefault="00000000">
      <w:pPr>
        <w:numPr>
          <w:ilvl w:val="0"/>
          <w:numId w:val="19"/>
        </w:numPr>
        <w:pBdr>
          <w:top w:val="nil"/>
          <w:left w:val="nil"/>
          <w:bottom w:val="nil"/>
          <w:right w:val="nil"/>
          <w:between w:val="nil"/>
        </w:pBdr>
        <w:shd w:val="clear" w:color="auto" w:fill="FFFFFF"/>
        <w:rPr>
          <w:color w:val="000000"/>
        </w:rPr>
      </w:pPr>
      <w:r>
        <w:rPr>
          <w:color w:val="000000"/>
        </w:rPr>
        <w:lastRenderedPageBreak/>
        <w:t xml:space="preserve">Once the form </w:t>
      </w:r>
      <w:proofErr w:type="gramStart"/>
      <w:r>
        <w:rPr>
          <w:color w:val="000000"/>
        </w:rPr>
        <w:t>opens ,</w:t>
      </w:r>
      <w:proofErr w:type="gramEnd"/>
      <w:r>
        <w:rPr>
          <w:color w:val="000000"/>
        </w:rPr>
        <w:t xml:space="preserve"> update the </w:t>
      </w:r>
      <w:r>
        <w:rPr>
          <w:b/>
          <w:color w:val="000000"/>
        </w:rPr>
        <w:t>Routing number</w:t>
      </w:r>
      <w:r>
        <w:rPr>
          <w:color w:val="000000"/>
        </w:rPr>
        <w:t xml:space="preserve">, </w:t>
      </w:r>
      <w:r>
        <w:rPr>
          <w:b/>
          <w:color w:val="000000"/>
        </w:rPr>
        <w:t>Account number</w:t>
      </w:r>
      <w:r>
        <w:rPr>
          <w:color w:val="000000"/>
        </w:rPr>
        <w:t xml:space="preserve">, and </w:t>
      </w:r>
      <w:r>
        <w:rPr>
          <w:b/>
          <w:color w:val="000000"/>
        </w:rPr>
        <w:t>Account type</w:t>
      </w:r>
      <w:r>
        <w:rPr>
          <w:color w:val="000000"/>
        </w:rPr>
        <w:t>.</w:t>
      </w:r>
    </w:p>
    <w:p w14:paraId="00000220" w14:textId="77777777" w:rsidR="006643B9" w:rsidRDefault="006643B9">
      <w:pPr>
        <w:pBdr>
          <w:top w:val="nil"/>
          <w:left w:val="nil"/>
          <w:bottom w:val="nil"/>
          <w:right w:val="nil"/>
          <w:between w:val="nil"/>
        </w:pBdr>
        <w:shd w:val="clear" w:color="auto" w:fill="FFFFFF"/>
        <w:ind w:left="720"/>
      </w:pPr>
    </w:p>
    <w:p w14:paraId="00000221" w14:textId="77777777" w:rsidR="006643B9" w:rsidRDefault="00000000">
      <w:pPr>
        <w:shd w:val="clear" w:color="auto" w:fill="FFFFFF"/>
        <w:spacing w:before="60"/>
        <w:jc w:val="center"/>
      </w:pPr>
      <w:r>
        <w:rPr>
          <w:b/>
          <w:noProof/>
        </w:rPr>
        <w:drawing>
          <wp:inline distT="114300" distB="114300" distL="114300" distR="114300" wp14:anchorId="01CC068E" wp14:editId="0B241B34">
            <wp:extent cx="4867275" cy="3815655"/>
            <wp:effectExtent l="12700" t="12700" r="12700" b="1270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9"/>
                    <a:srcRect t="12724"/>
                    <a:stretch>
                      <a:fillRect/>
                    </a:stretch>
                  </pic:blipFill>
                  <pic:spPr>
                    <a:xfrm>
                      <a:off x="0" y="0"/>
                      <a:ext cx="4867275" cy="3815655"/>
                    </a:xfrm>
                    <a:prstGeom prst="rect">
                      <a:avLst/>
                    </a:prstGeom>
                    <a:ln w="12700">
                      <a:solidFill>
                        <a:srgbClr val="000000"/>
                      </a:solidFill>
                      <a:prstDash val="solid"/>
                    </a:ln>
                  </pic:spPr>
                </pic:pic>
              </a:graphicData>
            </a:graphic>
          </wp:inline>
        </w:drawing>
      </w:r>
    </w:p>
    <w:p w14:paraId="00000222" w14:textId="77777777" w:rsidR="006643B9" w:rsidRDefault="006643B9">
      <w:pPr>
        <w:pBdr>
          <w:top w:val="nil"/>
          <w:left w:val="nil"/>
          <w:bottom w:val="nil"/>
          <w:right w:val="nil"/>
          <w:between w:val="nil"/>
        </w:pBdr>
        <w:shd w:val="clear" w:color="auto" w:fill="FFFFFF"/>
        <w:ind w:left="720"/>
        <w:rPr>
          <w:color w:val="000000"/>
        </w:rPr>
      </w:pPr>
    </w:p>
    <w:p w14:paraId="00000223" w14:textId="77777777" w:rsidR="006643B9" w:rsidRDefault="006643B9">
      <w:pPr>
        <w:pBdr>
          <w:top w:val="nil"/>
          <w:left w:val="nil"/>
          <w:bottom w:val="nil"/>
          <w:right w:val="nil"/>
          <w:between w:val="nil"/>
        </w:pBdr>
        <w:shd w:val="clear" w:color="auto" w:fill="FFFFFF"/>
        <w:spacing w:before="60"/>
        <w:jc w:val="center"/>
        <w:rPr>
          <w:b/>
        </w:rPr>
      </w:pPr>
    </w:p>
    <w:p w14:paraId="00000224" w14:textId="77777777" w:rsidR="006643B9" w:rsidRDefault="00000000">
      <w:pPr>
        <w:pBdr>
          <w:top w:val="nil"/>
          <w:left w:val="nil"/>
          <w:bottom w:val="nil"/>
          <w:right w:val="nil"/>
          <w:between w:val="nil"/>
        </w:pBdr>
        <w:shd w:val="clear" w:color="auto" w:fill="FFFFFF"/>
        <w:ind w:left="720"/>
      </w:pPr>
      <w:r>
        <w:br w:type="page"/>
      </w:r>
    </w:p>
    <w:p w14:paraId="00000225" w14:textId="77777777" w:rsidR="006643B9" w:rsidRDefault="00000000">
      <w:pPr>
        <w:numPr>
          <w:ilvl w:val="0"/>
          <w:numId w:val="19"/>
        </w:numPr>
        <w:pBdr>
          <w:top w:val="nil"/>
          <w:left w:val="nil"/>
          <w:bottom w:val="nil"/>
          <w:right w:val="nil"/>
          <w:between w:val="nil"/>
        </w:pBdr>
        <w:shd w:val="clear" w:color="auto" w:fill="FFFFFF"/>
        <w:rPr>
          <w:color w:val="000000"/>
        </w:rPr>
      </w:pPr>
      <w:r>
        <w:rPr>
          <w:color w:val="000000"/>
        </w:rPr>
        <w:lastRenderedPageBreak/>
        <w:t xml:space="preserve">Click </w:t>
      </w:r>
      <w:r>
        <w:rPr>
          <w:b/>
        </w:rPr>
        <w:t>Save</w:t>
      </w:r>
      <w:r>
        <w:rPr>
          <w:color w:val="000000"/>
        </w:rPr>
        <w:t xml:space="preserve"> to save.</w:t>
      </w:r>
    </w:p>
    <w:p w14:paraId="00000226" w14:textId="77777777" w:rsidR="006643B9" w:rsidRDefault="006643B9">
      <w:pPr>
        <w:pBdr>
          <w:top w:val="nil"/>
          <w:left w:val="nil"/>
          <w:bottom w:val="nil"/>
          <w:right w:val="nil"/>
          <w:between w:val="nil"/>
        </w:pBdr>
        <w:shd w:val="clear" w:color="auto" w:fill="FFFFFF"/>
        <w:rPr>
          <w:color w:val="000000"/>
        </w:rPr>
      </w:pPr>
    </w:p>
    <w:p w14:paraId="00000227" w14:textId="77777777" w:rsidR="006643B9" w:rsidRDefault="00000000">
      <w:pPr>
        <w:pBdr>
          <w:top w:val="nil"/>
          <w:left w:val="nil"/>
          <w:bottom w:val="nil"/>
          <w:right w:val="nil"/>
          <w:between w:val="nil"/>
        </w:pBdr>
        <w:shd w:val="clear" w:color="auto" w:fill="FFFFFF"/>
        <w:rPr>
          <w:color w:val="000000"/>
        </w:rPr>
      </w:pPr>
      <w:r>
        <w:rPr>
          <w:noProof/>
          <w:color w:val="000000"/>
        </w:rPr>
        <w:drawing>
          <wp:inline distT="0" distB="0" distL="0" distR="0" wp14:anchorId="0334546A" wp14:editId="09972BA9">
            <wp:extent cx="5943600" cy="3804940"/>
            <wp:effectExtent l="12700" t="12700" r="12700" b="12700"/>
            <wp:docPr id="40" name="image34.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Graphical user interface, application, Teams&#10;&#10;Description automatically generated"/>
                    <pic:cNvPicPr preferRelativeResize="0"/>
                  </pic:nvPicPr>
                  <pic:blipFill>
                    <a:blip r:embed="rId103"/>
                    <a:srcRect t="890" b="12533"/>
                    <a:stretch>
                      <a:fillRect/>
                    </a:stretch>
                  </pic:blipFill>
                  <pic:spPr>
                    <a:xfrm>
                      <a:off x="0" y="0"/>
                      <a:ext cx="5943600" cy="3804940"/>
                    </a:xfrm>
                    <a:prstGeom prst="rect">
                      <a:avLst/>
                    </a:prstGeom>
                    <a:ln w="12700">
                      <a:solidFill>
                        <a:srgbClr val="666666"/>
                      </a:solidFill>
                      <a:prstDash val="solid"/>
                    </a:ln>
                  </pic:spPr>
                </pic:pic>
              </a:graphicData>
            </a:graphic>
          </wp:inline>
        </w:drawing>
      </w:r>
    </w:p>
    <w:p w14:paraId="00000228" w14:textId="77777777" w:rsidR="006643B9" w:rsidRDefault="006643B9">
      <w:pPr>
        <w:pBdr>
          <w:top w:val="nil"/>
          <w:left w:val="nil"/>
          <w:bottom w:val="nil"/>
          <w:right w:val="nil"/>
          <w:between w:val="nil"/>
        </w:pBdr>
        <w:shd w:val="clear" w:color="auto" w:fill="FFFFFF"/>
        <w:rPr>
          <w:b/>
        </w:rPr>
      </w:pPr>
    </w:p>
    <w:p w14:paraId="00000229" w14:textId="77777777" w:rsidR="006643B9" w:rsidRDefault="00000000" w:rsidP="00402F97">
      <w:pPr>
        <w:pStyle w:val="Heading3"/>
      </w:pPr>
      <w:bookmarkStart w:id="131" w:name="_Toc154744461"/>
      <w:r>
        <w:t>How to view payment history</w:t>
      </w:r>
      <w:bookmarkEnd w:id="131"/>
      <w:r>
        <w:t xml:space="preserve"> </w:t>
      </w:r>
    </w:p>
    <w:p w14:paraId="0000022A" w14:textId="77777777" w:rsidR="006643B9" w:rsidRDefault="006643B9">
      <w:pPr>
        <w:pBdr>
          <w:top w:val="nil"/>
          <w:left w:val="nil"/>
          <w:bottom w:val="nil"/>
          <w:right w:val="nil"/>
          <w:between w:val="nil"/>
        </w:pBdr>
        <w:shd w:val="clear" w:color="auto" w:fill="FFFFFF"/>
        <w:rPr>
          <w:color w:val="000000"/>
        </w:rPr>
      </w:pPr>
    </w:p>
    <w:p w14:paraId="0000022B" w14:textId="77777777" w:rsidR="006643B9" w:rsidRDefault="00000000">
      <w:pPr>
        <w:pBdr>
          <w:top w:val="nil"/>
          <w:left w:val="nil"/>
          <w:bottom w:val="nil"/>
          <w:right w:val="nil"/>
          <w:between w:val="nil"/>
        </w:pBdr>
        <w:shd w:val="clear" w:color="auto" w:fill="FFFFFF"/>
        <w:rPr>
          <w:color w:val="000000"/>
        </w:rPr>
      </w:pPr>
      <w:r>
        <w:rPr>
          <w:color w:val="000000"/>
        </w:rPr>
        <w:t xml:space="preserve">From the </w:t>
      </w:r>
      <w:r>
        <w:rPr>
          <w:b/>
          <w:color w:val="000000"/>
        </w:rPr>
        <w:t>Direct deposit information</w:t>
      </w:r>
      <w:r>
        <w:rPr>
          <w:color w:val="000000"/>
        </w:rPr>
        <w:t xml:space="preserve"> section of the profile:</w:t>
      </w:r>
    </w:p>
    <w:p w14:paraId="0000022C" w14:textId="77777777" w:rsidR="006643B9" w:rsidRDefault="00000000">
      <w:pPr>
        <w:numPr>
          <w:ilvl w:val="0"/>
          <w:numId w:val="26"/>
        </w:numPr>
        <w:pBdr>
          <w:top w:val="nil"/>
          <w:left w:val="nil"/>
          <w:bottom w:val="nil"/>
          <w:right w:val="nil"/>
          <w:between w:val="nil"/>
        </w:pBdr>
        <w:shd w:val="clear" w:color="auto" w:fill="FFFFFF"/>
        <w:spacing w:before="60"/>
        <w:rPr>
          <w:rFonts w:ascii="Arial" w:eastAsia="Arial" w:hAnsi="Arial" w:cs="Arial"/>
          <w:color w:val="000000"/>
        </w:rPr>
      </w:pPr>
      <w:r>
        <w:rPr>
          <w:color w:val="000000"/>
        </w:rPr>
        <w:t xml:space="preserve">Click the </w:t>
      </w:r>
      <w:r>
        <w:rPr>
          <w:b/>
          <w:color w:val="000000"/>
        </w:rPr>
        <w:t>View your payment history</w:t>
      </w:r>
      <w:r>
        <w:rPr>
          <w:color w:val="000000"/>
        </w:rPr>
        <w:t xml:space="preserve"> link. This will take them to the View Payments page on VA.gov.</w:t>
      </w:r>
    </w:p>
    <w:p w14:paraId="0000022D" w14:textId="77777777" w:rsidR="006643B9" w:rsidRDefault="006643B9">
      <w:pPr>
        <w:pBdr>
          <w:top w:val="nil"/>
          <w:left w:val="nil"/>
          <w:bottom w:val="nil"/>
          <w:right w:val="nil"/>
          <w:between w:val="nil"/>
        </w:pBdr>
        <w:shd w:val="clear" w:color="auto" w:fill="FFFFFF"/>
        <w:spacing w:before="60"/>
        <w:rPr>
          <w:color w:val="000000"/>
        </w:rPr>
      </w:pPr>
    </w:p>
    <w:p w14:paraId="0000022E" w14:textId="77777777" w:rsidR="006643B9" w:rsidRDefault="00000000">
      <w:pPr>
        <w:pBdr>
          <w:top w:val="nil"/>
          <w:left w:val="nil"/>
          <w:bottom w:val="nil"/>
          <w:right w:val="nil"/>
          <w:between w:val="nil"/>
        </w:pBdr>
        <w:shd w:val="clear" w:color="auto" w:fill="FFFFFF"/>
        <w:spacing w:before="60"/>
        <w:jc w:val="center"/>
        <w:rPr>
          <w:color w:val="000000"/>
        </w:rPr>
      </w:pPr>
      <w:r>
        <w:rPr>
          <w:noProof/>
          <w:color w:val="000000"/>
        </w:rPr>
        <w:drawing>
          <wp:inline distT="0" distB="0" distL="0" distR="0" wp14:anchorId="0772AFB8" wp14:editId="55CBE7B0">
            <wp:extent cx="4876800" cy="1666875"/>
            <wp:effectExtent l="12700" t="12700" r="12700" b="12700"/>
            <wp:docPr id="41" name="image30.jp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jpg" descr="Graphical user interface, text, application, email&#10;&#10;Description automatically generated"/>
                    <pic:cNvPicPr preferRelativeResize="0"/>
                  </pic:nvPicPr>
                  <pic:blipFill>
                    <a:blip r:embed="rId104"/>
                    <a:srcRect l="15705" r="2243"/>
                    <a:stretch>
                      <a:fillRect/>
                    </a:stretch>
                  </pic:blipFill>
                  <pic:spPr>
                    <a:xfrm>
                      <a:off x="0" y="0"/>
                      <a:ext cx="4876800" cy="1666875"/>
                    </a:xfrm>
                    <a:prstGeom prst="rect">
                      <a:avLst/>
                    </a:prstGeom>
                    <a:ln w="12700">
                      <a:solidFill>
                        <a:srgbClr val="666666"/>
                      </a:solidFill>
                      <a:prstDash val="solid"/>
                    </a:ln>
                  </pic:spPr>
                </pic:pic>
              </a:graphicData>
            </a:graphic>
          </wp:inline>
        </w:drawing>
      </w:r>
      <w:r>
        <w:br w:type="page"/>
      </w:r>
    </w:p>
    <w:p w14:paraId="0000022F" w14:textId="77777777" w:rsidR="006643B9" w:rsidRDefault="00000000" w:rsidP="00402F97">
      <w:pPr>
        <w:pStyle w:val="Heading2"/>
      </w:pPr>
      <w:bookmarkStart w:id="132" w:name="_Toc154744462"/>
      <w:r>
        <w:lastRenderedPageBreak/>
        <w:t>Major Issues and Error Messages</w:t>
      </w:r>
      <w:bookmarkEnd w:id="132"/>
    </w:p>
    <w:p w14:paraId="00000230" w14:textId="77777777" w:rsidR="006643B9" w:rsidRDefault="00000000" w:rsidP="00402F97">
      <w:pPr>
        <w:pStyle w:val="Heading3"/>
      </w:pPr>
      <w:bookmarkStart w:id="133" w:name="_Toc154744463"/>
      <w:r>
        <w:t>User needs to verify their identity with Login.gov or ID.me</w:t>
      </w:r>
      <w:bookmarkEnd w:id="133"/>
    </w:p>
    <w:p w14:paraId="00000231" w14:textId="77777777" w:rsidR="006643B9" w:rsidRDefault="00000000">
      <w:pPr>
        <w:rPr>
          <w:highlight w:val="white"/>
        </w:rPr>
      </w:pPr>
      <w:r>
        <w:rPr>
          <w:highlight w:val="white"/>
        </w:rPr>
        <w:t>If a user is logged in with a My HealtheVet or DS Logon credential, they will see an alert instructing them to log in with Login.gov or ID.me to manage direct deposit information online:</w:t>
      </w:r>
    </w:p>
    <w:p w14:paraId="00000232" w14:textId="77777777" w:rsidR="006643B9" w:rsidRDefault="006643B9">
      <w:pPr>
        <w:rPr>
          <w:highlight w:val="white"/>
        </w:rPr>
      </w:pPr>
    </w:p>
    <w:p w14:paraId="00000233" w14:textId="77777777" w:rsidR="006643B9" w:rsidRDefault="00000000">
      <w:pPr>
        <w:pBdr>
          <w:top w:val="nil"/>
          <w:left w:val="nil"/>
          <w:bottom w:val="nil"/>
          <w:right w:val="nil"/>
          <w:between w:val="nil"/>
        </w:pBdr>
      </w:pPr>
      <w:r>
        <w:rPr>
          <w:noProof/>
        </w:rPr>
        <w:drawing>
          <wp:inline distT="114300" distB="114300" distL="114300" distR="114300" wp14:anchorId="0A841FAB" wp14:editId="09BF88D0">
            <wp:extent cx="5943600" cy="3721100"/>
            <wp:effectExtent l="12700" t="12700" r="12700" b="12700"/>
            <wp:docPr id="4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5"/>
                    <a:srcRect/>
                    <a:stretch>
                      <a:fillRect/>
                    </a:stretch>
                  </pic:blipFill>
                  <pic:spPr>
                    <a:xfrm>
                      <a:off x="0" y="0"/>
                      <a:ext cx="5943600" cy="3721100"/>
                    </a:xfrm>
                    <a:prstGeom prst="rect">
                      <a:avLst/>
                    </a:prstGeom>
                    <a:ln w="12700">
                      <a:solidFill>
                        <a:srgbClr val="000000"/>
                      </a:solidFill>
                      <a:prstDash val="solid"/>
                    </a:ln>
                  </pic:spPr>
                </pic:pic>
              </a:graphicData>
            </a:graphic>
          </wp:inline>
        </w:drawing>
      </w:r>
    </w:p>
    <w:p w14:paraId="00000234" w14:textId="77777777" w:rsidR="006643B9" w:rsidRDefault="006643B9">
      <w:pPr>
        <w:pBdr>
          <w:top w:val="nil"/>
          <w:left w:val="nil"/>
          <w:bottom w:val="nil"/>
          <w:right w:val="nil"/>
          <w:between w:val="nil"/>
        </w:pBdr>
      </w:pPr>
    </w:p>
    <w:p w14:paraId="00000235" w14:textId="77777777" w:rsidR="006643B9" w:rsidRDefault="006643B9"/>
    <w:p w14:paraId="00000236" w14:textId="77777777" w:rsidR="006643B9" w:rsidRDefault="006643B9">
      <w:pPr>
        <w:pBdr>
          <w:top w:val="nil"/>
          <w:left w:val="nil"/>
          <w:bottom w:val="nil"/>
          <w:right w:val="nil"/>
          <w:between w:val="nil"/>
        </w:pBdr>
      </w:pPr>
    </w:p>
    <w:p w14:paraId="00000237" w14:textId="77777777" w:rsidR="006643B9" w:rsidRDefault="00000000">
      <w:pPr>
        <w:pBdr>
          <w:top w:val="nil"/>
          <w:left w:val="nil"/>
          <w:bottom w:val="nil"/>
          <w:right w:val="nil"/>
          <w:between w:val="nil"/>
        </w:pBdr>
        <w:rPr>
          <w:color w:val="000000"/>
        </w:rPr>
      </w:pPr>
      <w:r>
        <w:rPr>
          <w:color w:val="000000"/>
        </w:rPr>
        <w:t>There are a few errors that users may see when they are interacting with the direct deposit feature:</w:t>
      </w:r>
    </w:p>
    <w:p w14:paraId="00000238" w14:textId="77777777" w:rsidR="006643B9" w:rsidRDefault="006643B9">
      <w:pPr>
        <w:pBdr>
          <w:top w:val="nil"/>
          <w:left w:val="nil"/>
          <w:bottom w:val="nil"/>
          <w:right w:val="nil"/>
          <w:between w:val="nil"/>
        </w:pBdr>
        <w:rPr>
          <w:color w:val="000000"/>
        </w:rPr>
      </w:pPr>
    </w:p>
    <w:p w14:paraId="00A69EBE" w14:textId="77777777" w:rsidR="00402F97" w:rsidRDefault="00402F97" w:rsidP="00402F97">
      <w:pPr>
        <w:pStyle w:val="Heading3"/>
      </w:pPr>
      <w:bookmarkStart w:id="134" w:name="_Toc154744464"/>
      <w:r>
        <w:t>Direct Deposit Form Validation Errors</w:t>
      </w:r>
      <w:bookmarkEnd w:id="134"/>
      <w:r>
        <w:t xml:space="preserve"> </w:t>
      </w:r>
    </w:p>
    <w:p w14:paraId="00000239" w14:textId="48BEDF91" w:rsidR="006643B9" w:rsidRDefault="00000000" w:rsidP="00402F97">
      <w:pPr>
        <w:pStyle w:val="Heading4"/>
      </w:pPr>
      <w:bookmarkStart w:id="135" w:name="_Toc154744465"/>
      <w:r>
        <w:t xml:space="preserve">Required </w:t>
      </w:r>
      <w:r w:rsidR="00402F97">
        <w:t xml:space="preserve">Field </w:t>
      </w:r>
      <w:r>
        <w:t>Errors</w:t>
      </w:r>
      <w:bookmarkEnd w:id="135"/>
    </w:p>
    <w:p w14:paraId="0000023A" w14:textId="77777777" w:rsidR="006643B9" w:rsidRDefault="00000000">
      <w:pPr>
        <w:pBdr>
          <w:top w:val="nil"/>
          <w:left w:val="nil"/>
          <w:bottom w:val="nil"/>
          <w:right w:val="nil"/>
          <w:between w:val="nil"/>
        </w:pBdr>
        <w:rPr>
          <w:color w:val="000000"/>
        </w:rPr>
      </w:pPr>
      <w:r>
        <w:rPr>
          <w:color w:val="000000"/>
        </w:rPr>
        <w:t xml:space="preserve">If a user tries to submit the direct deposit form without filling out any/all the fields, they will receive “required” errors that correspond with the fields they have left blank. Below is an image of what this would look like if all the fields were left blank: </w:t>
      </w:r>
    </w:p>
    <w:p w14:paraId="0000023B" w14:textId="77777777" w:rsidR="006643B9" w:rsidRDefault="006643B9">
      <w:pPr>
        <w:pBdr>
          <w:top w:val="nil"/>
          <w:left w:val="nil"/>
          <w:bottom w:val="nil"/>
          <w:right w:val="nil"/>
          <w:between w:val="nil"/>
        </w:pBdr>
      </w:pPr>
    </w:p>
    <w:p w14:paraId="0000023C" w14:textId="77777777" w:rsidR="006643B9" w:rsidRDefault="00000000">
      <w:pPr>
        <w:pBdr>
          <w:top w:val="nil"/>
          <w:left w:val="nil"/>
          <w:bottom w:val="nil"/>
          <w:right w:val="nil"/>
          <w:between w:val="nil"/>
        </w:pBdr>
        <w:shd w:val="clear" w:color="auto" w:fill="FFFFFF"/>
      </w:pPr>
      <w:r>
        <w:rPr>
          <w:noProof/>
        </w:rPr>
        <w:lastRenderedPageBreak/>
        <w:drawing>
          <wp:inline distT="114300" distB="114300" distL="114300" distR="114300" wp14:anchorId="13F0550E" wp14:editId="05FBA420">
            <wp:extent cx="5724525" cy="3921323"/>
            <wp:effectExtent l="12700" t="12700" r="12700" b="12700"/>
            <wp:docPr id="4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6"/>
                    <a:srcRect t="3046" b="23172"/>
                    <a:stretch>
                      <a:fillRect/>
                    </a:stretch>
                  </pic:blipFill>
                  <pic:spPr>
                    <a:xfrm>
                      <a:off x="0" y="0"/>
                      <a:ext cx="5724525" cy="3921323"/>
                    </a:xfrm>
                    <a:prstGeom prst="rect">
                      <a:avLst/>
                    </a:prstGeom>
                    <a:ln w="12700">
                      <a:solidFill>
                        <a:srgbClr val="000000"/>
                      </a:solidFill>
                      <a:prstDash val="solid"/>
                    </a:ln>
                  </pic:spPr>
                </pic:pic>
              </a:graphicData>
            </a:graphic>
          </wp:inline>
        </w:drawing>
      </w:r>
    </w:p>
    <w:p w14:paraId="0000023D" w14:textId="77777777" w:rsidR="006643B9" w:rsidRDefault="00000000">
      <w:pPr>
        <w:pBdr>
          <w:top w:val="nil"/>
          <w:left w:val="nil"/>
          <w:bottom w:val="nil"/>
          <w:right w:val="nil"/>
          <w:between w:val="nil"/>
        </w:pBdr>
        <w:shd w:val="clear" w:color="auto" w:fill="FFFFFF"/>
        <w:jc w:val="center"/>
      </w:pPr>
      <w:r>
        <w:br w:type="page"/>
      </w:r>
    </w:p>
    <w:p w14:paraId="0000023E" w14:textId="77777777" w:rsidR="006643B9" w:rsidRDefault="006643B9">
      <w:pPr>
        <w:pBdr>
          <w:top w:val="nil"/>
          <w:left w:val="nil"/>
          <w:bottom w:val="nil"/>
          <w:right w:val="nil"/>
          <w:between w:val="nil"/>
        </w:pBdr>
        <w:shd w:val="clear" w:color="auto" w:fill="FFFFFF"/>
        <w:jc w:val="center"/>
        <w:rPr>
          <w:b/>
          <w:color w:val="000000"/>
        </w:rPr>
      </w:pPr>
    </w:p>
    <w:p w14:paraId="0000023F" w14:textId="4463C7AA" w:rsidR="006643B9" w:rsidRDefault="00000000" w:rsidP="00402F97">
      <w:pPr>
        <w:pStyle w:val="Heading4"/>
      </w:pPr>
      <w:bookmarkStart w:id="136" w:name="_Toc154744466"/>
      <w:r>
        <w:t xml:space="preserve">Routing number can’t be </w:t>
      </w:r>
      <w:proofErr w:type="gramStart"/>
      <w:r>
        <w:t>found</w:t>
      </w:r>
      <w:bookmarkEnd w:id="136"/>
      <w:proofErr w:type="gramEnd"/>
    </w:p>
    <w:p w14:paraId="00000240" w14:textId="77777777" w:rsidR="006643B9" w:rsidRDefault="00000000">
      <w:pPr>
        <w:pBdr>
          <w:top w:val="nil"/>
          <w:left w:val="nil"/>
          <w:bottom w:val="nil"/>
          <w:right w:val="nil"/>
          <w:between w:val="nil"/>
        </w:pBdr>
        <w:rPr>
          <w:color w:val="000000"/>
        </w:rPr>
      </w:pPr>
      <w:r>
        <w:rPr>
          <w:color w:val="000000"/>
        </w:rPr>
        <w:t>If a user submits an invalid bank routing number, we will return the error below. This error would occur if someone accidentally mistyped their bank’s routing number:</w:t>
      </w:r>
      <w:r>
        <w:rPr>
          <w:color w:val="000000"/>
        </w:rPr>
        <w:br/>
      </w:r>
    </w:p>
    <w:p w14:paraId="00000241" w14:textId="77777777" w:rsidR="006643B9" w:rsidRDefault="00000000">
      <w:pPr>
        <w:pBdr>
          <w:top w:val="nil"/>
          <w:left w:val="nil"/>
          <w:bottom w:val="nil"/>
          <w:right w:val="nil"/>
          <w:between w:val="nil"/>
        </w:pBdr>
        <w:jc w:val="center"/>
        <w:rPr>
          <w:color w:val="000000"/>
        </w:rPr>
      </w:pPr>
      <w:r>
        <w:rPr>
          <w:noProof/>
        </w:rPr>
        <w:drawing>
          <wp:inline distT="114300" distB="114300" distL="114300" distR="114300" wp14:anchorId="21D40F48" wp14:editId="5F5B04B6">
            <wp:extent cx="4491038" cy="4659715"/>
            <wp:effectExtent l="12700" t="12700" r="12700" b="12700"/>
            <wp:docPr id="3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7"/>
                    <a:srcRect/>
                    <a:stretch>
                      <a:fillRect/>
                    </a:stretch>
                  </pic:blipFill>
                  <pic:spPr>
                    <a:xfrm>
                      <a:off x="0" y="0"/>
                      <a:ext cx="4491038" cy="4659715"/>
                    </a:xfrm>
                    <a:prstGeom prst="rect">
                      <a:avLst/>
                    </a:prstGeom>
                    <a:ln w="12700">
                      <a:solidFill>
                        <a:srgbClr val="000000"/>
                      </a:solidFill>
                      <a:prstDash val="solid"/>
                    </a:ln>
                  </pic:spPr>
                </pic:pic>
              </a:graphicData>
            </a:graphic>
          </wp:inline>
        </w:drawing>
      </w:r>
    </w:p>
    <w:p w14:paraId="00000242" w14:textId="77777777" w:rsidR="006643B9" w:rsidRDefault="00000000">
      <w:pPr>
        <w:pBdr>
          <w:top w:val="nil"/>
          <w:left w:val="nil"/>
          <w:bottom w:val="nil"/>
          <w:right w:val="nil"/>
          <w:between w:val="nil"/>
        </w:pBdr>
        <w:shd w:val="clear" w:color="auto" w:fill="FFFFFF"/>
        <w:jc w:val="center"/>
        <w:rPr>
          <w:b/>
          <w:color w:val="000000"/>
        </w:rPr>
      </w:pPr>
      <w:r>
        <w:br w:type="page"/>
      </w:r>
    </w:p>
    <w:p w14:paraId="00000243" w14:textId="42EFA9E9" w:rsidR="006643B9" w:rsidRDefault="00000000" w:rsidP="001B2DC8">
      <w:pPr>
        <w:pStyle w:val="Heading3"/>
      </w:pPr>
      <w:bookmarkStart w:id="137" w:name="_Toc154744467"/>
      <w:r>
        <w:lastRenderedPageBreak/>
        <w:t xml:space="preserve">Backend system is down/generic </w:t>
      </w:r>
      <w:proofErr w:type="gramStart"/>
      <w:r>
        <w:t>error</w:t>
      </w:r>
      <w:bookmarkEnd w:id="137"/>
      <w:proofErr w:type="gramEnd"/>
    </w:p>
    <w:p w14:paraId="00000244" w14:textId="0A3E21D5" w:rsidR="006643B9" w:rsidRDefault="00000000">
      <w:pPr>
        <w:pBdr>
          <w:top w:val="nil"/>
          <w:left w:val="nil"/>
          <w:bottom w:val="nil"/>
          <w:right w:val="nil"/>
          <w:between w:val="nil"/>
        </w:pBdr>
        <w:rPr>
          <w:color w:val="000000"/>
        </w:rPr>
      </w:pPr>
      <w:r>
        <w:rPr>
          <w:color w:val="000000"/>
        </w:rPr>
        <w:t xml:space="preserve">If someone tries to update their direct deposit information and the backend system is down, they will see this error </w:t>
      </w:r>
      <w:r>
        <w:t>in the Direct deposit section</w:t>
      </w:r>
      <w:r>
        <w:rPr>
          <w:color w:val="000000"/>
        </w:rPr>
        <w:t>. There may be other scenarios in which a user sees this error, but they would all be caused by issues with the backend system. There isn’t anything the user can do to resolve this. They should try again later:</w:t>
      </w:r>
      <w:r>
        <w:rPr>
          <w:color w:val="000000"/>
        </w:rPr>
        <w:br/>
      </w:r>
    </w:p>
    <w:p w14:paraId="00000245" w14:textId="77777777" w:rsidR="006643B9" w:rsidRDefault="006643B9">
      <w:pPr>
        <w:pBdr>
          <w:top w:val="nil"/>
          <w:left w:val="nil"/>
          <w:bottom w:val="nil"/>
          <w:right w:val="nil"/>
          <w:between w:val="nil"/>
        </w:pBdr>
        <w:shd w:val="clear" w:color="auto" w:fill="FFFFFF"/>
        <w:jc w:val="center"/>
      </w:pPr>
      <w:bookmarkStart w:id="138" w:name="_heading=h.23ckvvd" w:colFirst="0" w:colLast="0"/>
      <w:bookmarkEnd w:id="138"/>
    </w:p>
    <w:p w14:paraId="00000246" w14:textId="77777777" w:rsidR="006643B9" w:rsidRDefault="00000000">
      <w:pPr>
        <w:pBdr>
          <w:top w:val="nil"/>
          <w:left w:val="nil"/>
          <w:bottom w:val="nil"/>
          <w:right w:val="nil"/>
          <w:between w:val="nil"/>
        </w:pBdr>
        <w:shd w:val="clear" w:color="auto" w:fill="FFFFFF"/>
        <w:jc w:val="center"/>
        <w:rPr>
          <w:b/>
          <w:color w:val="000000"/>
        </w:rPr>
      </w:pPr>
      <w:r>
        <w:rPr>
          <w:noProof/>
        </w:rPr>
        <w:drawing>
          <wp:inline distT="114300" distB="114300" distL="114300" distR="114300" wp14:anchorId="41D0A5DD" wp14:editId="7C77F0C3">
            <wp:extent cx="5943600" cy="2578100"/>
            <wp:effectExtent l="12700" t="12700" r="12700" b="1270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8"/>
                    <a:srcRect/>
                    <a:stretch>
                      <a:fillRect/>
                    </a:stretch>
                  </pic:blipFill>
                  <pic:spPr>
                    <a:xfrm>
                      <a:off x="0" y="0"/>
                      <a:ext cx="5943600" cy="2578100"/>
                    </a:xfrm>
                    <a:prstGeom prst="rect">
                      <a:avLst/>
                    </a:prstGeom>
                    <a:ln w="12700">
                      <a:solidFill>
                        <a:srgbClr val="000000"/>
                      </a:solidFill>
                      <a:prstDash val="solid"/>
                    </a:ln>
                  </pic:spPr>
                </pic:pic>
              </a:graphicData>
            </a:graphic>
          </wp:inline>
        </w:drawing>
      </w:r>
      <w:r>
        <w:br w:type="page"/>
      </w:r>
    </w:p>
    <w:p w14:paraId="3EEC713D" w14:textId="4842B8F9" w:rsidR="00402F97" w:rsidRDefault="0081376F" w:rsidP="001B2DC8">
      <w:pPr>
        <w:pStyle w:val="Heading3"/>
      </w:pPr>
      <w:bookmarkStart w:id="139" w:name="_Toc154744468"/>
      <w:r>
        <w:lastRenderedPageBreak/>
        <w:t xml:space="preserve">Backend System Error - </w:t>
      </w:r>
      <w:r w:rsidR="00000000">
        <w:t xml:space="preserve">information </w:t>
      </w:r>
      <w:r>
        <w:t>fails to</w:t>
      </w:r>
      <w:r w:rsidR="00000000">
        <w:t xml:space="preserve"> </w:t>
      </w:r>
      <w:proofErr w:type="gramStart"/>
      <w:r w:rsidR="00000000">
        <w:t>load</w:t>
      </w:r>
      <w:bookmarkEnd w:id="139"/>
      <w:proofErr w:type="gramEnd"/>
    </w:p>
    <w:p w14:paraId="00000249" w14:textId="1ECE2482" w:rsidR="006643B9" w:rsidRPr="0081376F" w:rsidRDefault="00000000" w:rsidP="0081376F">
      <w:r>
        <w:t>If we can’t retrieve someone’s direct deposit information, they will see this error. This is caused by issues with the backend system, and there isn’t anything the user can do to resolve it. They should try again later:</w:t>
      </w:r>
    </w:p>
    <w:p w14:paraId="0000024A" w14:textId="77777777" w:rsidR="006643B9" w:rsidRDefault="006643B9">
      <w:pPr>
        <w:pBdr>
          <w:top w:val="nil"/>
          <w:left w:val="nil"/>
          <w:bottom w:val="nil"/>
          <w:right w:val="nil"/>
          <w:between w:val="nil"/>
        </w:pBdr>
        <w:shd w:val="clear" w:color="auto" w:fill="FFFFFF"/>
        <w:jc w:val="center"/>
        <w:rPr>
          <w:b/>
        </w:rPr>
      </w:pPr>
    </w:p>
    <w:p w14:paraId="0000024B" w14:textId="77777777" w:rsidR="006643B9" w:rsidRDefault="00000000">
      <w:pPr>
        <w:shd w:val="clear" w:color="auto" w:fill="FFFFFF"/>
        <w:jc w:val="center"/>
        <w:rPr>
          <w:b/>
        </w:rPr>
      </w:pPr>
      <w:bookmarkStart w:id="140" w:name="_heading=h.rjidgwecau9j" w:colFirst="0" w:colLast="0"/>
      <w:bookmarkEnd w:id="140"/>
      <w:r>
        <w:rPr>
          <w:noProof/>
        </w:rPr>
        <w:drawing>
          <wp:inline distT="114300" distB="114300" distL="114300" distR="114300" wp14:anchorId="205C751C" wp14:editId="160567D9">
            <wp:extent cx="5943600" cy="2578100"/>
            <wp:effectExtent l="12700" t="12700" r="12700" b="12700"/>
            <wp:docPr id="7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8"/>
                    <a:srcRect/>
                    <a:stretch>
                      <a:fillRect/>
                    </a:stretch>
                  </pic:blipFill>
                  <pic:spPr>
                    <a:xfrm>
                      <a:off x="0" y="0"/>
                      <a:ext cx="5943600" cy="2578100"/>
                    </a:xfrm>
                    <a:prstGeom prst="rect">
                      <a:avLst/>
                    </a:prstGeom>
                    <a:ln w="12700">
                      <a:solidFill>
                        <a:srgbClr val="000000"/>
                      </a:solidFill>
                      <a:prstDash val="solid"/>
                    </a:ln>
                  </pic:spPr>
                </pic:pic>
              </a:graphicData>
            </a:graphic>
          </wp:inline>
        </w:drawing>
      </w:r>
    </w:p>
    <w:p w14:paraId="0000024C" w14:textId="77777777" w:rsidR="006643B9" w:rsidRDefault="00000000">
      <w:pPr>
        <w:pBdr>
          <w:top w:val="nil"/>
          <w:left w:val="nil"/>
          <w:bottom w:val="nil"/>
          <w:right w:val="nil"/>
          <w:between w:val="nil"/>
        </w:pBdr>
        <w:spacing w:after="200"/>
        <w:rPr>
          <w:b/>
        </w:rPr>
      </w:pPr>
      <w:r>
        <w:br w:type="page"/>
      </w:r>
    </w:p>
    <w:p w14:paraId="0000024D" w14:textId="073F1178" w:rsidR="006643B9" w:rsidRDefault="00000000" w:rsidP="001B2DC8">
      <w:pPr>
        <w:pStyle w:val="Heading3"/>
      </w:pPr>
      <w:bookmarkStart w:id="141" w:name="_Toc154744469"/>
      <w:r>
        <w:lastRenderedPageBreak/>
        <w:t xml:space="preserve">Fraud </w:t>
      </w:r>
      <w:r w:rsidR="001B2DC8">
        <w:t>Alert E</w:t>
      </w:r>
      <w:r>
        <w:t>rror</w:t>
      </w:r>
      <w:bookmarkEnd w:id="141"/>
    </w:p>
    <w:p w14:paraId="0000024E" w14:textId="77777777" w:rsidR="006643B9" w:rsidRDefault="00000000">
      <w:pPr>
        <w:pBdr>
          <w:top w:val="nil"/>
          <w:left w:val="nil"/>
          <w:bottom w:val="nil"/>
          <w:right w:val="nil"/>
          <w:between w:val="nil"/>
        </w:pBdr>
        <w:rPr>
          <w:color w:val="000000"/>
        </w:rPr>
      </w:pPr>
      <w:r>
        <w:rPr>
          <w:color w:val="000000"/>
        </w:rPr>
        <w:t>If someone reports suspicion of fraud to the VA and the VA finds that there is a credible threat, they will suspend the ability for the associated account to update their direct deposit information until the fraud issue is resolved. This is an extremely rare use case, but if it happens, a user will see this if they try to update their direct deposit information:</w:t>
      </w:r>
    </w:p>
    <w:p w14:paraId="0000024F" w14:textId="77777777" w:rsidR="006643B9" w:rsidRDefault="006643B9">
      <w:pPr>
        <w:pBdr>
          <w:top w:val="nil"/>
          <w:left w:val="nil"/>
          <w:bottom w:val="nil"/>
          <w:right w:val="nil"/>
          <w:between w:val="nil"/>
        </w:pBdr>
        <w:shd w:val="clear" w:color="auto" w:fill="FFFFFF"/>
        <w:rPr>
          <w:color w:val="000000"/>
        </w:rPr>
      </w:pPr>
    </w:p>
    <w:p w14:paraId="00000250" w14:textId="77777777" w:rsidR="006643B9" w:rsidRDefault="006643B9">
      <w:pPr>
        <w:pBdr>
          <w:top w:val="nil"/>
          <w:left w:val="nil"/>
          <w:bottom w:val="nil"/>
          <w:right w:val="nil"/>
          <w:between w:val="nil"/>
        </w:pBdr>
        <w:shd w:val="clear" w:color="auto" w:fill="FFFFFF"/>
        <w:jc w:val="center"/>
      </w:pPr>
    </w:p>
    <w:p w14:paraId="00000251" w14:textId="77777777" w:rsidR="006643B9" w:rsidRDefault="00000000">
      <w:pPr>
        <w:pBdr>
          <w:top w:val="nil"/>
          <w:left w:val="nil"/>
          <w:bottom w:val="nil"/>
          <w:right w:val="nil"/>
          <w:between w:val="nil"/>
        </w:pBdr>
        <w:shd w:val="clear" w:color="auto" w:fill="FFFFFF"/>
        <w:jc w:val="center"/>
      </w:pPr>
      <w:r>
        <w:rPr>
          <w:noProof/>
        </w:rPr>
        <w:drawing>
          <wp:inline distT="114300" distB="114300" distL="114300" distR="114300" wp14:anchorId="686DBDE8" wp14:editId="551B5176">
            <wp:extent cx="4729163" cy="4494220"/>
            <wp:effectExtent l="12700" t="12700" r="12700" b="12700"/>
            <wp:docPr id="7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9"/>
                    <a:srcRect/>
                    <a:stretch>
                      <a:fillRect/>
                    </a:stretch>
                  </pic:blipFill>
                  <pic:spPr>
                    <a:xfrm>
                      <a:off x="0" y="0"/>
                      <a:ext cx="4729163" cy="4494220"/>
                    </a:xfrm>
                    <a:prstGeom prst="rect">
                      <a:avLst/>
                    </a:prstGeom>
                    <a:ln w="12700">
                      <a:solidFill>
                        <a:srgbClr val="000000"/>
                      </a:solidFill>
                      <a:prstDash val="solid"/>
                    </a:ln>
                  </pic:spPr>
                </pic:pic>
              </a:graphicData>
            </a:graphic>
          </wp:inline>
        </w:drawing>
      </w:r>
    </w:p>
    <w:p w14:paraId="00000252" w14:textId="77777777" w:rsidR="006643B9" w:rsidRDefault="006643B9">
      <w:pPr>
        <w:pBdr>
          <w:top w:val="nil"/>
          <w:left w:val="nil"/>
          <w:bottom w:val="nil"/>
          <w:right w:val="nil"/>
          <w:between w:val="nil"/>
        </w:pBdr>
        <w:rPr>
          <w:b/>
        </w:rPr>
      </w:pPr>
    </w:p>
    <w:p w14:paraId="00000253" w14:textId="77777777" w:rsidR="006643B9" w:rsidRDefault="00000000" w:rsidP="001B2DC8">
      <w:pPr>
        <w:pStyle w:val="Heading3"/>
      </w:pPr>
      <w:bookmarkStart w:id="142" w:name="_Toc154744470"/>
      <w:r>
        <w:t>Mailing address errors</w:t>
      </w:r>
      <w:bookmarkEnd w:id="142"/>
    </w:p>
    <w:p w14:paraId="00000254" w14:textId="77777777" w:rsidR="006643B9" w:rsidRDefault="00000000">
      <w:pPr>
        <w:pBdr>
          <w:top w:val="nil"/>
          <w:left w:val="nil"/>
          <w:bottom w:val="nil"/>
          <w:right w:val="nil"/>
          <w:between w:val="nil"/>
        </w:pBdr>
        <w:rPr>
          <w:color w:val="000000"/>
        </w:rPr>
      </w:pPr>
      <w:r>
        <w:rPr>
          <w:color w:val="000000"/>
        </w:rPr>
        <w:t>Some people may not be able to update their direct deposit information because of an issue with the mailing address on file. If we detect that their mailing address is “invalid”—either incomplete or an address which the U.S. Postal system may not recognize—the update of the direct deposit information will fail. The technical specifics are not important to convey to the end user, just that this has something to do with how direct deposit data and mailing addresses are coupled in the backend database.</w:t>
      </w:r>
    </w:p>
    <w:p w14:paraId="00000255" w14:textId="77777777" w:rsidR="006643B9" w:rsidRDefault="006643B9">
      <w:pPr>
        <w:pBdr>
          <w:top w:val="nil"/>
          <w:left w:val="nil"/>
          <w:bottom w:val="nil"/>
          <w:right w:val="nil"/>
          <w:between w:val="nil"/>
        </w:pBdr>
        <w:rPr>
          <w:color w:val="000000"/>
        </w:rPr>
      </w:pPr>
    </w:p>
    <w:p w14:paraId="00000256" w14:textId="77777777" w:rsidR="006643B9" w:rsidRDefault="00000000">
      <w:pPr>
        <w:pBdr>
          <w:top w:val="nil"/>
          <w:left w:val="nil"/>
          <w:bottom w:val="nil"/>
          <w:right w:val="nil"/>
          <w:between w:val="nil"/>
        </w:pBdr>
        <w:rPr>
          <w:color w:val="000000"/>
        </w:rPr>
      </w:pPr>
      <w:r>
        <w:rPr>
          <w:color w:val="000000"/>
        </w:rPr>
        <w:t xml:space="preserve">If someone sees this error, they should update their mailing address in the VA.gov profile, and then try to update their direct deposit again. Once they are successfully able to save a new and </w:t>
      </w:r>
      <w:r>
        <w:rPr>
          <w:color w:val="000000"/>
        </w:rPr>
        <w:lastRenderedPageBreak/>
        <w:t>valid mailing address, then their direct deposit information should be able to be saved</w:t>
      </w:r>
      <w:r>
        <w:rPr>
          <w:b/>
          <w:color w:val="000000"/>
        </w:rPr>
        <w:t xml:space="preserve"> unless</w:t>
      </w:r>
      <w:r>
        <w:rPr>
          <w:color w:val="000000"/>
        </w:rPr>
        <w:t xml:space="preserve"> there are issues with their phone numbers on file (see the next section for more information on phone number errors).</w:t>
      </w:r>
    </w:p>
    <w:p w14:paraId="00000257" w14:textId="77777777" w:rsidR="006643B9" w:rsidRDefault="006643B9">
      <w:pPr>
        <w:pBdr>
          <w:top w:val="nil"/>
          <w:left w:val="nil"/>
          <w:bottom w:val="nil"/>
          <w:right w:val="nil"/>
          <w:between w:val="nil"/>
        </w:pBdr>
        <w:rPr>
          <w:color w:val="000000"/>
        </w:rPr>
      </w:pPr>
    </w:p>
    <w:p w14:paraId="00000258" w14:textId="77777777" w:rsidR="006643B9" w:rsidRDefault="00000000">
      <w:pPr>
        <w:pBdr>
          <w:top w:val="nil"/>
          <w:left w:val="nil"/>
          <w:bottom w:val="nil"/>
          <w:right w:val="nil"/>
          <w:between w:val="nil"/>
        </w:pBdr>
        <w:rPr>
          <w:color w:val="000000"/>
        </w:rPr>
      </w:pPr>
      <w:r>
        <w:rPr>
          <w:color w:val="000000"/>
        </w:rPr>
        <w:t>The flow will look like this:</w:t>
      </w:r>
    </w:p>
    <w:p w14:paraId="00000259" w14:textId="77777777" w:rsidR="006643B9" w:rsidRDefault="006643B9">
      <w:pPr>
        <w:pBdr>
          <w:top w:val="nil"/>
          <w:left w:val="nil"/>
          <w:bottom w:val="nil"/>
          <w:right w:val="nil"/>
          <w:between w:val="nil"/>
        </w:pBdr>
        <w:rPr>
          <w:color w:val="000000"/>
        </w:rPr>
      </w:pPr>
    </w:p>
    <w:p w14:paraId="0000025A" w14:textId="77777777" w:rsidR="006643B9" w:rsidRDefault="00000000">
      <w:pPr>
        <w:numPr>
          <w:ilvl w:val="0"/>
          <w:numId w:val="16"/>
        </w:numPr>
        <w:pBdr>
          <w:top w:val="nil"/>
          <w:left w:val="nil"/>
          <w:bottom w:val="nil"/>
          <w:right w:val="nil"/>
          <w:between w:val="nil"/>
        </w:pBdr>
        <w:spacing w:after="200"/>
        <w:rPr>
          <w:color w:val="000000"/>
          <w:sz w:val="22"/>
          <w:szCs w:val="22"/>
        </w:rPr>
      </w:pPr>
      <w:r>
        <w:rPr>
          <w:color w:val="000000"/>
        </w:rPr>
        <w:t>A user tries to update their direct deposit information in the VA.gov profile. They may get this error saying their mailing address is invalid.</w:t>
      </w:r>
    </w:p>
    <w:p w14:paraId="0000025B" w14:textId="77777777" w:rsidR="006643B9" w:rsidRDefault="00000000">
      <w:pPr>
        <w:numPr>
          <w:ilvl w:val="0"/>
          <w:numId w:val="16"/>
        </w:numPr>
        <w:pBdr>
          <w:top w:val="nil"/>
          <w:left w:val="nil"/>
          <w:bottom w:val="nil"/>
          <w:right w:val="nil"/>
          <w:between w:val="nil"/>
        </w:pBdr>
        <w:rPr>
          <w:color w:val="000000"/>
          <w:sz w:val="22"/>
          <w:szCs w:val="22"/>
        </w:rPr>
      </w:pPr>
      <w:r>
        <w:rPr>
          <w:color w:val="000000"/>
        </w:rPr>
        <w:t xml:space="preserve">From here, they should leave the </w:t>
      </w:r>
      <w:r>
        <w:rPr>
          <w:b/>
          <w:color w:val="000000"/>
        </w:rPr>
        <w:t>Direct deposit</w:t>
      </w:r>
      <w:r>
        <w:rPr>
          <w:color w:val="000000"/>
        </w:rPr>
        <w:t xml:space="preserve"> section and go to the </w:t>
      </w:r>
      <w:r>
        <w:rPr>
          <w:b/>
          <w:color w:val="000000"/>
        </w:rPr>
        <w:t>Contact information</w:t>
      </w:r>
      <w:r>
        <w:rPr>
          <w:color w:val="000000"/>
        </w:rPr>
        <w:t xml:space="preserve"> section of the profile. Under there, they will see an option to update their mailing address. They should click </w:t>
      </w:r>
      <w:r>
        <w:rPr>
          <w:b/>
          <w:color w:val="000000"/>
        </w:rPr>
        <w:t>Edit</w:t>
      </w:r>
      <w:r>
        <w:rPr>
          <w:color w:val="000000"/>
        </w:rPr>
        <w:t xml:space="preserve"> to update their mailing address.</w:t>
      </w:r>
    </w:p>
    <w:p w14:paraId="0000025C" w14:textId="77777777" w:rsidR="006643B9" w:rsidRDefault="00000000">
      <w:pPr>
        <w:pBdr>
          <w:top w:val="nil"/>
          <w:left w:val="nil"/>
          <w:bottom w:val="nil"/>
          <w:right w:val="nil"/>
          <w:between w:val="nil"/>
        </w:pBdr>
        <w:shd w:val="clear" w:color="auto" w:fill="FFFFFF"/>
        <w:spacing w:before="60"/>
        <w:jc w:val="center"/>
        <w:rPr>
          <w:color w:val="000000"/>
        </w:rPr>
      </w:pPr>
      <w:r>
        <w:rPr>
          <w:color w:val="000000"/>
        </w:rPr>
        <w:tab/>
      </w:r>
      <w:r>
        <w:rPr>
          <w:noProof/>
          <w:color w:val="000000"/>
        </w:rPr>
        <w:drawing>
          <wp:inline distT="0" distB="0" distL="0" distR="0" wp14:anchorId="1410F017" wp14:editId="68D75C1F">
            <wp:extent cx="5008348" cy="4958051"/>
            <wp:effectExtent l="12700" t="12700" r="12700" b="12700"/>
            <wp:docPr id="79" name="image63.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Graphical user interface, website&#10;&#10;Description automatically generated"/>
                    <pic:cNvPicPr preferRelativeResize="0"/>
                  </pic:nvPicPr>
                  <pic:blipFill>
                    <a:blip r:embed="rId110"/>
                    <a:srcRect/>
                    <a:stretch>
                      <a:fillRect/>
                    </a:stretch>
                  </pic:blipFill>
                  <pic:spPr>
                    <a:xfrm>
                      <a:off x="0" y="0"/>
                      <a:ext cx="5008348" cy="4958051"/>
                    </a:xfrm>
                    <a:prstGeom prst="rect">
                      <a:avLst/>
                    </a:prstGeom>
                    <a:ln w="12700">
                      <a:solidFill>
                        <a:srgbClr val="000000"/>
                      </a:solidFill>
                      <a:prstDash val="solid"/>
                    </a:ln>
                  </pic:spPr>
                </pic:pic>
              </a:graphicData>
            </a:graphic>
          </wp:inline>
        </w:drawing>
      </w:r>
    </w:p>
    <w:p w14:paraId="0000025D" w14:textId="77777777" w:rsidR="006643B9" w:rsidRDefault="006643B9"/>
    <w:p w14:paraId="0000025E" w14:textId="77777777" w:rsidR="006643B9" w:rsidRDefault="00000000">
      <w:pPr>
        <w:numPr>
          <w:ilvl w:val="0"/>
          <w:numId w:val="16"/>
        </w:numPr>
        <w:pBdr>
          <w:top w:val="nil"/>
          <w:left w:val="nil"/>
          <w:bottom w:val="nil"/>
          <w:right w:val="nil"/>
          <w:between w:val="nil"/>
        </w:pBdr>
        <w:rPr>
          <w:rFonts w:ascii="Arial" w:eastAsia="Arial" w:hAnsi="Arial" w:cs="Arial"/>
          <w:color w:val="000000"/>
          <w:sz w:val="22"/>
          <w:szCs w:val="22"/>
        </w:rPr>
      </w:pPr>
      <w:r>
        <w:rPr>
          <w:color w:val="000000"/>
        </w:rPr>
        <w:t xml:space="preserve">In the mailing address form, they will enter their current mailing address and click </w:t>
      </w:r>
      <w:r>
        <w:rPr>
          <w:b/>
        </w:rPr>
        <w:t>Save</w:t>
      </w:r>
      <w:r>
        <w:rPr>
          <w:color w:val="000000"/>
        </w:rPr>
        <w:t>.</w:t>
      </w:r>
      <w:r>
        <w:rPr>
          <w:color w:val="000000"/>
        </w:rPr>
        <w:br/>
      </w:r>
    </w:p>
    <w:p w14:paraId="0000025F" w14:textId="77777777" w:rsidR="006643B9" w:rsidRDefault="00000000">
      <w:pPr>
        <w:pBdr>
          <w:top w:val="nil"/>
          <w:left w:val="nil"/>
          <w:bottom w:val="nil"/>
          <w:right w:val="nil"/>
          <w:between w:val="nil"/>
        </w:pBdr>
        <w:shd w:val="clear" w:color="auto" w:fill="FFFFFF"/>
        <w:spacing w:before="60"/>
        <w:jc w:val="center"/>
        <w:rPr>
          <w:color w:val="000000"/>
        </w:rPr>
      </w:pPr>
      <w:r>
        <w:rPr>
          <w:noProof/>
        </w:rPr>
        <w:lastRenderedPageBreak/>
        <w:drawing>
          <wp:inline distT="114300" distB="114300" distL="114300" distR="114300" wp14:anchorId="28F61330" wp14:editId="034AF0EF">
            <wp:extent cx="4486275" cy="7078935"/>
            <wp:effectExtent l="12700" t="12700" r="12700" b="12700"/>
            <wp:docPr id="8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11"/>
                    <a:srcRect/>
                    <a:stretch>
                      <a:fillRect/>
                    </a:stretch>
                  </pic:blipFill>
                  <pic:spPr>
                    <a:xfrm>
                      <a:off x="0" y="0"/>
                      <a:ext cx="4486275" cy="7078935"/>
                    </a:xfrm>
                    <a:prstGeom prst="rect">
                      <a:avLst/>
                    </a:prstGeom>
                    <a:ln w="12700">
                      <a:solidFill>
                        <a:srgbClr val="000000"/>
                      </a:solidFill>
                      <a:prstDash val="solid"/>
                    </a:ln>
                  </pic:spPr>
                </pic:pic>
              </a:graphicData>
            </a:graphic>
          </wp:inline>
        </w:drawing>
      </w:r>
    </w:p>
    <w:p w14:paraId="00000260" w14:textId="77777777" w:rsidR="006643B9" w:rsidRDefault="00000000">
      <w:pPr>
        <w:numPr>
          <w:ilvl w:val="0"/>
          <w:numId w:val="16"/>
        </w:numPr>
        <w:pBdr>
          <w:top w:val="nil"/>
          <w:left w:val="nil"/>
          <w:bottom w:val="nil"/>
          <w:right w:val="nil"/>
          <w:between w:val="nil"/>
        </w:pBdr>
        <w:rPr>
          <w:color w:val="000000"/>
          <w:sz w:val="22"/>
          <w:szCs w:val="22"/>
        </w:rPr>
      </w:pPr>
      <w:r>
        <w:rPr>
          <w:color w:val="000000"/>
        </w:rPr>
        <w:t>Once they update their mailing address, they should try to update their direct deposit information again. It should work this time.</w:t>
      </w:r>
    </w:p>
    <w:p w14:paraId="00000261" w14:textId="77777777" w:rsidR="006643B9" w:rsidRDefault="006643B9"/>
    <w:p w14:paraId="00000262" w14:textId="77777777" w:rsidR="006643B9" w:rsidRDefault="00000000">
      <w:pPr>
        <w:pBdr>
          <w:top w:val="nil"/>
          <w:left w:val="nil"/>
          <w:bottom w:val="nil"/>
          <w:right w:val="nil"/>
          <w:between w:val="nil"/>
        </w:pBdr>
        <w:rPr>
          <w:color w:val="000000"/>
        </w:rPr>
      </w:pPr>
      <w:r>
        <w:rPr>
          <w:b/>
          <w:color w:val="000000"/>
        </w:rPr>
        <w:t>Note</w:t>
      </w:r>
      <w:r>
        <w:rPr>
          <w:color w:val="000000"/>
        </w:rPr>
        <w:t xml:space="preserve">: This is unlikely, but it is possible that someone will get another error related to changing their phone number after they’ve fixed their mailing address (see the next section below for </w:t>
      </w:r>
      <w:r>
        <w:rPr>
          <w:color w:val="000000"/>
        </w:rPr>
        <w:lastRenderedPageBreak/>
        <w:t>more information). This is unlikely but it is possible. Once they fix their phone number(s), they should be all set to update their direct deposit information.</w:t>
      </w:r>
    </w:p>
    <w:p w14:paraId="00000263" w14:textId="77777777" w:rsidR="006643B9" w:rsidRDefault="006643B9"/>
    <w:p w14:paraId="00000264" w14:textId="18E02D09" w:rsidR="006643B9" w:rsidRDefault="00000000" w:rsidP="001B2DC8">
      <w:pPr>
        <w:pStyle w:val="Heading3"/>
      </w:pPr>
      <w:bookmarkStart w:id="143" w:name="_Toc154744471"/>
      <w:r>
        <w:t>Phone number errors</w:t>
      </w:r>
      <w:bookmarkEnd w:id="143"/>
    </w:p>
    <w:p w14:paraId="00000265" w14:textId="77777777" w:rsidR="006643B9" w:rsidRDefault="00000000">
      <w:pPr>
        <w:pBdr>
          <w:top w:val="nil"/>
          <w:left w:val="nil"/>
          <w:bottom w:val="nil"/>
          <w:right w:val="nil"/>
          <w:between w:val="nil"/>
        </w:pBdr>
        <w:rPr>
          <w:color w:val="000000"/>
        </w:rPr>
      </w:pPr>
      <w:r>
        <w:rPr>
          <w:color w:val="000000"/>
        </w:rPr>
        <w:t>Like the error above, some people may not be able to update their direct deposit information because of an issue with the home or work phone number that is on file for them. If we detect that their home or work phone number is invalid, the update of the direct deposit information will fail. Note to the user that this has something to do with how direct deposit data and home or work phone numbers are coupled in the backend database.</w:t>
      </w:r>
    </w:p>
    <w:p w14:paraId="00000266" w14:textId="77777777" w:rsidR="006643B9" w:rsidRDefault="006643B9">
      <w:pPr>
        <w:pBdr>
          <w:top w:val="nil"/>
          <w:left w:val="nil"/>
          <w:bottom w:val="nil"/>
          <w:right w:val="nil"/>
          <w:between w:val="nil"/>
        </w:pBdr>
        <w:rPr>
          <w:color w:val="000000"/>
        </w:rPr>
      </w:pPr>
    </w:p>
    <w:p w14:paraId="00000267" w14:textId="77777777" w:rsidR="006643B9" w:rsidRDefault="00000000">
      <w:pPr>
        <w:pBdr>
          <w:top w:val="nil"/>
          <w:left w:val="nil"/>
          <w:bottom w:val="nil"/>
          <w:right w:val="nil"/>
          <w:between w:val="nil"/>
        </w:pBdr>
        <w:rPr>
          <w:color w:val="000000"/>
        </w:rPr>
      </w:pPr>
      <w:r>
        <w:rPr>
          <w:color w:val="000000"/>
        </w:rPr>
        <w:t>If someone sees this error, they should update their home or phone number in the VA.gov profile, then try to update their direct deposit again. Please</w:t>
      </w:r>
      <w:r>
        <w:rPr>
          <w:b/>
          <w:color w:val="000000"/>
        </w:rPr>
        <w:t xml:space="preserve"> </w:t>
      </w:r>
      <w:r>
        <w:rPr>
          <w:color w:val="000000"/>
        </w:rPr>
        <w:t>note that the error message will specify whether they need to update the home OR work phone number.</w:t>
      </w:r>
    </w:p>
    <w:p w14:paraId="00000268" w14:textId="77777777" w:rsidR="006643B9" w:rsidRDefault="006643B9">
      <w:pPr>
        <w:pBdr>
          <w:top w:val="nil"/>
          <w:left w:val="nil"/>
          <w:bottom w:val="nil"/>
          <w:right w:val="nil"/>
          <w:between w:val="nil"/>
        </w:pBdr>
        <w:rPr>
          <w:color w:val="000000"/>
        </w:rPr>
      </w:pPr>
    </w:p>
    <w:p w14:paraId="00000269" w14:textId="77777777" w:rsidR="006643B9" w:rsidRDefault="00000000">
      <w:pPr>
        <w:pBdr>
          <w:top w:val="nil"/>
          <w:left w:val="nil"/>
          <w:bottom w:val="nil"/>
          <w:right w:val="nil"/>
          <w:between w:val="nil"/>
        </w:pBdr>
        <w:rPr>
          <w:color w:val="000000"/>
        </w:rPr>
      </w:pPr>
      <w:r>
        <w:rPr>
          <w:color w:val="000000"/>
        </w:rPr>
        <w:t>Once they are successfully able to save a new home or work phone number, then their direct deposit information should be able to be saved</w:t>
      </w:r>
      <w:r>
        <w:rPr>
          <w:b/>
          <w:color w:val="000000"/>
        </w:rPr>
        <w:t xml:space="preserve"> unless</w:t>
      </w:r>
      <w:r>
        <w:rPr>
          <w:color w:val="000000"/>
        </w:rPr>
        <w:t xml:space="preserve"> there are issues with their mailing address on file (see the previous section for more information on mailing address errors) </w:t>
      </w:r>
      <w:r>
        <w:rPr>
          <w:b/>
          <w:color w:val="000000"/>
        </w:rPr>
        <w:t>or</w:t>
      </w:r>
      <w:r>
        <w:rPr>
          <w:color w:val="000000"/>
        </w:rPr>
        <w:t xml:space="preserve"> there are issues with a different phone number (e.g., they had to fix their home number and then got a different error that they need to fix their work phone number).</w:t>
      </w:r>
    </w:p>
    <w:p w14:paraId="0000026A" w14:textId="77777777" w:rsidR="006643B9" w:rsidRDefault="006643B9">
      <w:pPr>
        <w:pBdr>
          <w:top w:val="nil"/>
          <w:left w:val="nil"/>
          <w:bottom w:val="nil"/>
          <w:right w:val="nil"/>
          <w:between w:val="nil"/>
        </w:pBdr>
        <w:rPr>
          <w:color w:val="000000"/>
        </w:rPr>
      </w:pPr>
    </w:p>
    <w:p w14:paraId="0000026B" w14:textId="77777777" w:rsidR="006643B9" w:rsidRDefault="00000000">
      <w:pPr>
        <w:pBdr>
          <w:top w:val="nil"/>
          <w:left w:val="nil"/>
          <w:bottom w:val="nil"/>
          <w:right w:val="nil"/>
          <w:between w:val="nil"/>
        </w:pBdr>
        <w:rPr>
          <w:color w:val="000000"/>
        </w:rPr>
      </w:pPr>
      <w:r>
        <w:rPr>
          <w:color w:val="000000"/>
        </w:rPr>
        <w:t>For the end user, the flow will look like this:</w:t>
      </w:r>
    </w:p>
    <w:p w14:paraId="0000026C" w14:textId="77777777" w:rsidR="006643B9" w:rsidRDefault="006643B9">
      <w:pPr>
        <w:pBdr>
          <w:top w:val="nil"/>
          <w:left w:val="nil"/>
          <w:bottom w:val="nil"/>
          <w:right w:val="nil"/>
          <w:between w:val="nil"/>
        </w:pBdr>
        <w:rPr>
          <w:color w:val="000000"/>
        </w:rPr>
      </w:pPr>
    </w:p>
    <w:p w14:paraId="0000026D" w14:textId="77777777" w:rsidR="006643B9" w:rsidRDefault="00000000">
      <w:pPr>
        <w:numPr>
          <w:ilvl w:val="0"/>
          <w:numId w:val="18"/>
        </w:numPr>
        <w:pBdr>
          <w:top w:val="nil"/>
          <w:left w:val="nil"/>
          <w:bottom w:val="nil"/>
          <w:right w:val="nil"/>
          <w:between w:val="nil"/>
        </w:pBdr>
        <w:rPr>
          <w:rFonts w:ascii="Arial" w:eastAsia="Arial" w:hAnsi="Arial" w:cs="Arial"/>
          <w:color w:val="000000"/>
        </w:rPr>
      </w:pPr>
      <w:r>
        <w:rPr>
          <w:color w:val="000000"/>
        </w:rPr>
        <w:t>A user tries to update their direct deposit information in the VA.gov profile. They may get an error saying their home or work phone number is invalid (</w:t>
      </w:r>
      <w:r>
        <w:rPr>
          <w:b/>
          <w:color w:val="000000"/>
        </w:rPr>
        <w:t>Note</w:t>
      </w:r>
      <w:r>
        <w:rPr>
          <w:color w:val="000000"/>
        </w:rPr>
        <w:t>: the error will specify which phone number they need to update).</w:t>
      </w:r>
    </w:p>
    <w:p w14:paraId="0000026E" w14:textId="77777777" w:rsidR="006643B9" w:rsidRDefault="006643B9"/>
    <w:p w14:paraId="0000026F" w14:textId="67C41CFD" w:rsidR="006643B9" w:rsidRDefault="00000000">
      <w:pPr>
        <w:numPr>
          <w:ilvl w:val="0"/>
          <w:numId w:val="18"/>
        </w:numPr>
        <w:pBdr>
          <w:top w:val="nil"/>
          <w:left w:val="nil"/>
          <w:bottom w:val="nil"/>
          <w:right w:val="nil"/>
          <w:between w:val="nil"/>
        </w:pBdr>
      </w:pPr>
      <w:r>
        <w:rPr>
          <w:color w:val="000000"/>
        </w:rPr>
        <w:t xml:space="preserve">From here, they should leave the </w:t>
      </w:r>
      <w:r>
        <w:rPr>
          <w:b/>
          <w:color w:val="000000"/>
        </w:rPr>
        <w:t>Direct deposit</w:t>
      </w:r>
      <w:r>
        <w:rPr>
          <w:color w:val="000000"/>
        </w:rPr>
        <w:t xml:space="preserve"> section and go to the </w:t>
      </w:r>
      <w:r>
        <w:rPr>
          <w:b/>
        </w:rPr>
        <w:t>C</w:t>
      </w:r>
      <w:r>
        <w:rPr>
          <w:b/>
          <w:color w:val="000000"/>
        </w:rPr>
        <w:t>ontact Information</w:t>
      </w:r>
      <w:r>
        <w:rPr>
          <w:color w:val="000000"/>
        </w:rPr>
        <w:t xml:space="preserve"> section of the profile. Under there, they will see an option to update their home or work phone number. They should click </w:t>
      </w:r>
      <w:r>
        <w:rPr>
          <w:b/>
          <w:color w:val="000000"/>
        </w:rPr>
        <w:t>Edit</w:t>
      </w:r>
      <w:r>
        <w:rPr>
          <w:color w:val="000000"/>
        </w:rPr>
        <w:t xml:space="preserve"> next to whichever phone number they need to update.</w:t>
      </w:r>
      <w:sdt>
        <w:sdtPr>
          <w:tag w:val="goog_rdk_35"/>
          <w:id w:val="-504054776"/>
          <w:showingPlcHdr/>
        </w:sdtPr>
        <w:sdtContent>
          <w:r w:rsidR="0081376F">
            <w:t xml:space="preserve">     </w:t>
          </w:r>
        </w:sdtContent>
      </w:sdt>
      <w:r>
        <w:rPr>
          <w:color w:val="000000"/>
        </w:rPr>
        <w:br/>
      </w:r>
    </w:p>
    <w:p w14:paraId="00000270" w14:textId="77777777" w:rsidR="006643B9" w:rsidRDefault="00000000">
      <w:pPr>
        <w:jc w:val="center"/>
      </w:pPr>
      <w:r>
        <w:rPr>
          <w:noProof/>
        </w:rPr>
        <w:lastRenderedPageBreak/>
        <w:drawing>
          <wp:inline distT="0" distB="0" distL="0" distR="0" wp14:anchorId="6D09A1CA" wp14:editId="2590BF98">
            <wp:extent cx="4553265" cy="3996480"/>
            <wp:effectExtent l="12700" t="12700" r="12700" b="12700"/>
            <wp:docPr id="81" name="image6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Graphical user interface, application&#10;&#10;Description automatically generated"/>
                    <pic:cNvPicPr preferRelativeResize="0"/>
                  </pic:nvPicPr>
                  <pic:blipFill>
                    <a:blip r:embed="rId112"/>
                    <a:srcRect l="4020" r="3664"/>
                    <a:stretch>
                      <a:fillRect/>
                    </a:stretch>
                  </pic:blipFill>
                  <pic:spPr>
                    <a:xfrm>
                      <a:off x="0" y="0"/>
                      <a:ext cx="4553265" cy="3996480"/>
                    </a:xfrm>
                    <a:prstGeom prst="rect">
                      <a:avLst/>
                    </a:prstGeom>
                    <a:ln w="12700">
                      <a:solidFill>
                        <a:srgbClr val="000000"/>
                      </a:solidFill>
                      <a:prstDash val="solid"/>
                    </a:ln>
                  </pic:spPr>
                </pic:pic>
              </a:graphicData>
            </a:graphic>
          </wp:inline>
        </w:drawing>
      </w:r>
      <w:r>
        <w:br w:type="page"/>
      </w:r>
    </w:p>
    <w:p w14:paraId="00000271" w14:textId="77777777" w:rsidR="006643B9" w:rsidRDefault="006643B9"/>
    <w:p w14:paraId="00000272" w14:textId="77777777" w:rsidR="006643B9" w:rsidRDefault="00000000">
      <w:pPr>
        <w:numPr>
          <w:ilvl w:val="0"/>
          <w:numId w:val="18"/>
        </w:numPr>
        <w:pBdr>
          <w:top w:val="nil"/>
          <w:left w:val="nil"/>
          <w:bottom w:val="nil"/>
          <w:right w:val="nil"/>
          <w:between w:val="nil"/>
        </w:pBdr>
        <w:rPr>
          <w:rFonts w:ascii="Arial" w:eastAsia="Arial" w:hAnsi="Arial" w:cs="Arial"/>
          <w:color w:val="000000"/>
          <w:sz w:val="22"/>
          <w:szCs w:val="22"/>
        </w:rPr>
      </w:pPr>
      <w:r>
        <w:rPr>
          <w:color w:val="000000"/>
        </w:rPr>
        <w:t xml:space="preserve">In the phone number form, have them enter their current home or work phone number and click </w:t>
      </w:r>
      <w:r>
        <w:rPr>
          <w:b/>
        </w:rPr>
        <w:t>Save</w:t>
      </w:r>
      <w:r>
        <w:rPr>
          <w:color w:val="000000"/>
        </w:rPr>
        <w:t>.</w:t>
      </w:r>
      <w:r>
        <w:rPr>
          <w:color w:val="000000"/>
        </w:rPr>
        <w:br/>
      </w:r>
    </w:p>
    <w:p w14:paraId="00000273" w14:textId="77777777" w:rsidR="006643B9" w:rsidRDefault="00000000">
      <w:pPr>
        <w:pBdr>
          <w:top w:val="nil"/>
          <w:left w:val="nil"/>
          <w:bottom w:val="nil"/>
          <w:right w:val="nil"/>
          <w:between w:val="nil"/>
        </w:pBdr>
        <w:shd w:val="clear" w:color="auto" w:fill="FFFFFF"/>
        <w:spacing w:before="60" w:after="200"/>
        <w:jc w:val="center"/>
        <w:rPr>
          <w:b/>
        </w:rPr>
      </w:pPr>
      <w:r>
        <w:rPr>
          <w:b/>
          <w:noProof/>
        </w:rPr>
        <w:drawing>
          <wp:inline distT="114300" distB="114300" distL="114300" distR="114300" wp14:anchorId="3D12E257" wp14:editId="1881FF52">
            <wp:extent cx="5414963" cy="6073288"/>
            <wp:effectExtent l="12700" t="12700" r="12700" b="12700"/>
            <wp:docPr id="8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3"/>
                    <a:srcRect/>
                    <a:stretch>
                      <a:fillRect/>
                    </a:stretch>
                  </pic:blipFill>
                  <pic:spPr>
                    <a:xfrm>
                      <a:off x="0" y="0"/>
                      <a:ext cx="5414963" cy="6073288"/>
                    </a:xfrm>
                    <a:prstGeom prst="rect">
                      <a:avLst/>
                    </a:prstGeom>
                    <a:ln w="12700">
                      <a:solidFill>
                        <a:srgbClr val="000000"/>
                      </a:solidFill>
                      <a:prstDash val="solid"/>
                    </a:ln>
                  </pic:spPr>
                </pic:pic>
              </a:graphicData>
            </a:graphic>
          </wp:inline>
        </w:drawing>
      </w:r>
    </w:p>
    <w:p w14:paraId="00000274" w14:textId="77777777" w:rsidR="006643B9" w:rsidRDefault="00000000">
      <w:pPr>
        <w:numPr>
          <w:ilvl w:val="0"/>
          <w:numId w:val="18"/>
        </w:numPr>
        <w:pBdr>
          <w:top w:val="nil"/>
          <w:left w:val="nil"/>
          <w:bottom w:val="nil"/>
          <w:right w:val="nil"/>
          <w:between w:val="nil"/>
        </w:pBdr>
        <w:rPr>
          <w:color w:val="000000"/>
          <w:sz w:val="22"/>
          <w:szCs w:val="22"/>
        </w:rPr>
      </w:pPr>
      <w:r>
        <w:rPr>
          <w:color w:val="000000"/>
        </w:rPr>
        <w:t>Once they update their home or work phone number, they should try again to update their direct deposit information. It should work this time.</w:t>
      </w:r>
    </w:p>
    <w:p w14:paraId="00000275" w14:textId="77777777" w:rsidR="006643B9" w:rsidRDefault="006643B9"/>
    <w:p w14:paraId="00000276" w14:textId="77777777" w:rsidR="006643B9" w:rsidRDefault="00000000">
      <w:pPr>
        <w:pBdr>
          <w:top w:val="nil"/>
          <w:left w:val="nil"/>
          <w:bottom w:val="nil"/>
          <w:right w:val="nil"/>
          <w:between w:val="nil"/>
        </w:pBdr>
        <w:rPr>
          <w:color w:val="000000"/>
        </w:rPr>
      </w:pPr>
      <w:r>
        <w:rPr>
          <w:b/>
          <w:color w:val="000000"/>
        </w:rPr>
        <w:t>Note</w:t>
      </w:r>
      <w:r>
        <w:rPr>
          <w:color w:val="000000"/>
        </w:rPr>
        <w:t>: This is unlikely, but it is possible that someone will get another error related to changing a different phone number or</w:t>
      </w:r>
      <w:r>
        <w:rPr>
          <w:b/>
          <w:color w:val="000000"/>
        </w:rPr>
        <w:t xml:space="preserve"> </w:t>
      </w:r>
      <w:r>
        <w:rPr>
          <w:color w:val="000000"/>
        </w:rPr>
        <w:t xml:space="preserve">to changing their mailing address (see Mailing Address section </w:t>
      </w:r>
      <w:r>
        <w:rPr>
          <w:color w:val="000000"/>
        </w:rPr>
        <w:lastRenderedPageBreak/>
        <w:t>above) after they’ve fixed their phone number. Once they fix their phone number(s) and/or mailing address, they should be able to update their direct deposit information.</w:t>
      </w:r>
    </w:p>
    <w:p w14:paraId="00000277" w14:textId="77777777" w:rsidR="006643B9" w:rsidRDefault="006643B9"/>
    <w:p w14:paraId="00000278" w14:textId="77777777" w:rsidR="006643B9" w:rsidRDefault="00000000" w:rsidP="001B2DC8">
      <w:pPr>
        <w:pStyle w:val="Heading2"/>
      </w:pPr>
      <w:bookmarkStart w:id="144" w:name="_Toc154744472"/>
      <w:r>
        <w:t>Additional Information</w:t>
      </w:r>
      <w:bookmarkEnd w:id="144"/>
    </w:p>
    <w:p w14:paraId="00000279" w14:textId="77777777" w:rsidR="006643B9" w:rsidRDefault="00000000" w:rsidP="001B2DC8">
      <w:pPr>
        <w:pStyle w:val="Heading3"/>
      </w:pPr>
      <w:bookmarkStart w:id="145" w:name="_Toc154744473"/>
      <w:r>
        <w:t>Additional Information on Direct Deposit</w:t>
      </w:r>
      <w:bookmarkEnd w:id="145"/>
    </w:p>
    <w:p w14:paraId="0000027A" w14:textId="77777777" w:rsidR="006643B9" w:rsidRDefault="006643B9">
      <w:pPr>
        <w:pBdr>
          <w:top w:val="nil"/>
          <w:left w:val="nil"/>
          <w:bottom w:val="nil"/>
          <w:right w:val="nil"/>
          <w:between w:val="nil"/>
        </w:pBdr>
        <w:rPr>
          <w:color w:val="000000"/>
        </w:rPr>
      </w:pPr>
    </w:p>
    <w:p w14:paraId="0000027C" w14:textId="113113B3" w:rsidR="006643B9" w:rsidRDefault="00000000">
      <w:pPr>
        <w:pBdr>
          <w:top w:val="nil"/>
          <w:left w:val="nil"/>
          <w:bottom w:val="nil"/>
          <w:right w:val="nil"/>
          <w:between w:val="nil"/>
        </w:pBdr>
      </w:pPr>
      <w:r>
        <w:rPr>
          <w:color w:val="000000"/>
        </w:rPr>
        <w:t>There is additional content that users can read and bookmark on direct deposit. This content can be found at</w:t>
      </w:r>
      <w:hyperlink r:id="rId114">
        <w:r>
          <w:rPr>
            <w:color w:val="000000"/>
            <w:u w:val="single"/>
          </w:rPr>
          <w:t xml:space="preserve"> https://www.va.gov/change-direct-deposit/</w:t>
        </w:r>
      </w:hyperlink>
      <w:r>
        <w:rPr>
          <w:color w:val="000000"/>
        </w:rPr>
        <w:t>.</w:t>
      </w:r>
    </w:p>
    <w:p w14:paraId="5A576E51" w14:textId="7113C52F" w:rsidR="001B2DC8" w:rsidRDefault="00000000" w:rsidP="001B2DC8">
      <w:pPr>
        <w:pStyle w:val="Heading3"/>
        <w:rPr>
          <w:color w:val="000000"/>
        </w:rPr>
      </w:pPr>
      <w:bookmarkStart w:id="146" w:name="_Toc154744474"/>
      <w:commentRangeStart w:id="147"/>
      <w:r>
        <w:t>Switching from paper checks and direct deposit</w:t>
      </w:r>
      <w:commentRangeEnd w:id="147"/>
      <w:r w:rsidR="001B2DC8">
        <w:rPr>
          <w:rStyle w:val="CommentReference"/>
          <w:b w:val="0"/>
        </w:rPr>
        <w:commentReference w:id="147"/>
      </w:r>
      <w:bookmarkEnd w:id="146"/>
    </w:p>
    <w:p w14:paraId="0000027E" w14:textId="12802D52" w:rsidR="006643B9" w:rsidRDefault="00000000" w:rsidP="001B2DC8">
      <w:r>
        <w:t>On this page, we address how recipients can opt-in to direct deposit after receiving paper checks.</w:t>
      </w:r>
    </w:p>
    <w:p w14:paraId="0000027F" w14:textId="77777777" w:rsidR="006643B9" w:rsidRDefault="006643B9">
      <w:pPr>
        <w:pBdr>
          <w:top w:val="nil"/>
          <w:left w:val="nil"/>
          <w:bottom w:val="nil"/>
          <w:right w:val="nil"/>
          <w:between w:val="nil"/>
        </w:pBdr>
        <w:rPr>
          <w:color w:val="000000"/>
        </w:rPr>
      </w:pPr>
    </w:p>
    <w:p w14:paraId="00000280" w14:textId="77777777" w:rsidR="006643B9" w:rsidRDefault="00000000">
      <w:pPr>
        <w:pBdr>
          <w:top w:val="nil"/>
          <w:left w:val="nil"/>
          <w:bottom w:val="nil"/>
          <w:right w:val="nil"/>
          <w:between w:val="nil"/>
        </w:pBdr>
        <w:rPr>
          <w:color w:val="000000"/>
        </w:rPr>
      </w:pPr>
      <w:r>
        <w:rPr>
          <w:color w:val="000000"/>
        </w:rPr>
        <w:t>On VA.gov, we tell people to do the followin</w:t>
      </w:r>
      <w:r>
        <w:t>g</w:t>
      </w:r>
      <w:r>
        <w:rPr>
          <w:color w:val="000000"/>
        </w:rPr>
        <w:t>:</w:t>
      </w:r>
    </w:p>
    <w:p w14:paraId="00000281" w14:textId="77777777" w:rsidR="006643B9" w:rsidRDefault="006643B9">
      <w:pPr>
        <w:pBdr>
          <w:top w:val="nil"/>
          <w:left w:val="nil"/>
          <w:bottom w:val="nil"/>
          <w:right w:val="nil"/>
          <w:between w:val="nil"/>
        </w:pBdr>
        <w:rPr>
          <w:color w:val="000000"/>
        </w:rPr>
      </w:pPr>
    </w:p>
    <w:p w14:paraId="00000282" w14:textId="77777777" w:rsidR="006643B9" w:rsidRDefault="00000000">
      <w:pPr>
        <w:pBdr>
          <w:top w:val="nil"/>
          <w:left w:val="nil"/>
          <w:bottom w:val="nil"/>
          <w:right w:val="nil"/>
          <w:between w:val="nil"/>
        </w:pBdr>
        <w:rPr>
          <w:color w:val="000000"/>
        </w:rPr>
      </w:pPr>
      <w:r>
        <w:rPr>
          <w:b/>
          <w:color w:val="000000"/>
        </w:rPr>
        <w:t>For people who want to switch from paper checks to direct deposit</w:t>
      </w:r>
      <w:r>
        <w:rPr>
          <w:color w:val="000000"/>
        </w:rPr>
        <w:t>:</w:t>
      </w:r>
    </w:p>
    <w:p w14:paraId="00000283" w14:textId="77777777" w:rsidR="006643B9" w:rsidRDefault="00000000">
      <w:pPr>
        <w:numPr>
          <w:ilvl w:val="0"/>
          <w:numId w:val="35"/>
        </w:numPr>
        <w:pBdr>
          <w:top w:val="nil"/>
          <w:left w:val="nil"/>
          <w:bottom w:val="nil"/>
          <w:right w:val="nil"/>
          <w:between w:val="nil"/>
        </w:pBdr>
        <w:rPr>
          <w:color w:val="000000"/>
          <w:sz w:val="22"/>
          <w:szCs w:val="22"/>
        </w:rPr>
      </w:pPr>
      <w:r>
        <w:rPr>
          <w:color w:val="000000"/>
        </w:rPr>
        <w:t xml:space="preserve">Fill out VA Form </w:t>
      </w:r>
      <w:r>
        <w:t>SF-1199a</w:t>
      </w:r>
      <w:r>
        <w:rPr>
          <w:color w:val="000000"/>
        </w:rPr>
        <w:t xml:space="preserve"> and submit this to a regional office </w:t>
      </w:r>
      <w:hyperlink r:id="rId115">
        <w:r>
          <w:rPr>
            <w:color w:val="1155CC"/>
            <w:u w:val="single"/>
          </w:rPr>
          <w:t>https://www.va.gov/find-forms/about-form-sf-1199a/</w:t>
        </w:r>
      </w:hyperlink>
      <w:r>
        <w:t>.</w:t>
      </w:r>
    </w:p>
    <w:p w14:paraId="00000284" w14:textId="77777777" w:rsidR="006643B9" w:rsidRDefault="00000000">
      <w:pPr>
        <w:numPr>
          <w:ilvl w:val="0"/>
          <w:numId w:val="35"/>
        </w:numPr>
        <w:pBdr>
          <w:top w:val="nil"/>
          <w:left w:val="nil"/>
          <w:bottom w:val="nil"/>
          <w:right w:val="nil"/>
          <w:between w:val="nil"/>
        </w:pBdr>
        <w:rPr>
          <w:rFonts w:ascii="Arial" w:eastAsia="Arial" w:hAnsi="Arial" w:cs="Arial"/>
          <w:color w:val="000000"/>
        </w:rPr>
      </w:pPr>
      <w:r>
        <w:rPr>
          <w:b/>
          <w:color w:val="000000"/>
        </w:rPr>
        <w:t xml:space="preserve">Or </w:t>
      </w:r>
      <w:r>
        <w:rPr>
          <w:color w:val="000000"/>
        </w:rPr>
        <w:t>this change can be done over the phone by the National Call Center.</w:t>
      </w:r>
    </w:p>
    <w:p w14:paraId="00000285" w14:textId="77777777" w:rsidR="006643B9" w:rsidRDefault="00000000">
      <w:pPr>
        <w:numPr>
          <w:ilvl w:val="0"/>
          <w:numId w:val="35"/>
        </w:numPr>
        <w:pBdr>
          <w:top w:val="nil"/>
          <w:left w:val="nil"/>
          <w:bottom w:val="nil"/>
          <w:right w:val="nil"/>
          <w:between w:val="nil"/>
        </w:pBdr>
        <w:rPr>
          <w:rFonts w:ascii="Arial" w:eastAsia="Arial" w:hAnsi="Arial" w:cs="Arial"/>
          <w:color w:val="000000"/>
        </w:rPr>
      </w:pPr>
      <w:r>
        <w:rPr>
          <w:b/>
          <w:color w:val="000000"/>
        </w:rPr>
        <w:t xml:space="preserve">Or </w:t>
      </w:r>
      <w:r>
        <w:rPr>
          <w:color w:val="000000"/>
        </w:rPr>
        <w:t>they can make this change in person at their regional office.</w:t>
      </w:r>
    </w:p>
    <w:p w14:paraId="00000286" w14:textId="77777777" w:rsidR="006643B9" w:rsidRDefault="006643B9"/>
    <w:p w14:paraId="00000287" w14:textId="77777777" w:rsidR="006643B9" w:rsidRDefault="00000000">
      <w:pPr>
        <w:rPr>
          <w:b/>
          <w:sz w:val="34"/>
          <w:szCs w:val="34"/>
        </w:rPr>
      </w:pPr>
      <w:bookmarkStart w:id="148" w:name="_heading=h.32hioqz" w:colFirst="0" w:colLast="0"/>
      <w:bookmarkEnd w:id="148"/>
      <w:r>
        <w:br w:type="page"/>
      </w:r>
    </w:p>
    <w:p w14:paraId="00000288" w14:textId="77777777" w:rsidR="006643B9" w:rsidRDefault="00000000" w:rsidP="001B2DC8">
      <w:pPr>
        <w:pStyle w:val="Heading1"/>
      </w:pPr>
      <w:bookmarkStart w:id="149" w:name="_Toc154744475"/>
      <w:r>
        <w:lastRenderedPageBreak/>
        <w:t>Section Overview: Notification Settings</w:t>
      </w:r>
      <w:bookmarkEnd w:id="149"/>
    </w:p>
    <w:p w14:paraId="00000289" w14:textId="77777777" w:rsidR="006643B9" w:rsidRDefault="00000000">
      <w:pPr>
        <w:shd w:val="clear" w:color="auto" w:fill="FFFFFF"/>
        <w:spacing w:after="240" w:line="276" w:lineRule="auto"/>
      </w:pPr>
      <w:r>
        <w:rPr>
          <w:color w:val="24292E"/>
        </w:rPr>
        <w:t xml:space="preserve">The </w:t>
      </w:r>
      <w:r>
        <w:rPr>
          <w:b/>
          <w:color w:val="24292E"/>
        </w:rPr>
        <w:t>Notification settings</w:t>
      </w:r>
      <w:r>
        <w:rPr>
          <w:color w:val="24292E"/>
        </w:rPr>
        <w:t xml:space="preserve"> feature on VA.gov allows users to proactively establish the way in which the VA communicates with them. Over time, this section will expand to include additional notification items and channels (i.e., text message versus email).</w:t>
      </w:r>
    </w:p>
    <w:p w14:paraId="0000028A" w14:textId="77777777" w:rsidR="006643B9" w:rsidRDefault="00000000" w:rsidP="001B2DC8">
      <w:pPr>
        <w:pStyle w:val="Heading2"/>
      </w:pPr>
      <w:bookmarkStart w:id="150" w:name="_Toc154744476"/>
      <w:r>
        <w:t>User Access</w:t>
      </w:r>
      <w:bookmarkEnd w:id="150"/>
    </w:p>
    <w:p w14:paraId="5F612652" w14:textId="77777777" w:rsidR="00C51898" w:rsidRDefault="00C51898" w:rsidP="00C51898">
      <w:pPr>
        <w:pStyle w:val="Heading3"/>
      </w:pPr>
      <w:bookmarkStart w:id="151" w:name="_Toc154744477"/>
      <w:r>
        <w:t>Users who have not verified their identity (LOA1)</w:t>
      </w:r>
      <w:bookmarkEnd w:id="151"/>
    </w:p>
    <w:p w14:paraId="2D0806D6" w14:textId="77777777" w:rsidR="00C51898" w:rsidRDefault="00C51898" w:rsidP="00C51898">
      <w:bookmarkStart w:id="152" w:name="_Hlk154742610"/>
      <w:r>
        <w:t xml:space="preserve">As a reminder, users who have not verified their identity on VA.gov, or users who have a block on their account will only see the </w:t>
      </w:r>
      <w:r>
        <w:rPr>
          <w:b/>
        </w:rPr>
        <w:t>Account security</w:t>
      </w:r>
      <w:r>
        <w:t xml:space="preserve"> section of the VA.gov profile when they go to </w:t>
      </w:r>
      <w:r>
        <w:rPr>
          <w:color w:val="1155CC"/>
          <w:u w:val="single"/>
        </w:rPr>
        <w:t>www.va.gov/profile/notifications</w:t>
      </w:r>
      <w:r>
        <w:t xml:space="preserve">. They will not see </w:t>
      </w:r>
      <w:r>
        <w:rPr>
          <w:bCs/>
        </w:rPr>
        <w:t xml:space="preserve">the </w:t>
      </w:r>
      <w:r>
        <w:rPr>
          <w:b/>
        </w:rPr>
        <w:t>Notification settings</w:t>
      </w:r>
      <w:r>
        <w:t>.</w:t>
      </w:r>
    </w:p>
    <w:bookmarkEnd w:id="152"/>
    <w:p w14:paraId="27FAFA90" w14:textId="77777777" w:rsidR="00C51898" w:rsidRDefault="00C51898" w:rsidP="00C51898"/>
    <w:p w14:paraId="626B3057" w14:textId="77777777" w:rsidR="00C51898" w:rsidRDefault="00C51898" w:rsidP="00C51898">
      <w:pPr>
        <w:pStyle w:val="Heading3"/>
      </w:pPr>
      <w:bookmarkStart w:id="153" w:name="_Hlk154742596"/>
      <w:bookmarkStart w:id="154" w:name="_Toc154744478"/>
      <w:r>
        <w:t>Users who have verified their identity (LOA3)</w:t>
      </w:r>
      <w:bookmarkEnd w:id="154"/>
    </w:p>
    <w:p w14:paraId="452A6521" w14:textId="77777777" w:rsidR="00C51898" w:rsidRDefault="00C51898" w:rsidP="00C51898">
      <w:pPr>
        <w:pBdr>
          <w:top w:val="nil"/>
          <w:left w:val="nil"/>
          <w:bottom w:val="nil"/>
          <w:right w:val="nil"/>
          <w:between w:val="nil"/>
        </w:pBdr>
        <w:shd w:val="clear" w:color="auto" w:fill="FFFFFF"/>
        <w:rPr>
          <w:color w:val="000000"/>
        </w:rPr>
      </w:pPr>
      <w:r>
        <w:rPr>
          <w:color w:val="000000"/>
        </w:rPr>
        <w:t xml:space="preserve">Users who have verified their identities on VA.gov will be able to see </w:t>
      </w:r>
      <w:r>
        <w:rPr>
          <w:b/>
        </w:rPr>
        <w:t>Notification settings</w:t>
      </w:r>
      <w:r>
        <w:rPr>
          <w:color w:val="000000"/>
        </w:rPr>
        <w:t xml:space="preserve"> and all the sections of the profile.</w:t>
      </w:r>
    </w:p>
    <w:p w14:paraId="06766F92" w14:textId="77777777" w:rsidR="00C51898" w:rsidRDefault="00C51898" w:rsidP="00C51898">
      <w:pPr>
        <w:pBdr>
          <w:top w:val="nil"/>
          <w:left w:val="nil"/>
          <w:bottom w:val="nil"/>
          <w:right w:val="nil"/>
          <w:between w:val="nil"/>
        </w:pBdr>
        <w:shd w:val="clear" w:color="auto" w:fill="FFFFFF"/>
        <w:rPr>
          <w:color w:val="000000"/>
        </w:rPr>
      </w:pPr>
    </w:p>
    <w:p w14:paraId="08A2D995" w14:textId="77777777" w:rsidR="00C51898" w:rsidRDefault="00C51898" w:rsidP="00C51898">
      <w:pPr>
        <w:pStyle w:val="Heading3"/>
      </w:pPr>
      <w:bookmarkStart w:id="155" w:name="_Toc154744479"/>
      <w:r>
        <w:t>Users who have a blocked account</w:t>
      </w:r>
      <w:bookmarkEnd w:id="155"/>
    </w:p>
    <w:p w14:paraId="6A81DCAD" w14:textId="77777777" w:rsidR="00C51898" w:rsidRDefault="00C51898" w:rsidP="00C51898">
      <w:pPr>
        <w:pBdr>
          <w:top w:val="nil"/>
          <w:left w:val="nil"/>
          <w:bottom w:val="nil"/>
          <w:right w:val="nil"/>
          <w:between w:val="nil"/>
        </w:pBdr>
        <w:shd w:val="clear" w:color="auto" w:fill="FFFFFF"/>
        <w:rPr>
          <w:color w:val="000000"/>
        </w:rPr>
      </w:pPr>
      <w:r>
        <w:rPr>
          <w:color w:val="000000"/>
        </w:rPr>
        <w:t>Users who have verified their identities on VA.gov but have a flagged account (</w:t>
      </w:r>
      <w:proofErr w:type="spellStart"/>
      <w:r>
        <w:rPr>
          <w:color w:val="000000"/>
        </w:rPr>
        <w:t>eg.</w:t>
      </w:r>
      <w:proofErr w:type="spellEnd"/>
      <w:r>
        <w:rPr>
          <w:color w:val="000000"/>
        </w:rPr>
        <w:t xml:space="preserve"> have a fiduciary, are deceased, flagged as incompetent) will not be able to use the </w:t>
      </w:r>
      <w:r>
        <w:rPr>
          <w:b/>
        </w:rPr>
        <w:t>Notification settings</w:t>
      </w:r>
      <w:r w:rsidRPr="00B20764">
        <w:rPr>
          <w:bCs/>
        </w:rPr>
        <w:t xml:space="preserve"> page</w:t>
      </w:r>
      <w:r>
        <w:rPr>
          <w:color w:val="000000"/>
        </w:rPr>
        <w:t xml:space="preserve">, they will only see the </w:t>
      </w:r>
      <w:r w:rsidRPr="00C252C2">
        <w:rPr>
          <w:b/>
          <w:bCs/>
          <w:color w:val="000000"/>
        </w:rPr>
        <w:t>Account security</w:t>
      </w:r>
      <w:r>
        <w:rPr>
          <w:color w:val="000000"/>
        </w:rPr>
        <w:t xml:space="preserve"> page. If they attempt to navigate to </w:t>
      </w:r>
      <w:hyperlink r:id="rId116" w:history="1">
        <w:r w:rsidRPr="00156A45">
          <w:rPr>
            <w:rStyle w:val="Hyperlink"/>
          </w:rPr>
          <w:t>www.va.gov/profile/notifications</w:t>
        </w:r>
      </w:hyperlink>
      <w:r>
        <w:t xml:space="preserve"> it will redirect them to </w:t>
      </w:r>
      <w:hyperlink r:id="rId117" w:history="1">
        <w:r w:rsidRPr="0037153D">
          <w:rPr>
            <w:rStyle w:val="Hyperlink"/>
          </w:rPr>
          <w:t>www.va.gov/profile/account-security</w:t>
        </w:r>
      </w:hyperlink>
      <w:r>
        <w:t xml:space="preserve"> and will display a warning message.</w:t>
      </w:r>
    </w:p>
    <w:p w14:paraId="0000028E" w14:textId="77777777" w:rsidR="006643B9" w:rsidRDefault="00000000" w:rsidP="001B2DC8">
      <w:pPr>
        <w:pStyle w:val="Heading2"/>
      </w:pPr>
      <w:bookmarkStart w:id="156" w:name="_Toc154744480"/>
      <w:bookmarkEnd w:id="153"/>
      <w:r>
        <w:t>Navigation</w:t>
      </w:r>
      <w:bookmarkEnd w:id="156"/>
    </w:p>
    <w:p w14:paraId="00000290" w14:textId="5E5D2D22" w:rsidR="006643B9" w:rsidRDefault="00000000">
      <w:r>
        <w:t>Users access the notification settings feature via the authenticated menu in the upper right corner of the screen (the user’s name).</w:t>
      </w:r>
    </w:p>
    <w:p w14:paraId="00000292" w14:textId="7ED8CDD4" w:rsidR="006643B9" w:rsidRPr="00C51898" w:rsidRDefault="00000000" w:rsidP="00C51898">
      <w:pPr>
        <w:numPr>
          <w:ilvl w:val="0"/>
          <w:numId w:val="11"/>
        </w:numPr>
        <w:shd w:val="clear" w:color="auto" w:fill="FFFFFF"/>
        <w:spacing w:before="60" w:line="276" w:lineRule="auto"/>
      </w:pPr>
      <w:r>
        <w:t xml:space="preserve">Sign into </w:t>
      </w:r>
      <w:proofErr w:type="gramStart"/>
      <w:r>
        <w:t xml:space="preserve">VA.gov </w:t>
      </w:r>
      <w:r>
        <w:rPr>
          <w:color w:val="24292E"/>
        </w:rPr>
        <w:t xml:space="preserve"> (</w:t>
      </w:r>
      <w:proofErr w:type="gramEnd"/>
      <w:r>
        <w:fldChar w:fldCharType="begin"/>
      </w:r>
      <w:r>
        <w:instrText>HYPERLINK "https://www.va.gov/" \h</w:instrText>
      </w:r>
      <w:r>
        <w:fldChar w:fldCharType="separate"/>
      </w:r>
      <w:r>
        <w:rPr>
          <w:color w:val="1155CC"/>
          <w:u w:val="single"/>
        </w:rPr>
        <w:t>https://www.va.gov/</w:t>
      </w:r>
      <w:r>
        <w:rPr>
          <w:color w:val="1155CC"/>
          <w:u w:val="single"/>
        </w:rPr>
        <w:fldChar w:fldCharType="end"/>
      </w:r>
      <w:r>
        <w:rPr>
          <w:color w:val="24292E"/>
        </w:rPr>
        <w:t>).</w:t>
      </w:r>
    </w:p>
    <w:p w14:paraId="70817E08" w14:textId="66BF9DB3" w:rsidR="00C51898" w:rsidRDefault="00000000" w:rsidP="00C51898">
      <w:pPr>
        <w:numPr>
          <w:ilvl w:val="0"/>
          <w:numId w:val="11"/>
        </w:numPr>
      </w:pPr>
      <w:r>
        <w:rPr>
          <w:color w:val="24292E"/>
        </w:rPr>
        <w:t xml:space="preserve">Click the authenticated menu in the upper right corner of the screen (the user’s name) and select </w:t>
      </w:r>
      <w:r>
        <w:rPr>
          <w:b/>
          <w:color w:val="24292E"/>
        </w:rPr>
        <w:t>Profile</w:t>
      </w:r>
      <w:r>
        <w:rPr>
          <w:color w:val="24292E"/>
        </w:rPr>
        <w:t>.</w:t>
      </w:r>
    </w:p>
    <w:p w14:paraId="4F19704A" w14:textId="40AE73C5" w:rsidR="00C51898" w:rsidRDefault="00C51898">
      <w:pPr>
        <w:numPr>
          <w:ilvl w:val="0"/>
          <w:numId w:val="11"/>
        </w:numPr>
      </w:pPr>
      <w:r>
        <w:t xml:space="preserve">A user can select </w:t>
      </w:r>
      <w:r w:rsidRPr="00C51898">
        <w:rPr>
          <w:b/>
          <w:bCs/>
        </w:rPr>
        <w:t>Notification settings</w:t>
      </w:r>
      <w:r>
        <w:t xml:space="preserve"> from the </w:t>
      </w:r>
      <w:hyperlink w:anchor="_Section_Overview:_Profile" w:history="1">
        <w:r w:rsidRPr="00C51898">
          <w:rPr>
            <w:rStyle w:val="Hyperlink"/>
          </w:rPr>
          <w:t>hub</w:t>
        </w:r>
      </w:hyperlink>
      <w:r>
        <w:t>.</w:t>
      </w:r>
    </w:p>
    <w:p w14:paraId="00000294" w14:textId="464AB25F" w:rsidR="006643B9" w:rsidRDefault="00C51898">
      <w:pPr>
        <w:numPr>
          <w:ilvl w:val="0"/>
          <w:numId w:val="11"/>
        </w:numPr>
        <w:rPr>
          <w:color w:val="24292E"/>
        </w:rPr>
      </w:pPr>
      <w:r>
        <w:rPr>
          <w:color w:val="24292E"/>
        </w:rPr>
        <w:lastRenderedPageBreak/>
        <w:t xml:space="preserve">Alternatively, if the user has already opened another page of the </w:t>
      </w:r>
      <w:proofErr w:type="gramStart"/>
      <w:r>
        <w:rPr>
          <w:color w:val="24292E"/>
        </w:rPr>
        <w:t>profile</w:t>
      </w:r>
      <w:proofErr w:type="gramEnd"/>
      <w:r>
        <w:rPr>
          <w:color w:val="24292E"/>
        </w:rPr>
        <w:t xml:space="preserve"> they can select </w:t>
      </w:r>
      <w:r w:rsidR="00000000">
        <w:rPr>
          <w:b/>
          <w:color w:val="24292E"/>
        </w:rPr>
        <w:t>Notification settings</w:t>
      </w:r>
      <w:r w:rsidR="00000000">
        <w:rPr>
          <w:color w:val="24292E"/>
        </w:rPr>
        <w:t xml:space="preserve"> from the list on the left </w:t>
      </w:r>
      <w:r>
        <w:rPr>
          <w:color w:val="24292E"/>
        </w:rPr>
        <w:t>navigation menu</w:t>
      </w:r>
      <w:r w:rsidR="00000000">
        <w:rPr>
          <w:color w:val="24292E"/>
        </w:rPr>
        <w:t xml:space="preserve">. </w:t>
      </w:r>
      <w:r w:rsidR="00000000">
        <w:rPr>
          <w:noProof/>
          <w:color w:val="24292E"/>
        </w:rPr>
        <w:drawing>
          <wp:inline distT="0" distB="0" distL="0" distR="0" wp14:anchorId="4E2CACDA" wp14:editId="22F00CA6">
            <wp:extent cx="5375829" cy="3334048"/>
            <wp:effectExtent l="12700" t="12700" r="12700" b="12700"/>
            <wp:docPr id="83" name="image65.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png" descr="Graphical user interface, website&#10;&#10;Description automatically generated"/>
                    <pic:cNvPicPr preferRelativeResize="0"/>
                  </pic:nvPicPr>
                  <pic:blipFill>
                    <a:blip r:embed="rId118"/>
                    <a:srcRect/>
                    <a:stretch>
                      <a:fillRect/>
                    </a:stretch>
                  </pic:blipFill>
                  <pic:spPr>
                    <a:xfrm>
                      <a:off x="0" y="0"/>
                      <a:ext cx="5375829" cy="3334048"/>
                    </a:xfrm>
                    <a:prstGeom prst="rect">
                      <a:avLst/>
                    </a:prstGeom>
                    <a:ln w="12700">
                      <a:solidFill>
                        <a:srgbClr val="000000"/>
                      </a:solidFill>
                      <a:prstDash val="solid"/>
                    </a:ln>
                  </pic:spPr>
                </pic:pic>
              </a:graphicData>
            </a:graphic>
          </wp:inline>
        </w:drawing>
      </w:r>
    </w:p>
    <w:p w14:paraId="00000295" w14:textId="77777777" w:rsidR="006643B9" w:rsidRDefault="00000000" w:rsidP="001B2DC8">
      <w:pPr>
        <w:pStyle w:val="Heading2"/>
      </w:pPr>
      <w:bookmarkStart w:id="157" w:name="_Toc154744481"/>
      <w:r>
        <w:t>Functionality</w:t>
      </w:r>
      <w:bookmarkEnd w:id="157"/>
    </w:p>
    <w:p w14:paraId="00000297" w14:textId="77777777" w:rsidR="006643B9" w:rsidRDefault="00000000" w:rsidP="001B2DC8">
      <w:pPr>
        <w:pStyle w:val="Heading3"/>
      </w:pPr>
      <w:bookmarkStart w:id="158" w:name="_Toc154744482"/>
      <w:r>
        <w:t>Selecting notification options</w:t>
      </w:r>
      <w:bookmarkEnd w:id="158"/>
      <w:r>
        <w:t xml:space="preserve"> </w:t>
      </w:r>
    </w:p>
    <w:p w14:paraId="00000298" w14:textId="77777777" w:rsidR="006643B9" w:rsidRDefault="00000000">
      <w:r>
        <w:t>LOA3 verified users who have already added their mobile phone number to their profile will immediately be able to make notification settings selections.</w:t>
      </w:r>
    </w:p>
    <w:p w14:paraId="00000299" w14:textId="77777777" w:rsidR="006643B9" w:rsidRDefault="006643B9"/>
    <w:p w14:paraId="0000029A" w14:textId="77777777" w:rsidR="006643B9" w:rsidRDefault="00000000">
      <w:pPr>
        <w:numPr>
          <w:ilvl w:val="0"/>
          <w:numId w:val="39"/>
        </w:numPr>
      </w:pPr>
      <w:r>
        <w:t xml:space="preserve">Users will see the notifications they have available to them on the page. The options available to them will depend on the benefits and services they receive from VA. They can check a checkbox to be </w:t>
      </w:r>
      <w:proofErr w:type="gramStart"/>
      <w:r>
        <w:t>notified, or</w:t>
      </w:r>
      <w:proofErr w:type="gramEnd"/>
      <w:r>
        <w:t xml:space="preserve"> uncheck it to not be notified.</w:t>
      </w:r>
    </w:p>
    <w:p w14:paraId="0000029B" w14:textId="77777777" w:rsidR="006643B9" w:rsidRDefault="00000000">
      <w:pPr>
        <w:ind w:left="720"/>
      </w:pPr>
      <w:r>
        <w:rPr>
          <w:noProof/>
        </w:rPr>
        <w:lastRenderedPageBreak/>
        <w:drawing>
          <wp:inline distT="114300" distB="114300" distL="114300" distR="114300" wp14:anchorId="6E2213E5" wp14:editId="2C621EFF">
            <wp:extent cx="4637730" cy="4892937"/>
            <wp:effectExtent l="12700" t="12700" r="12700" b="12700"/>
            <wp:docPr id="8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19"/>
                    <a:srcRect/>
                    <a:stretch>
                      <a:fillRect/>
                    </a:stretch>
                  </pic:blipFill>
                  <pic:spPr>
                    <a:xfrm>
                      <a:off x="0" y="0"/>
                      <a:ext cx="4637730" cy="4892937"/>
                    </a:xfrm>
                    <a:prstGeom prst="rect">
                      <a:avLst/>
                    </a:prstGeom>
                    <a:ln w="12700">
                      <a:solidFill>
                        <a:srgbClr val="000000"/>
                      </a:solidFill>
                      <a:prstDash val="solid"/>
                    </a:ln>
                  </pic:spPr>
                </pic:pic>
              </a:graphicData>
            </a:graphic>
          </wp:inline>
        </w:drawing>
      </w:r>
    </w:p>
    <w:p w14:paraId="000002A0" w14:textId="168B0D66" w:rsidR="006643B9" w:rsidRDefault="006643B9" w:rsidP="001B2DC8">
      <w:pPr>
        <w:spacing w:after="200"/>
      </w:pPr>
    </w:p>
    <w:p w14:paraId="000002A1" w14:textId="77777777" w:rsidR="006643B9" w:rsidRDefault="00000000">
      <w:pPr>
        <w:numPr>
          <w:ilvl w:val="0"/>
          <w:numId w:val="39"/>
        </w:numPr>
        <w:spacing w:after="200"/>
      </w:pPr>
      <w:r>
        <w:t>When a user selects or unselects a notification item, they will see a success message letting them know that their update has been saved.</w:t>
      </w:r>
    </w:p>
    <w:p w14:paraId="000002A3" w14:textId="37995994" w:rsidR="006643B9" w:rsidRDefault="00000000" w:rsidP="00C51898">
      <w:pPr>
        <w:jc w:val="center"/>
      </w:pPr>
      <w:r>
        <w:rPr>
          <w:noProof/>
        </w:rPr>
        <w:drawing>
          <wp:inline distT="114300" distB="114300" distL="114300" distR="114300" wp14:anchorId="4B4BD834" wp14:editId="37B22C3E">
            <wp:extent cx="1614488" cy="896938"/>
            <wp:effectExtent l="12700" t="12700" r="12700" b="12700"/>
            <wp:docPr id="7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20"/>
                    <a:srcRect/>
                    <a:stretch>
                      <a:fillRect/>
                    </a:stretch>
                  </pic:blipFill>
                  <pic:spPr>
                    <a:xfrm>
                      <a:off x="0" y="0"/>
                      <a:ext cx="1614488" cy="896938"/>
                    </a:xfrm>
                    <a:prstGeom prst="rect">
                      <a:avLst/>
                    </a:prstGeom>
                    <a:ln w="12700">
                      <a:solidFill>
                        <a:srgbClr val="000000"/>
                      </a:solidFill>
                      <a:prstDash val="solid"/>
                    </a:ln>
                  </pic:spPr>
                </pic:pic>
              </a:graphicData>
            </a:graphic>
          </wp:inline>
        </w:drawing>
      </w:r>
    </w:p>
    <w:p w14:paraId="000002A4" w14:textId="59C03812" w:rsidR="006643B9" w:rsidRDefault="00C51898" w:rsidP="001B2DC8">
      <w:pPr>
        <w:pStyle w:val="Heading3"/>
      </w:pPr>
      <w:bookmarkStart w:id="159" w:name="_Toc154744483"/>
      <w:r>
        <w:t xml:space="preserve">Editing-as-a-subtask: </w:t>
      </w:r>
      <w:r w:rsidR="00000000">
        <w:t xml:space="preserve">Adding mobile phone </w:t>
      </w:r>
      <w:proofErr w:type="gramStart"/>
      <w:r w:rsidR="00000000">
        <w:t>number</w:t>
      </w:r>
      <w:bookmarkEnd w:id="159"/>
      <w:proofErr w:type="gramEnd"/>
    </w:p>
    <w:p w14:paraId="000002A5" w14:textId="77777777" w:rsidR="006643B9" w:rsidRDefault="00000000">
      <w:pPr>
        <w:spacing w:after="200"/>
      </w:pPr>
      <w:r>
        <w:t>LOA3 verified users who have not added their mobile number to their profile will not be able to see any notification items until they have added their phone number. When the notification settings page loads, the user will be prompted to add a phone number to their profile:</w:t>
      </w:r>
    </w:p>
    <w:p w14:paraId="000002A6" w14:textId="77777777" w:rsidR="006643B9" w:rsidRDefault="00000000">
      <w:pPr>
        <w:spacing w:after="200"/>
        <w:jc w:val="center"/>
      </w:pPr>
      <w:r>
        <w:rPr>
          <w:noProof/>
        </w:rPr>
        <w:lastRenderedPageBreak/>
        <w:drawing>
          <wp:inline distT="0" distB="0" distL="0" distR="0" wp14:anchorId="495808D6" wp14:editId="5157CA11">
            <wp:extent cx="5246628" cy="2383965"/>
            <wp:effectExtent l="12700" t="12700" r="12700" b="12700"/>
            <wp:docPr id="75" name="image71.png" descr="Graphical user interface, text,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Graphical user interface, text, application, Teams&#10;&#10;Description automatically generated"/>
                    <pic:cNvPicPr preferRelativeResize="0"/>
                  </pic:nvPicPr>
                  <pic:blipFill>
                    <a:blip r:embed="rId121"/>
                    <a:srcRect/>
                    <a:stretch>
                      <a:fillRect/>
                    </a:stretch>
                  </pic:blipFill>
                  <pic:spPr>
                    <a:xfrm>
                      <a:off x="0" y="0"/>
                      <a:ext cx="5246628" cy="2383965"/>
                    </a:xfrm>
                    <a:prstGeom prst="rect">
                      <a:avLst/>
                    </a:prstGeom>
                    <a:ln w="12700">
                      <a:solidFill>
                        <a:srgbClr val="000000"/>
                      </a:solidFill>
                      <a:prstDash val="solid"/>
                    </a:ln>
                  </pic:spPr>
                </pic:pic>
              </a:graphicData>
            </a:graphic>
          </wp:inline>
        </w:drawing>
      </w:r>
    </w:p>
    <w:p w14:paraId="000002A7" w14:textId="77777777" w:rsidR="006643B9" w:rsidRDefault="00000000">
      <w:pPr>
        <w:numPr>
          <w:ilvl w:val="0"/>
          <w:numId w:val="24"/>
        </w:numPr>
        <w:spacing w:after="200"/>
      </w:pPr>
      <w:r>
        <w:t>To add their mobile phone number to their profile, the user can click the link that says, “Add a mobile phone number to your profile.”</w:t>
      </w:r>
    </w:p>
    <w:p w14:paraId="000002A8" w14:textId="77777777" w:rsidR="006643B9" w:rsidRDefault="00000000">
      <w:r>
        <w:rPr>
          <w:noProof/>
        </w:rPr>
        <w:drawing>
          <wp:inline distT="0" distB="0" distL="0" distR="0" wp14:anchorId="2FEFBD3A" wp14:editId="1B3B25C0">
            <wp:extent cx="5943600" cy="1609725"/>
            <wp:effectExtent l="12700" t="12700" r="12700" b="12700"/>
            <wp:docPr id="76" name="image70.png" descr="Graphical user interface, text,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0.png" descr="Graphical user interface, text, application, Teams&#10;&#10;Description automatically generated"/>
                    <pic:cNvPicPr preferRelativeResize="0"/>
                  </pic:nvPicPr>
                  <pic:blipFill>
                    <a:blip r:embed="rId122"/>
                    <a:srcRect b="40491"/>
                    <a:stretch>
                      <a:fillRect/>
                    </a:stretch>
                  </pic:blipFill>
                  <pic:spPr>
                    <a:xfrm>
                      <a:off x="0" y="0"/>
                      <a:ext cx="5943600" cy="1609725"/>
                    </a:xfrm>
                    <a:prstGeom prst="rect">
                      <a:avLst/>
                    </a:prstGeom>
                    <a:ln w="12700">
                      <a:solidFill>
                        <a:srgbClr val="000000"/>
                      </a:solidFill>
                      <a:prstDash val="solid"/>
                    </a:ln>
                  </pic:spPr>
                </pic:pic>
              </a:graphicData>
            </a:graphic>
          </wp:inline>
        </w:drawing>
      </w:r>
    </w:p>
    <w:p w14:paraId="000002A9" w14:textId="77777777" w:rsidR="006643B9" w:rsidRDefault="006643B9"/>
    <w:p w14:paraId="000002AA" w14:textId="35A08F41" w:rsidR="006643B9" w:rsidRDefault="00000000">
      <w:r>
        <w:t xml:space="preserve">Clicking this link will </w:t>
      </w:r>
      <w:sdt>
        <w:sdtPr>
          <w:tag w:val="goog_rdk_36"/>
          <w:id w:val="-623002965"/>
        </w:sdtPr>
        <w:sdtContent>
          <w:sdt>
            <w:sdtPr>
              <w:tag w:val="goog_rdk_37"/>
              <w:id w:val="-1856173882"/>
            </w:sdtPr>
            <w:sdtContent/>
          </w:sdt>
          <w:r>
            <w:t xml:space="preserve"> send the user to a new page where they can add their phone number:</w:t>
          </w:r>
        </w:sdtContent>
      </w:sdt>
    </w:p>
    <w:p w14:paraId="000002AB" w14:textId="77777777" w:rsidR="006643B9" w:rsidRDefault="006643B9"/>
    <w:p w14:paraId="000002AC" w14:textId="77777777" w:rsidR="006643B9" w:rsidRDefault="00000000">
      <w:r>
        <w:rPr>
          <w:noProof/>
        </w:rPr>
        <w:drawing>
          <wp:inline distT="114300" distB="114300" distL="114300" distR="114300" wp14:anchorId="4723FBC2" wp14:editId="64B1857B">
            <wp:extent cx="4054551" cy="2340549"/>
            <wp:effectExtent l="19050" t="19050" r="22225" b="22225"/>
            <wp:docPr id="6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3"/>
                    <a:srcRect/>
                    <a:stretch>
                      <a:fillRect/>
                    </a:stretch>
                  </pic:blipFill>
                  <pic:spPr>
                    <a:xfrm>
                      <a:off x="0" y="0"/>
                      <a:ext cx="4054775" cy="2340679"/>
                    </a:xfrm>
                    <a:prstGeom prst="rect">
                      <a:avLst/>
                    </a:prstGeom>
                    <a:ln w="12700">
                      <a:solidFill>
                        <a:srgbClr val="000000"/>
                      </a:solidFill>
                      <a:prstDash val="solid"/>
                    </a:ln>
                  </pic:spPr>
                </pic:pic>
              </a:graphicData>
            </a:graphic>
          </wp:inline>
        </w:drawing>
      </w:r>
    </w:p>
    <w:p w14:paraId="000002AD" w14:textId="77777777" w:rsidR="006643B9" w:rsidRDefault="006643B9">
      <w:pPr>
        <w:jc w:val="center"/>
      </w:pPr>
    </w:p>
    <w:p w14:paraId="000002AE" w14:textId="77777777" w:rsidR="006643B9" w:rsidRDefault="006643B9">
      <w:pPr>
        <w:jc w:val="center"/>
      </w:pPr>
    </w:p>
    <w:p w14:paraId="000002AF" w14:textId="3D7B3BAE" w:rsidR="006643B9" w:rsidRDefault="00000000">
      <w:r>
        <w:t xml:space="preserve">The user can then add their mobile phone number and save it. </w:t>
      </w:r>
    </w:p>
    <w:p w14:paraId="000002B0" w14:textId="77777777" w:rsidR="006643B9" w:rsidRDefault="00000000">
      <w:pPr>
        <w:spacing w:after="200"/>
        <w:jc w:val="center"/>
      </w:pPr>
      <w:r>
        <w:rPr>
          <w:noProof/>
        </w:rPr>
        <w:lastRenderedPageBreak/>
        <w:drawing>
          <wp:inline distT="114300" distB="114300" distL="114300" distR="114300" wp14:anchorId="649710D3" wp14:editId="126D6E2F">
            <wp:extent cx="5943600" cy="3187700"/>
            <wp:effectExtent l="12700" t="12700" r="12700" b="12700"/>
            <wp:docPr id="6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24"/>
                    <a:srcRect/>
                    <a:stretch>
                      <a:fillRect/>
                    </a:stretch>
                  </pic:blipFill>
                  <pic:spPr>
                    <a:xfrm>
                      <a:off x="0" y="0"/>
                      <a:ext cx="5943600" cy="3187700"/>
                    </a:xfrm>
                    <a:prstGeom prst="rect">
                      <a:avLst/>
                    </a:prstGeom>
                    <a:ln w="12700">
                      <a:solidFill>
                        <a:srgbClr val="000000"/>
                      </a:solidFill>
                      <a:prstDash val="solid"/>
                    </a:ln>
                  </pic:spPr>
                </pic:pic>
              </a:graphicData>
            </a:graphic>
          </wp:inline>
        </w:drawing>
      </w:r>
    </w:p>
    <w:sdt>
      <w:sdtPr>
        <w:tag w:val="goog_rdk_42"/>
        <w:id w:val="-1416318454"/>
      </w:sdtPr>
      <w:sdtContent>
        <w:p w14:paraId="000002B1" w14:textId="02444C55" w:rsidR="006643B9" w:rsidRDefault="00000000">
          <w:pPr>
            <w:spacing w:after="200"/>
            <w:rPr>
              <w:del w:id="160" w:author="Travis Cahill" w:date="2023-08-14T18:29:00Z"/>
            </w:rPr>
          </w:pPr>
          <w:r>
            <w:t xml:space="preserve">The user will know their mobile phone number has been saved to their Profile because they will </w:t>
          </w:r>
          <w:sdt>
            <w:sdtPr>
              <w:tag w:val="goog_rdk_40"/>
              <w:id w:val="-1864271467"/>
            </w:sdtPr>
            <w:sdtContent>
              <w:r>
                <w:t xml:space="preserve">be returned to the notification settings page and will </w:t>
              </w:r>
            </w:sdtContent>
          </w:sdt>
          <w:r>
            <w:t xml:space="preserve">see a success message. They will also see a link to update their information.  </w:t>
          </w:r>
          <w:sdt>
            <w:sdtPr>
              <w:tag w:val="goog_rdk_41"/>
              <w:id w:val="-1492868265"/>
              <w:showingPlcHdr/>
            </w:sdtPr>
            <w:sdtContent>
              <w:r w:rsidR="006108FD">
                <w:t xml:space="preserve">     </w:t>
              </w:r>
            </w:sdtContent>
          </w:sdt>
        </w:p>
      </w:sdtContent>
    </w:sdt>
    <w:p w14:paraId="000002B2" w14:textId="77777777" w:rsidR="006643B9" w:rsidRDefault="00000000">
      <w:pPr>
        <w:spacing w:after="200"/>
      </w:pPr>
      <w:r>
        <w:rPr>
          <w:noProof/>
        </w:rPr>
        <w:drawing>
          <wp:inline distT="114300" distB="114300" distL="114300" distR="114300" wp14:anchorId="0B28BA66" wp14:editId="34838CCF">
            <wp:extent cx="5943600" cy="3111500"/>
            <wp:effectExtent l="12700" t="12700" r="12700" b="12700"/>
            <wp:docPr id="6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5"/>
                    <a:srcRect/>
                    <a:stretch>
                      <a:fillRect/>
                    </a:stretch>
                  </pic:blipFill>
                  <pic:spPr>
                    <a:xfrm>
                      <a:off x="0" y="0"/>
                      <a:ext cx="5943600" cy="3111500"/>
                    </a:xfrm>
                    <a:prstGeom prst="rect">
                      <a:avLst/>
                    </a:prstGeom>
                    <a:ln w="12700">
                      <a:solidFill>
                        <a:srgbClr val="000000"/>
                      </a:solidFill>
                      <a:prstDash val="solid"/>
                    </a:ln>
                  </pic:spPr>
                </pic:pic>
              </a:graphicData>
            </a:graphic>
          </wp:inline>
        </w:drawing>
      </w:r>
    </w:p>
    <w:p w14:paraId="000002B3" w14:textId="77777777" w:rsidR="006643B9" w:rsidRDefault="00000000" w:rsidP="001B2DC8">
      <w:pPr>
        <w:pStyle w:val="Heading2"/>
      </w:pPr>
      <w:bookmarkStart w:id="161" w:name="_Toc154744484"/>
      <w:r>
        <w:t>Major Issues and Error Messages</w:t>
      </w:r>
      <w:bookmarkEnd w:id="161"/>
    </w:p>
    <w:p w14:paraId="000002B4" w14:textId="77777777" w:rsidR="006643B9" w:rsidRDefault="006643B9">
      <w:pPr>
        <w:rPr>
          <w:b/>
        </w:rPr>
      </w:pPr>
    </w:p>
    <w:p w14:paraId="000002B5" w14:textId="77777777" w:rsidR="006643B9" w:rsidRDefault="00000000" w:rsidP="001B2DC8">
      <w:pPr>
        <w:pStyle w:val="Heading3"/>
      </w:pPr>
      <w:bookmarkStart w:id="162" w:name="_Toc154744485"/>
      <w:r>
        <w:lastRenderedPageBreak/>
        <w:t xml:space="preserve">Notification settings feature is </w:t>
      </w:r>
      <w:proofErr w:type="gramStart"/>
      <w:r>
        <w:t>unavailable</w:t>
      </w:r>
      <w:bookmarkEnd w:id="162"/>
      <w:proofErr w:type="gramEnd"/>
    </w:p>
    <w:p w14:paraId="000002B6" w14:textId="77777777" w:rsidR="006643B9" w:rsidRDefault="00000000">
      <w:pPr>
        <w:spacing w:after="200"/>
      </w:pPr>
      <w:r>
        <w:t>If the API that powers the notification settings feature is unresponsive, then the user will see this message:</w:t>
      </w:r>
    </w:p>
    <w:p w14:paraId="000002B7" w14:textId="77777777" w:rsidR="006643B9" w:rsidRDefault="00000000">
      <w:pPr>
        <w:spacing w:after="200"/>
        <w:jc w:val="center"/>
      </w:pPr>
      <w:r>
        <w:rPr>
          <w:noProof/>
        </w:rPr>
        <w:drawing>
          <wp:inline distT="0" distB="0" distL="0" distR="0" wp14:anchorId="35BDAC0E" wp14:editId="487E5A2B">
            <wp:extent cx="5790773" cy="2102867"/>
            <wp:effectExtent l="12700" t="12700" r="12700" b="12700"/>
            <wp:docPr id="68" name="image57.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Graphical user interface, application, Teams&#10;&#10;Description automatically generated"/>
                    <pic:cNvPicPr preferRelativeResize="0"/>
                  </pic:nvPicPr>
                  <pic:blipFill>
                    <a:blip r:embed="rId126"/>
                    <a:srcRect/>
                    <a:stretch>
                      <a:fillRect/>
                    </a:stretch>
                  </pic:blipFill>
                  <pic:spPr>
                    <a:xfrm>
                      <a:off x="0" y="0"/>
                      <a:ext cx="5790773" cy="2102867"/>
                    </a:xfrm>
                    <a:prstGeom prst="rect">
                      <a:avLst/>
                    </a:prstGeom>
                    <a:ln w="12700">
                      <a:solidFill>
                        <a:srgbClr val="000000"/>
                      </a:solidFill>
                      <a:prstDash val="solid"/>
                    </a:ln>
                  </pic:spPr>
                </pic:pic>
              </a:graphicData>
            </a:graphic>
          </wp:inline>
        </w:drawing>
      </w:r>
    </w:p>
    <w:p w14:paraId="000002B8" w14:textId="77777777" w:rsidR="006643B9" w:rsidRDefault="006643B9">
      <w:pPr>
        <w:spacing w:after="200"/>
      </w:pPr>
    </w:p>
    <w:p w14:paraId="000002B9" w14:textId="77777777" w:rsidR="006643B9" w:rsidRDefault="00000000">
      <w:pPr>
        <w:spacing w:after="200"/>
        <w:rPr>
          <w:b/>
          <w:sz w:val="28"/>
          <w:szCs w:val="28"/>
        </w:rPr>
      </w:pPr>
      <w:r>
        <w:br w:type="page"/>
      </w:r>
    </w:p>
    <w:p w14:paraId="000002BA" w14:textId="77777777" w:rsidR="006643B9" w:rsidRDefault="00000000" w:rsidP="001B2DC8">
      <w:pPr>
        <w:pStyle w:val="Heading3"/>
      </w:pPr>
      <w:bookmarkStart w:id="163" w:name="_Toc154744486"/>
      <w:r>
        <w:lastRenderedPageBreak/>
        <w:t xml:space="preserve">Save </w:t>
      </w:r>
      <w:proofErr w:type="gramStart"/>
      <w:r>
        <w:t>failure</w:t>
      </w:r>
      <w:bookmarkEnd w:id="163"/>
      <w:proofErr w:type="gramEnd"/>
    </w:p>
    <w:p w14:paraId="000002BB" w14:textId="77777777" w:rsidR="006643B9" w:rsidRDefault="00000000">
      <w:r>
        <w:t>If a user’s selection within a notification item fails, they will see this message:</w:t>
      </w:r>
    </w:p>
    <w:p w14:paraId="000002BC" w14:textId="77777777" w:rsidR="006643B9" w:rsidRDefault="006643B9"/>
    <w:p w14:paraId="000002BD" w14:textId="77777777" w:rsidR="006643B9" w:rsidRDefault="00000000">
      <w:pPr>
        <w:jc w:val="center"/>
        <w:rPr>
          <w:sz w:val="34"/>
          <w:szCs w:val="34"/>
        </w:rPr>
      </w:pPr>
      <w:r>
        <w:rPr>
          <w:noProof/>
        </w:rPr>
        <w:drawing>
          <wp:inline distT="114300" distB="114300" distL="114300" distR="114300" wp14:anchorId="32560F98" wp14:editId="2AA10A3E">
            <wp:extent cx="5943600" cy="1765300"/>
            <wp:effectExtent l="12700" t="12700" r="12700" b="12700"/>
            <wp:docPr id="6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7"/>
                    <a:srcRect/>
                    <a:stretch>
                      <a:fillRect/>
                    </a:stretch>
                  </pic:blipFill>
                  <pic:spPr>
                    <a:xfrm>
                      <a:off x="0" y="0"/>
                      <a:ext cx="5943600" cy="1765300"/>
                    </a:xfrm>
                    <a:prstGeom prst="rect">
                      <a:avLst/>
                    </a:prstGeom>
                    <a:ln w="12700">
                      <a:solidFill>
                        <a:srgbClr val="000000"/>
                      </a:solidFill>
                      <a:prstDash val="solid"/>
                    </a:ln>
                  </pic:spPr>
                </pic:pic>
              </a:graphicData>
            </a:graphic>
          </wp:inline>
        </w:drawing>
      </w:r>
    </w:p>
    <w:p w14:paraId="000002BE" w14:textId="77777777" w:rsidR="006643B9" w:rsidRDefault="006643B9"/>
    <w:p w14:paraId="27BD2BB3" w14:textId="77777777" w:rsidR="001B2DC8" w:rsidRDefault="001B2DC8">
      <w:pPr>
        <w:rPr>
          <w:color w:val="2F5496"/>
          <w:sz w:val="32"/>
          <w:szCs w:val="32"/>
        </w:rPr>
      </w:pPr>
      <w:r>
        <w:br w:type="page"/>
      </w:r>
    </w:p>
    <w:p w14:paraId="000002BF" w14:textId="778E436A" w:rsidR="006643B9" w:rsidRDefault="00000000" w:rsidP="001B2DC8">
      <w:pPr>
        <w:pStyle w:val="Heading1"/>
      </w:pPr>
      <w:bookmarkStart w:id="164" w:name="_Toc154744487"/>
      <w:r>
        <w:lastRenderedPageBreak/>
        <w:t>Section Overview: Account Security</w:t>
      </w:r>
      <w:bookmarkEnd w:id="164"/>
    </w:p>
    <w:p w14:paraId="000002C0" w14:textId="77777777" w:rsidR="006643B9" w:rsidRDefault="00000000">
      <w:pPr>
        <w:pBdr>
          <w:top w:val="nil"/>
          <w:left w:val="nil"/>
          <w:bottom w:val="nil"/>
          <w:right w:val="nil"/>
          <w:between w:val="nil"/>
        </w:pBdr>
        <w:shd w:val="clear" w:color="auto" w:fill="FFFFFF"/>
        <w:spacing w:after="200"/>
        <w:rPr>
          <w:color w:val="000000"/>
        </w:rPr>
      </w:pPr>
      <w:r>
        <w:rPr>
          <w:noProof/>
        </w:rPr>
        <w:drawing>
          <wp:inline distT="114300" distB="114300" distL="114300" distR="114300" wp14:anchorId="7F12C60F" wp14:editId="0E452FFA">
            <wp:extent cx="5943600" cy="4521200"/>
            <wp:effectExtent l="12700" t="12700" r="12700" b="12700"/>
            <wp:docPr id="7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8"/>
                    <a:srcRect/>
                    <a:stretch>
                      <a:fillRect/>
                    </a:stretch>
                  </pic:blipFill>
                  <pic:spPr>
                    <a:xfrm>
                      <a:off x="0" y="0"/>
                      <a:ext cx="5943600" cy="4521200"/>
                    </a:xfrm>
                    <a:prstGeom prst="rect">
                      <a:avLst/>
                    </a:prstGeom>
                    <a:ln w="12700">
                      <a:solidFill>
                        <a:srgbClr val="000000"/>
                      </a:solidFill>
                      <a:prstDash val="solid"/>
                    </a:ln>
                  </pic:spPr>
                </pic:pic>
              </a:graphicData>
            </a:graphic>
          </wp:inline>
        </w:drawing>
      </w:r>
    </w:p>
    <w:p w14:paraId="000002C1" w14:textId="77777777" w:rsidR="006643B9" w:rsidRDefault="00000000">
      <w:pPr>
        <w:pBdr>
          <w:top w:val="nil"/>
          <w:left w:val="nil"/>
          <w:bottom w:val="nil"/>
          <w:right w:val="nil"/>
          <w:between w:val="nil"/>
        </w:pBdr>
        <w:shd w:val="clear" w:color="auto" w:fill="FFFFFF"/>
        <w:spacing w:after="240"/>
        <w:rPr>
          <w:color w:val="000000"/>
        </w:rPr>
      </w:pPr>
      <w:r>
        <w:rPr>
          <w:color w:val="000000"/>
        </w:rPr>
        <w:t xml:space="preserve">The </w:t>
      </w:r>
      <w:r>
        <w:rPr>
          <w:b/>
          <w:color w:val="000000"/>
        </w:rPr>
        <w:t xml:space="preserve">Account Security </w:t>
      </w:r>
      <w:r>
        <w:rPr>
          <w:color w:val="000000"/>
        </w:rPr>
        <w:t>section will let a user update and view their account security information. This includes the following:</w:t>
      </w:r>
    </w:p>
    <w:p w14:paraId="000002C2" w14:textId="77777777" w:rsidR="006643B9" w:rsidRDefault="00000000">
      <w:pPr>
        <w:numPr>
          <w:ilvl w:val="0"/>
          <w:numId w:val="8"/>
        </w:numPr>
        <w:pBdr>
          <w:top w:val="nil"/>
          <w:left w:val="nil"/>
          <w:bottom w:val="nil"/>
          <w:right w:val="nil"/>
          <w:between w:val="nil"/>
        </w:pBdr>
        <w:shd w:val="clear" w:color="auto" w:fill="FFFFFF"/>
        <w:rPr>
          <w:color w:val="000000"/>
        </w:rPr>
      </w:pPr>
      <w:r>
        <w:rPr>
          <w:color w:val="000000"/>
        </w:rPr>
        <w:t>Identity Verification</w:t>
      </w:r>
    </w:p>
    <w:p w14:paraId="000002C3" w14:textId="77777777" w:rsidR="006643B9" w:rsidRDefault="00000000">
      <w:pPr>
        <w:numPr>
          <w:ilvl w:val="0"/>
          <w:numId w:val="8"/>
        </w:numPr>
        <w:pBdr>
          <w:top w:val="nil"/>
          <w:left w:val="nil"/>
          <w:bottom w:val="nil"/>
          <w:right w:val="nil"/>
          <w:between w:val="nil"/>
        </w:pBdr>
        <w:shd w:val="clear" w:color="auto" w:fill="FFFFFF"/>
        <w:rPr>
          <w:color w:val="000000"/>
        </w:rPr>
      </w:pPr>
      <w:r>
        <w:rPr>
          <w:color w:val="000000"/>
        </w:rPr>
        <w:t>2-factor authentication</w:t>
      </w:r>
    </w:p>
    <w:p w14:paraId="000002C4" w14:textId="77777777" w:rsidR="006643B9" w:rsidRDefault="00000000">
      <w:pPr>
        <w:numPr>
          <w:ilvl w:val="0"/>
          <w:numId w:val="8"/>
        </w:numPr>
        <w:pBdr>
          <w:top w:val="nil"/>
          <w:left w:val="nil"/>
          <w:bottom w:val="nil"/>
          <w:right w:val="nil"/>
          <w:between w:val="nil"/>
        </w:pBdr>
        <w:shd w:val="clear" w:color="auto" w:fill="FFFFFF"/>
        <w:rPr>
          <w:color w:val="000000"/>
        </w:rPr>
      </w:pPr>
      <w:r>
        <w:rPr>
          <w:color w:val="000000"/>
        </w:rPr>
        <w:t>Terms and Conditions</w:t>
      </w:r>
    </w:p>
    <w:p w14:paraId="000002C5" w14:textId="77777777" w:rsidR="006643B9" w:rsidRDefault="00000000">
      <w:pPr>
        <w:numPr>
          <w:ilvl w:val="0"/>
          <w:numId w:val="8"/>
        </w:numPr>
        <w:pBdr>
          <w:top w:val="nil"/>
          <w:left w:val="nil"/>
          <w:bottom w:val="nil"/>
          <w:right w:val="nil"/>
          <w:between w:val="nil"/>
        </w:pBdr>
        <w:shd w:val="clear" w:color="auto" w:fill="FFFFFF"/>
        <w:spacing w:after="240"/>
        <w:rPr>
          <w:color w:val="000000"/>
        </w:rPr>
      </w:pPr>
      <w:r>
        <w:rPr>
          <w:color w:val="000000"/>
        </w:rPr>
        <w:t xml:space="preserve">Information on how to update a sign in email </w:t>
      </w:r>
      <w:proofErr w:type="gramStart"/>
      <w:r>
        <w:rPr>
          <w:color w:val="000000"/>
        </w:rPr>
        <w:t>address</w:t>
      </w:r>
      <w:proofErr w:type="gramEnd"/>
    </w:p>
    <w:p w14:paraId="000002C6" w14:textId="77777777" w:rsidR="006643B9" w:rsidRDefault="00000000" w:rsidP="001B2DC8">
      <w:pPr>
        <w:pStyle w:val="Heading2"/>
      </w:pPr>
      <w:bookmarkStart w:id="165" w:name="_Toc154744488"/>
      <w:r>
        <w:t>User Access</w:t>
      </w:r>
      <w:bookmarkEnd w:id="165"/>
    </w:p>
    <w:p w14:paraId="000002C7" w14:textId="77777777" w:rsidR="006643B9" w:rsidRDefault="00000000" w:rsidP="001B2DC8">
      <w:pPr>
        <w:pStyle w:val="Heading3"/>
      </w:pPr>
      <w:bookmarkStart w:id="166" w:name="_Toc154744489"/>
      <w:r>
        <w:t>Users who have not verified their identity (LOA1)</w:t>
      </w:r>
      <w:bookmarkEnd w:id="166"/>
      <w:r>
        <w:br/>
      </w:r>
    </w:p>
    <w:p w14:paraId="000002C8" w14:textId="77777777" w:rsidR="006643B9" w:rsidRDefault="00000000">
      <w:pPr>
        <w:pBdr>
          <w:top w:val="nil"/>
          <w:left w:val="nil"/>
          <w:bottom w:val="nil"/>
          <w:right w:val="nil"/>
          <w:between w:val="nil"/>
        </w:pBdr>
        <w:shd w:val="clear" w:color="auto" w:fill="FFFFFF"/>
        <w:rPr>
          <w:color w:val="000000"/>
        </w:rPr>
      </w:pPr>
      <w:r>
        <w:rPr>
          <w:b/>
          <w:color w:val="000000"/>
        </w:rPr>
        <w:t>Account security</w:t>
      </w:r>
      <w:r>
        <w:rPr>
          <w:color w:val="000000"/>
        </w:rPr>
        <w:t xml:space="preserve"> is the one section of the profile where users can see if they have not verified their identity. On this page, they will see a prompt to confirm their identity so they can view the full profile.</w:t>
      </w:r>
    </w:p>
    <w:p w14:paraId="000002C9" w14:textId="77777777" w:rsidR="006643B9" w:rsidRDefault="006643B9">
      <w:pPr>
        <w:pBdr>
          <w:top w:val="nil"/>
          <w:left w:val="nil"/>
          <w:bottom w:val="nil"/>
          <w:right w:val="nil"/>
          <w:between w:val="nil"/>
        </w:pBdr>
        <w:shd w:val="clear" w:color="auto" w:fill="FFFFFF"/>
        <w:rPr>
          <w:color w:val="000000"/>
        </w:rPr>
      </w:pPr>
    </w:p>
    <w:p w14:paraId="000002D3" w14:textId="7F9C1CF6" w:rsidR="006643B9" w:rsidRPr="00C51898" w:rsidRDefault="00000000" w:rsidP="00C51898">
      <w:r>
        <w:rPr>
          <w:noProof/>
        </w:rPr>
        <w:drawing>
          <wp:inline distT="114300" distB="114300" distL="114300" distR="114300" wp14:anchorId="0F4E4D7C" wp14:editId="5E4B2F2A">
            <wp:extent cx="4786071" cy="2515755"/>
            <wp:effectExtent l="19050" t="19050" r="14605" b="18415"/>
            <wp:docPr id="7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29"/>
                    <a:srcRect/>
                    <a:stretch>
                      <a:fillRect/>
                    </a:stretch>
                  </pic:blipFill>
                  <pic:spPr>
                    <a:xfrm>
                      <a:off x="0" y="0"/>
                      <a:ext cx="4792223" cy="2518989"/>
                    </a:xfrm>
                    <a:prstGeom prst="rect">
                      <a:avLst/>
                    </a:prstGeom>
                    <a:ln w="12700">
                      <a:solidFill>
                        <a:srgbClr val="000000"/>
                      </a:solidFill>
                      <a:prstDash val="solid"/>
                    </a:ln>
                  </pic:spPr>
                </pic:pic>
              </a:graphicData>
            </a:graphic>
          </wp:inline>
        </w:drawing>
      </w:r>
    </w:p>
    <w:p w14:paraId="000002D4" w14:textId="231005C0" w:rsidR="006643B9" w:rsidRDefault="00000000" w:rsidP="001B2DC8">
      <w:pPr>
        <w:pStyle w:val="Heading3"/>
      </w:pPr>
      <w:bookmarkStart w:id="167" w:name="_Toc154744490"/>
      <w:r>
        <w:t>Users who have verified their identity (LOA3)</w:t>
      </w:r>
      <w:bookmarkEnd w:id="167"/>
    </w:p>
    <w:p w14:paraId="000002D6" w14:textId="0D7AF514" w:rsidR="006643B9" w:rsidRDefault="00000000">
      <w:pPr>
        <w:pBdr>
          <w:top w:val="nil"/>
          <w:left w:val="nil"/>
          <w:bottom w:val="nil"/>
          <w:right w:val="nil"/>
          <w:between w:val="nil"/>
        </w:pBdr>
        <w:shd w:val="clear" w:color="auto" w:fill="FFFFFF"/>
        <w:rPr>
          <w:color w:val="000000"/>
        </w:rPr>
      </w:pPr>
      <w:bookmarkStart w:id="168" w:name="_Hlk153874265"/>
      <w:r>
        <w:rPr>
          <w:color w:val="000000"/>
        </w:rPr>
        <w:t xml:space="preserve">People who have verified their identities on VA.gov will be able to see </w:t>
      </w:r>
      <w:r>
        <w:rPr>
          <w:b/>
          <w:color w:val="000000"/>
        </w:rPr>
        <w:t>Account settings</w:t>
      </w:r>
      <w:r>
        <w:rPr>
          <w:color w:val="000000"/>
        </w:rPr>
        <w:t xml:space="preserve"> and all the sections of the profile.</w:t>
      </w:r>
      <w:bookmarkEnd w:id="168"/>
    </w:p>
    <w:p w14:paraId="000002E7" w14:textId="2019811D" w:rsidR="006643B9" w:rsidRPr="00C51898" w:rsidRDefault="00000000" w:rsidP="00C51898">
      <w:bookmarkStart w:id="169" w:name="_heading=h.28h4qwu" w:colFirst="0" w:colLast="0"/>
      <w:bookmarkEnd w:id="169"/>
      <w:r>
        <w:rPr>
          <w:b/>
          <w:noProof/>
          <w:sz w:val="34"/>
          <w:szCs w:val="34"/>
        </w:rPr>
        <w:drawing>
          <wp:inline distT="114300" distB="114300" distL="114300" distR="114300" wp14:anchorId="60A121ED" wp14:editId="209F79E2">
            <wp:extent cx="5943600" cy="4521200"/>
            <wp:effectExtent l="12700" t="12700" r="12700" b="12700"/>
            <wp:docPr id="6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8"/>
                    <a:srcRect/>
                    <a:stretch>
                      <a:fillRect/>
                    </a:stretch>
                  </pic:blipFill>
                  <pic:spPr>
                    <a:xfrm>
                      <a:off x="0" y="0"/>
                      <a:ext cx="5943600" cy="4521200"/>
                    </a:xfrm>
                    <a:prstGeom prst="rect">
                      <a:avLst/>
                    </a:prstGeom>
                    <a:ln w="12700">
                      <a:solidFill>
                        <a:srgbClr val="000000"/>
                      </a:solidFill>
                      <a:prstDash val="solid"/>
                    </a:ln>
                  </pic:spPr>
                </pic:pic>
              </a:graphicData>
            </a:graphic>
          </wp:inline>
        </w:drawing>
      </w:r>
    </w:p>
    <w:p w14:paraId="000002E8" w14:textId="4FDEAB14" w:rsidR="006643B9" w:rsidRDefault="00000000" w:rsidP="001B2DC8">
      <w:pPr>
        <w:pStyle w:val="Heading3"/>
      </w:pPr>
      <w:bookmarkStart w:id="170" w:name="_Toc154744491"/>
      <w:r>
        <w:lastRenderedPageBreak/>
        <w:t>Users who have a block on their account</w:t>
      </w:r>
      <w:r w:rsidR="009B622A">
        <w:t>:</w:t>
      </w:r>
      <w:bookmarkEnd w:id="170"/>
    </w:p>
    <w:p w14:paraId="55A55D5D" w14:textId="055D47E9" w:rsidR="009B622A" w:rsidRPr="009B622A" w:rsidRDefault="00000000" w:rsidP="009B622A">
      <w:pPr>
        <w:shd w:val="clear" w:color="auto" w:fill="FFFFFF"/>
        <w:spacing w:after="200"/>
        <w:rPr>
          <w:b/>
        </w:rPr>
      </w:pPr>
      <w:r>
        <w:rPr>
          <w:b/>
          <w:noProof/>
          <w:sz w:val="28"/>
          <w:szCs w:val="28"/>
        </w:rPr>
        <w:drawing>
          <wp:inline distT="114300" distB="114300" distL="114300" distR="114300" wp14:anchorId="2113A573" wp14:editId="09BEF829">
            <wp:extent cx="5943600" cy="4940300"/>
            <wp:effectExtent l="12700" t="12700" r="12700" b="12700"/>
            <wp:docPr id="6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0"/>
                    <a:srcRect/>
                    <a:stretch>
                      <a:fillRect/>
                    </a:stretch>
                  </pic:blipFill>
                  <pic:spPr>
                    <a:xfrm>
                      <a:off x="0" y="0"/>
                      <a:ext cx="5943600" cy="4940300"/>
                    </a:xfrm>
                    <a:prstGeom prst="rect">
                      <a:avLst/>
                    </a:prstGeom>
                    <a:ln w="12700">
                      <a:solidFill>
                        <a:srgbClr val="000000"/>
                      </a:solidFill>
                      <a:prstDash val="solid"/>
                    </a:ln>
                  </pic:spPr>
                </pic:pic>
              </a:graphicData>
            </a:graphic>
          </wp:inline>
        </w:drawing>
      </w:r>
      <w:bookmarkStart w:id="171" w:name="_heading=h.nmf14n" w:colFirst="0" w:colLast="0"/>
      <w:bookmarkEnd w:id="171"/>
    </w:p>
    <w:p w14:paraId="000002EB" w14:textId="77777777" w:rsidR="006643B9" w:rsidRDefault="00000000" w:rsidP="001B2DC8">
      <w:pPr>
        <w:pStyle w:val="Heading2"/>
      </w:pPr>
      <w:bookmarkStart w:id="172" w:name="_Toc154744492"/>
      <w:r>
        <w:t>Navigation</w:t>
      </w:r>
      <w:bookmarkEnd w:id="172"/>
    </w:p>
    <w:p w14:paraId="000002EC" w14:textId="7D9149F7" w:rsidR="006643B9" w:rsidRDefault="00000000">
      <w:pPr>
        <w:numPr>
          <w:ilvl w:val="0"/>
          <w:numId w:val="28"/>
        </w:numPr>
        <w:pBdr>
          <w:top w:val="nil"/>
          <w:left w:val="nil"/>
          <w:bottom w:val="nil"/>
          <w:right w:val="nil"/>
          <w:between w:val="nil"/>
        </w:pBdr>
        <w:shd w:val="clear" w:color="auto" w:fill="FFFFFF"/>
        <w:spacing w:before="60"/>
        <w:rPr>
          <w:color w:val="000000"/>
        </w:rPr>
      </w:pPr>
      <w:r>
        <w:rPr>
          <w:color w:val="000000"/>
        </w:rPr>
        <w:t>Sign into VA.gov (</w:t>
      </w:r>
      <w:hyperlink r:id="rId131">
        <w:r>
          <w:rPr>
            <w:color w:val="000000"/>
            <w:u w:val="single"/>
          </w:rPr>
          <w:t>https://www.va.gov/</w:t>
        </w:r>
      </w:hyperlink>
      <w:r>
        <w:rPr>
          <w:color w:val="000000"/>
        </w:rPr>
        <w:t>).</w:t>
      </w:r>
    </w:p>
    <w:p w14:paraId="345D4063" w14:textId="77777777" w:rsidR="00C51898" w:rsidRPr="00C51898" w:rsidRDefault="00000000" w:rsidP="00C51898">
      <w:pPr>
        <w:numPr>
          <w:ilvl w:val="0"/>
          <w:numId w:val="28"/>
        </w:numPr>
        <w:pBdr>
          <w:top w:val="nil"/>
          <w:left w:val="nil"/>
          <w:bottom w:val="nil"/>
          <w:right w:val="nil"/>
          <w:between w:val="nil"/>
        </w:pBdr>
        <w:shd w:val="clear" w:color="auto" w:fill="FFFFFF"/>
        <w:rPr>
          <w:color w:val="000000"/>
        </w:rPr>
      </w:pPr>
      <w:r>
        <w:rPr>
          <w:color w:val="000000"/>
        </w:rPr>
        <w:t xml:space="preserve">Click the </w:t>
      </w:r>
      <w:r>
        <w:t>authenticated menu</w:t>
      </w:r>
      <w:r>
        <w:rPr>
          <w:color w:val="000000"/>
        </w:rPr>
        <w:t xml:space="preserve"> in the upper right corner of the screen (the user’s name) and select </w:t>
      </w:r>
      <w:r>
        <w:rPr>
          <w:b/>
          <w:color w:val="000000"/>
        </w:rPr>
        <w:t>Profile</w:t>
      </w:r>
      <w:r>
        <w:rPr>
          <w:color w:val="000000"/>
        </w:rPr>
        <w:t>.</w:t>
      </w:r>
      <w:r w:rsidR="00C51898" w:rsidRPr="00C51898">
        <w:t xml:space="preserve"> </w:t>
      </w:r>
    </w:p>
    <w:p w14:paraId="2E96B6B0" w14:textId="662D4D7F" w:rsidR="00C51898" w:rsidRPr="00C51898" w:rsidRDefault="00C51898" w:rsidP="00C51898">
      <w:pPr>
        <w:numPr>
          <w:ilvl w:val="0"/>
          <w:numId w:val="28"/>
        </w:numPr>
        <w:pBdr>
          <w:top w:val="nil"/>
          <w:left w:val="nil"/>
          <w:bottom w:val="nil"/>
          <w:right w:val="nil"/>
          <w:between w:val="nil"/>
        </w:pBdr>
        <w:shd w:val="clear" w:color="auto" w:fill="FFFFFF"/>
        <w:rPr>
          <w:color w:val="000000"/>
        </w:rPr>
      </w:pPr>
      <w:r w:rsidRPr="00C51898">
        <w:rPr>
          <w:color w:val="000000"/>
        </w:rPr>
        <w:t xml:space="preserve">A user can select </w:t>
      </w:r>
      <w:r w:rsidRPr="00C51898">
        <w:rPr>
          <w:b/>
          <w:bCs/>
          <w:color w:val="000000"/>
        </w:rPr>
        <w:t>Account security</w:t>
      </w:r>
      <w:r>
        <w:rPr>
          <w:color w:val="000000"/>
        </w:rPr>
        <w:t xml:space="preserve"> </w:t>
      </w:r>
      <w:r w:rsidRPr="00C51898">
        <w:rPr>
          <w:color w:val="000000"/>
        </w:rPr>
        <w:t xml:space="preserve">from the </w:t>
      </w:r>
      <w:hyperlink w:anchor="_Section_Overview:_Profile" w:history="1">
        <w:r w:rsidRPr="00C51898">
          <w:rPr>
            <w:rStyle w:val="Hyperlink"/>
          </w:rPr>
          <w:t>hub</w:t>
        </w:r>
      </w:hyperlink>
      <w:r w:rsidRPr="00C51898">
        <w:rPr>
          <w:color w:val="000000"/>
        </w:rPr>
        <w:t>.</w:t>
      </w:r>
    </w:p>
    <w:p w14:paraId="000002EE" w14:textId="2C31C59B" w:rsidR="006643B9" w:rsidRPr="00C51898" w:rsidRDefault="00C51898" w:rsidP="00C51898">
      <w:pPr>
        <w:numPr>
          <w:ilvl w:val="0"/>
          <w:numId w:val="28"/>
        </w:numPr>
        <w:pBdr>
          <w:top w:val="nil"/>
          <w:left w:val="nil"/>
          <w:bottom w:val="nil"/>
          <w:right w:val="nil"/>
          <w:between w:val="nil"/>
        </w:pBdr>
        <w:shd w:val="clear" w:color="auto" w:fill="FFFFFF"/>
        <w:rPr>
          <w:color w:val="000000"/>
        </w:rPr>
      </w:pPr>
      <w:r w:rsidRPr="00C51898">
        <w:rPr>
          <w:color w:val="000000"/>
        </w:rPr>
        <w:t xml:space="preserve">Alternatively, if the user has already opened another page of the </w:t>
      </w:r>
      <w:proofErr w:type="gramStart"/>
      <w:r w:rsidRPr="00C51898">
        <w:rPr>
          <w:color w:val="000000"/>
        </w:rPr>
        <w:t>profile</w:t>
      </w:r>
      <w:proofErr w:type="gramEnd"/>
      <w:r w:rsidRPr="00C51898">
        <w:rPr>
          <w:color w:val="000000"/>
        </w:rPr>
        <w:t xml:space="preserve"> they can select </w:t>
      </w:r>
      <w:r>
        <w:rPr>
          <w:b/>
          <w:color w:val="000000"/>
        </w:rPr>
        <w:t>Account security</w:t>
      </w:r>
      <w:r>
        <w:rPr>
          <w:color w:val="000000"/>
        </w:rPr>
        <w:t xml:space="preserve"> </w:t>
      </w:r>
      <w:r w:rsidRPr="00C51898">
        <w:rPr>
          <w:color w:val="000000"/>
        </w:rPr>
        <w:t>from the list on the left navigation menu.</w:t>
      </w:r>
    </w:p>
    <w:p w14:paraId="000002F1" w14:textId="77777777" w:rsidR="006643B9" w:rsidRDefault="00000000">
      <w:r>
        <w:rPr>
          <w:b/>
          <w:noProof/>
          <w:sz w:val="34"/>
          <w:szCs w:val="34"/>
        </w:rPr>
        <w:lastRenderedPageBreak/>
        <w:drawing>
          <wp:inline distT="114300" distB="114300" distL="114300" distR="114300" wp14:anchorId="7E42E607" wp14:editId="677F9007">
            <wp:extent cx="5943600" cy="4521200"/>
            <wp:effectExtent l="12700" t="12700" r="12700" b="12700"/>
            <wp:docPr id="6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8"/>
                    <a:srcRect/>
                    <a:stretch>
                      <a:fillRect/>
                    </a:stretch>
                  </pic:blipFill>
                  <pic:spPr>
                    <a:xfrm>
                      <a:off x="0" y="0"/>
                      <a:ext cx="5943600" cy="4521200"/>
                    </a:xfrm>
                    <a:prstGeom prst="rect">
                      <a:avLst/>
                    </a:prstGeom>
                    <a:ln w="12700">
                      <a:solidFill>
                        <a:srgbClr val="000000"/>
                      </a:solidFill>
                      <a:prstDash val="solid"/>
                    </a:ln>
                  </pic:spPr>
                </pic:pic>
              </a:graphicData>
            </a:graphic>
          </wp:inline>
        </w:drawing>
      </w:r>
    </w:p>
    <w:p w14:paraId="000002F2" w14:textId="77777777" w:rsidR="006643B9" w:rsidRDefault="00000000">
      <w:pPr>
        <w:pStyle w:val="Heading3"/>
        <w:pBdr>
          <w:bottom w:val="single" w:sz="6" w:space="5" w:color="EAECEF"/>
        </w:pBdr>
        <w:shd w:val="clear" w:color="auto" w:fill="FFFFFF"/>
        <w:spacing w:before="360" w:after="240"/>
        <w:ind w:left="-300"/>
      </w:pPr>
      <w:bookmarkStart w:id="173" w:name="_heading=h.37m2jsg" w:colFirst="0" w:colLast="0"/>
      <w:bookmarkEnd w:id="173"/>
      <w:r>
        <w:br w:type="page"/>
      </w:r>
    </w:p>
    <w:p w14:paraId="000002F3" w14:textId="77777777" w:rsidR="006643B9" w:rsidRDefault="00000000" w:rsidP="001B2DC8">
      <w:pPr>
        <w:pStyle w:val="Heading2"/>
      </w:pPr>
      <w:bookmarkStart w:id="174" w:name="_Toc154744493"/>
      <w:r>
        <w:lastRenderedPageBreak/>
        <w:t>Functionality</w:t>
      </w:r>
      <w:bookmarkEnd w:id="174"/>
    </w:p>
    <w:p w14:paraId="000002F4" w14:textId="0C768874" w:rsidR="006643B9" w:rsidRDefault="00000000" w:rsidP="001B2DC8">
      <w:pPr>
        <w:pStyle w:val="Heading3"/>
      </w:pPr>
      <w:bookmarkStart w:id="175" w:name="_Toc154744494"/>
      <w:r>
        <w:t>Verifying identity</w:t>
      </w:r>
      <w:bookmarkEnd w:id="175"/>
    </w:p>
    <w:p w14:paraId="000002F5" w14:textId="77777777" w:rsidR="006643B9" w:rsidRDefault="00000000">
      <w:pPr>
        <w:pBdr>
          <w:top w:val="nil"/>
          <w:left w:val="nil"/>
          <w:bottom w:val="nil"/>
          <w:right w:val="nil"/>
          <w:between w:val="nil"/>
        </w:pBdr>
        <w:shd w:val="clear" w:color="auto" w:fill="FFFFFF"/>
        <w:rPr>
          <w:color w:val="000000"/>
        </w:rPr>
      </w:pPr>
      <w:r>
        <w:rPr>
          <w:color w:val="000000"/>
        </w:rPr>
        <w:t xml:space="preserve">If a user has not verified their identity (LOA1), they will only have access to a limited version of the </w:t>
      </w:r>
      <w:r>
        <w:rPr>
          <w:b/>
          <w:color w:val="000000"/>
        </w:rPr>
        <w:t>Account Security</w:t>
      </w:r>
      <w:r>
        <w:rPr>
          <w:color w:val="000000"/>
        </w:rPr>
        <w:t xml:space="preserve"> page. For a user to have access to the rest of the profile, they must verify their identity.</w:t>
      </w:r>
    </w:p>
    <w:p w14:paraId="000002F6" w14:textId="77777777" w:rsidR="006643B9" w:rsidRDefault="006643B9">
      <w:pPr>
        <w:pBdr>
          <w:top w:val="nil"/>
          <w:left w:val="nil"/>
          <w:bottom w:val="nil"/>
          <w:right w:val="nil"/>
          <w:between w:val="nil"/>
        </w:pBdr>
        <w:shd w:val="clear" w:color="auto" w:fill="FFFFFF"/>
      </w:pPr>
    </w:p>
    <w:p w14:paraId="000002F7" w14:textId="77777777" w:rsidR="006643B9" w:rsidRDefault="00000000">
      <w:pPr>
        <w:pBdr>
          <w:top w:val="nil"/>
          <w:left w:val="nil"/>
          <w:bottom w:val="nil"/>
          <w:right w:val="nil"/>
          <w:between w:val="nil"/>
        </w:pBdr>
        <w:shd w:val="clear" w:color="auto" w:fill="FFFFFF"/>
        <w:rPr>
          <w:color w:val="000000"/>
        </w:rPr>
      </w:pPr>
      <w:r>
        <w:rPr>
          <w:color w:val="000000"/>
        </w:rPr>
        <w:t>To do so, they will need to click on the green button, “</w:t>
      </w:r>
      <w:r>
        <w:rPr>
          <w:b/>
          <w:color w:val="000000"/>
        </w:rPr>
        <w:t xml:space="preserve">Verify your identity.” </w:t>
      </w:r>
      <w:r>
        <w:rPr>
          <w:color w:val="000000"/>
        </w:rPr>
        <w:t>(</w:t>
      </w:r>
      <w:hyperlink r:id="rId132">
        <w:r>
          <w:rPr>
            <w:color w:val="000000"/>
            <w:u w:val="single"/>
          </w:rPr>
          <w:t>https://va.gov/verify/</w:t>
        </w:r>
      </w:hyperlink>
      <w:r>
        <w:rPr>
          <w:color w:val="000000"/>
        </w:rPr>
        <w:t>)</w:t>
      </w:r>
      <w:r>
        <w:rPr>
          <w:b/>
          <w:color w:val="000000"/>
        </w:rPr>
        <w:t xml:space="preserve">. </w:t>
      </w:r>
      <w:r>
        <w:rPr>
          <w:color w:val="000000"/>
        </w:rPr>
        <w:t>This will take them through a flow to verify their identity. This is a one-time process that should only take about 5–10 minutes.</w:t>
      </w:r>
      <w:r>
        <w:rPr>
          <w:color w:val="000000"/>
        </w:rPr>
        <w:br/>
      </w:r>
    </w:p>
    <w:p w14:paraId="000002F8" w14:textId="77777777" w:rsidR="006643B9" w:rsidRDefault="00000000">
      <w:pPr>
        <w:pBdr>
          <w:top w:val="nil"/>
          <w:left w:val="nil"/>
          <w:bottom w:val="nil"/>
          <w:right w:val="nil"/>
          <w:between w:val="nil"/>
        </w:pBdr>
        <w:shd w:val="clear" w:color="auto" w:fill="FFFFFF"/>
        <w:jc w:val="center"/>
        <w:rPr>
          <w:color w:val="000000"/>
        </w:rPr>
      </w:pPr>
      <w:r>
        <w:rPr>
          <w:noProof/>
          <w:color w:val="000000"/>
        </w:rPr>
        <w:drawing>
          <wp:inline distT="0" distB="0" distL="0" distR="0" wp14:anchorId="23C5558E" wp14:editId="646FE979">
            <wp:extent cx="5195888" cy="3667685"/>
            <wp:effectExtent l="12700" t="12700" r="12700" b="12700"/>
            <wp:docPr id="64" name="image53.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A screenshot of a cell phone&#10;&#10;Description automatically generated"/>
                    <pic:cNvPicPr preferRelativeResize="0"/>
                  </pic:nvPicPr>
                  <pic:blipFill>
                    <a:blip r:embed="rId133"/>
                    <a:srcRect/>
                    <a:stretch>
                      <a:fillRect/>
                    </a:stretch>
                  </pic:blipFill>
                  <pic:spPr>
                    <a:xfrm>
                      <a:off x="0" y="0"/>
                      <a:ext cx="5195888" cy="3667685"/>
                    </a:xfrm>
                    <a:prstGeom prst="rect">
                      <a:avLst/>
                    </a:prstGeom>
                    <a:ln w="12700">
                      <a:solidFill>
                        <a:srgbClr val="666666"/>
                      </a:solidFill>
                      <a:prstDash val="solid"/>
                    </a:ln>
                  </pic:spPr>
                </pic:pic>
              </a:graphicData>
            </a:graphic>
          </wp:inline>
        </w:drawing>
      </w:r>
    </w:p>
    <w:p w14:paraId="000002F9" w14:textId="77777777" w:rsidR="006643B9" w:rsidRDefault="00000000">
      <w:pPr>
        <w:pBdr>
          <w:top w:val="nil"/>
          <w:left w:val="nil"/>
          <w:bottom w:val="nil"/>
          <w:right w:val="nil"/>
          <w:between w:val="nil"/>
        </w:pBdr>
        <w:shd w:val="clear" w:color="auto" w:fill="FFFFFF"/>
        <w:spacing w:after="240"/>
        <w:rPr>
          <w:color w:val="000000"/>
        </w:rPr>
      </w:pPr>
      <w:r>
        <w:rPr>
          <w:b/>
          <w:color w:val="000000"/>
        </w:rPr>
        <w:t>Note</w:t>
      </w:r>
      <w:r>
        <w:rPr>
          <w:color w:val="000000"/>
        </w:rPr>
        <w:t>: To go through the identity verification process, a user must have the following:</w:t>
      </w:r>
    </w:p>
    <w:p w14:paraId="000002FA" w14:textId="77777777" w:rsidR="006643B9" w:rsidRDefault="00000000">
      <w:pPr>
        <w:numPr>
          <w:ilvl w:val="0"/>
          <w:numId w:val="36"/>
        </w:numPr>
        <w:pBdr>
          <w:top w:val="nil"/>
          <w:left w:val="nil"/>
          <w:bottom w:val="nil"/>
          <w:right w:val="nil"/>
          <w:between w:val="nil"/>
        </w:pBdr>
        <w:shd w:val="clear" w:color="auto" w:fill="FFFFFF"/>
        <w:rPr>
          <w:color w:val="000000"/>
        </w:rPr>
      </w:pPr>
      <w:r>
        <w:rPr>
          <w:color w:val="000000"/>
        </w:rPr>
        <w:t>A smartphone (or a landline or mobile phone and a computer with an Internet connection)</w:t>
      </w:r>
    </w:p>
    <w:p w14:paraId="000002FB" w14:textId="77777777" w:rsidR="006643B9" w:rsidRDefault="00000000">
      <w:pPr>
        <w:numPr>
          <w:ilvl w:val="0"/>
          <w:numId w:val="36"/>
        </w:numPr>
        <w:pBdr>
          <w:top w:val="nil"/>
          <w:left w:val="nil"/>
          <w:bottom w:val="nil"/>
          <w:right w:val="nil"/>
          <w:between w:val="nil"/>
        </w:pBdr>
        <w:shd w:val="clear" w:color="auto" w:fill="FFFFFF"/>
        <w:rPr>
          <w:color w:val="000000"/>
        </w:rPr>
      </w:pPr>
      <w:r>
        <w:rPr>
          <w:color w:val="000000"/>
        </w:rPr>
        <w:t xml:space="preserve">Their Social Security </w:t>
      </w:r>
      <w:proofErr w:type="gramStart"/>
      <w:r>
        <w:rPr>
          <w:color w:val="000000"/>
        </w:rPr>
        <w:t>number</w:t>
      </w:r>
      <w:proofErr w:type="gramEnd"/>
    </w:p>
    <w:p w14:paraId="000002FC" w14:textId="77777777" w:rsidR="006643B9" w:rsidRDefault="00000000">
      <w:pPr>
        <w:numPr>
          <w:ilvl w:val="0"/>
          <w:numId w:val="36"/>
        </w:numPr>
        <w:pBdr>
          <w:top w:val="nil"/>
          <w:left w:val="nil"/>
          <w:bottom w:val="nil"/>
          <w:right w:val="nil"/>
          <w:between w:val="nil"/>
        </w:pBdr>
        <w:shd w:val="clear" w:color="auto" w:fill="FFFFFF"/>
        <w:spacing w:after="240"/>
        <w:rPr>
          <w:color w:val="000000"/>
        </w:rPr>
      </w:pPr>
      <w:r>
        <w:rPr>
          <w:color w:val="000000"/>
        </w:rPr>
        <w:t>A digital image of their driver’s license or passport</w:t>
      </w:r>
    </w:p>
    <w:p w14:paraId="000002FD" w14:textId="303D6A42" w:rsidR="006643B9" w:rsidRDefault="00000000">
      <w:pPr>
        <w:pBdr>
          <w:top w:val="nil"/>
          <w:left w:val="nil"/>
          <w:bottom w:val="nil"/>
          <w:right w:val="nil"/>
          <w:between w:val="nil"/>
        </w:pBdr>
        <w:shd w:val="clear" w:color="auto" w:fill="FFFFFF"/>
        <w:rPr>
          <w:color w:val="000000"/>
        </w:rPr>
      </w:pPr>
      <w:r>
        <w:rPr>
          <w:color w:val="000000"/>
        </w:rPr>
        <w:t xml:space="preserve">If a user does not have an image of their driver’s license or passport, they must have the ability to answer certain questions based on private and public data (like their credit report or </w:t>
      </w:r>
      <w:r>
        <w:t>m</w:t>
      </w:r>
      <w:r>
        <w:rPr>
          <w:color w:val="000000"/>
        </w:rPr>
        <w:t>ortgage history).</w:t>
      </w:r>
    </w:p>
    <w:p w14:paraId="000002FE" w14:textId="77777777" w:rsidR="006643B9" w:rsidRDefault="00000000">
      <w:pPr>
        <w:pBdr>
          <w:top w:val="nil"/>
          <w:left w:val="nil"/>
          <w:bottom w:val="nil"/>
          <w:right w:val="nil"/>
          <w:between w:val="nil"/>
        </w:pBdr>
        <w:shd w:val="clear" w:color="auto" w:fill="FFFFFF"/>
        <w:spacing w:after="240"/>
        <w:rPr>
          <w:color w:val="000000"/>
        </w:rPr>
      </w:pPr>
      <w:r>
        <w:rPr>
          <w:color w:val="000000"/>
        </w:rPr>
        <w:t>If a user has already verified their identity, they will see the following message and no further action is required.</w:t>
      </w:r>
    </w:p>
    <w:p w14:paraId="00000301" w14:textId="6D1C34CA" w:rsidR="006643B9" w:rsidRPr="001B2DC8" w:rsidRDefault="00000000">
      <w:r>
        <w:rPr>
          <w:b/>
          <w:noProof/>
          <w:sz w:val="34"/>
          <w:szCs w:val="34"/>
        </w:rPr>
        <w:lastRenderedPageBreak/>
        <w:drawing>
          <wp:inline distT="114300" distB="114300" distL="114300" distR="114300" wp14:anchorId="345CAC56" wp14:editId="624C2FDD">
            <wp:extent cx="5943600" cy="4521200"/>
            <wp:effectExtent l="12700" t="12700" r="12700" b="12700"/>
            <wp:docPr id="9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8"/>
                    <a:srcRect/>
                    <a:stretch>
                      <a:fillRect/>
                    </a:stretch>
                  </pic:blipFill>
                  <pic:spPr>
                    <a:xfrm>
                      <a:off x="0" y="0"/>
                      <a:ext cx="5943600" cy="4521200"/>
                    </a:xfrm>
                    <a:prstGeom prst="rect">
                      <a:avLst/>
                    </a:prstGeom>
                    <a:ln w="12700">
                      <a:solidFill>
                        <a:srgbClr val="000000"/>
                      </a:solidFill>
                      <a:prstDash val="solid"/>
                    </a:ln>
                  </pic:spPr>
                </pic:pic>
              </a:graphicData>
            </a:graphic>
          </wp:inline>
        </w:drawing>
      </w:r>
      <w:r>
        <w:br w:type="page"/>
      </w:r>
    </w:p>
    <w:p w14:paraId="00000302" w14:textId="77777777" w:rsidR="006643B9" w:rsidRDefault="00000000" w:rsidP="001B2DC8">
      <w:pPr>
        <w:pStyle w:val="Heading3"/>
      </w:pPr>
      <w:bookmarkStart w:id="176" w:name="_Toc154744495"/>
      <w:r>
        <w:lastRenderedPageBreak/>
        <w:t>2-factor authentication (2FA)</w:t>
      </w:r>
      <w:bookmarkEnd w:id="176"/>
    </w:p>
    <w:p w14:paraId="00000303" w14:textId="77777777" w:rsidR="006643B9" w:rsidRDefault="00000000">
      <w:pPr>
        <w:shd w:val="clear" w:color="auto" w:fill="FFFFFF"/>
      </w:pPr>
      <w:r>
        <w:t xml:space="preserve">2-factor authentication adds an extra layer of security to help make sure only a user can access their account—even if someone else gets their password. If a user has not set up 2-factor authentication, they will need to click on the link that says </w:t>
      </w:r>
      <w:r>
        <w:rPr>
          <w:b/>
        </w:rPr>
        <w:t xml:space="preserve">Set up 2-factor authentication </w:t>
      </w:r>
      <w:r>
        <w:t>and go through the flow. A user does not need to have 2FA set up to see the rest of the profile.</w:t>
      </w:r>
      <w:r>
        <w:br/>
      </w:r>
    </w:p>
    <w:p w14:paraId="00000304" w14:textId="77777777" w:rsidR="006643B9" w:rsidRDefault="00000000">
      <w:pPr>
        <w:shd w:val="clear" w:color="auto" w:fill="FFFFFF"/>
        <w:spacing w:after="200"/>
        <w:jc w:val="center"/>
      </w:pPr>
      <w:r>
        <w:rPr>
          <w:noProof/>
        </w:rPr>
        <w:drawing>
          <wp:inline distT="114300" distB="114300" distL="114300" distR="114300" wp14:anchorId="1FD51C36" wp14:editId="4DA7FECF">
            <wp:extent cx="5943600" cy="4064000"/>
            <wp:effectExtent l="12700" t="12700" r="12700" b="12700"/>
            <wp:docPr id="10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34"/>
                    <a:srcRect/>
                    <a:stretch>
                      <a:fillRect/>
                    </a:stretch>
                  </pic:blipFill>
                  <pic:spPr>
                    <a:xfrm>
                      <a:off x="0" y="0"/>
                      <a:ext cx="5943600" cy="4064000"/>
                    </a:xfrm>
                    <a:prstGeom prst="rect">
                      <a:avLst/>
                    </a:prstGeom>
                    <a:ln w="12700">
                      <a:solidFill>
                        <a:srgbClr val="000000"/>
                      </a:solidFill>
                      <a:prstDash val="solid"/>
                    </a:ln>
                  </pic:spPr>
                </pic:pic>
              </a:graphicData>
            </a:graphic>
          </wp:inline>
        </w:drawing>
      </w:r>
    </w:p>
    <w:p w14:paraId="00000305" w14:textId="77777777" w:rsidR="006643B9" w:rsidRDefault="00000000">
      <w:pPr>
        <w:shd w:val="clear" w:color="auto" w:fill="FFFFFF"/>
        <w:spacing w:after="200"/>
      </w:pPr>
      <w:r>
        <w:t>If a user has already set up 2FA, they will see the following message. No further action is required.</w:t>
      </w:r>
    </w:p>
    <w:p w14:paraId="00000306" w14:textId="77777777" w:rsidR="006643B9" w:rsidRDefault="00000000">
      <w:pPr>
        <w:shd w:val="clear" w:color="auto" w:fill="FFFFFF"/>
        <w:jc w:val="center"/>
        <w:rPr>
          <w:b/>
        </w:rPr>
      </w:pPr>
      <w:r>
        <w:rPr>
          <w:b/>
          <w:noProof/>
        </w:rPr>
        <w:lastRenderedPageBreak/>
        <w:drawing>
          <wp:inline distT="114300" distB="114300" distL="114300" distR="114300" wp14:anchorId="40E73812" wp14:editId="015EE176">
            <wp:extent cx="5943600" cy="4025900"/>
            <wp:effectExtent l="12700" t="12700" r="12700" b="12700"/>
            <wp:docPr id="10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35"/>
                    <a:srcRect/>
                    <a:stretch>
                      <a:fillRect/>
                    </a:stretch>
                  </pic:blipFill>
                  <pic:spPr>
                    <a:xfrm>
                      <a:off x="0" y="0"/>
                      <a:ext cx="5943600" cy="4025900"/>
                    </a:xfrm>
                    <a:prstGeom prst="rect">
                      <a:avLst/>
                    </a:prstGeom>
                    <a:ln w="12700">
                      <a:solidFill>
                        <a:srgbClr val="000000"/>
                      </a:solidFill>
                      <a:prstDash val="solid"/>
                    </a:ln>
                  </pic:spPr>
                </pic:pic>
              </a:graphicData>
            </a:graphic>
          </wp:inline>
        </w:drawing>
      </w:r>
    </w:p>
    <w:p w14:paraId="0000030F" w14:textId="79DEA4AC" w:rsidR="006643B9" w:rsidRPr="001B2DC8" w:rsidRDefault="006643B9"/>
    <w:p w14:paraId="79ECDAC0" w14:textId="77777777" w:rsidR="001B2DC8" w:rsidRDefault="00000000" w:rsidP="001B2DC8">
      <w:pPr>
        <w:pStyle w:val="Heading3"/>
      </w:pPr>
      <w:bookmarkStart w:id="177" w:name="_Toc154744496"/>
      <w:r>
        <w:t>Sign in email address</w:t>
      </w:r>
      <w:bookmarkEnd w:id="177"/>
    </w:p>
    <w:p w14:paraId="00000311" w14:textId="574B2C3C" w:rsidR="006643B9" w:rsidRDefault="00000000">
      <w:pPr>
        <w:shd w:val="clear" w:color="auto" w:fill="FFFFFF"/>
      </w:pPr>
      <w:r>
        <w:t xml:space="preserve">The email used to sign in cannot be changed from the profile. If a user would like to update the email they use to sign in, they should click on the link to go to the website where they manage their account (either </w:t>
      </w:r>
      <w:r>
        <w:rPr>
          <w:b/>
        </w:rPr>
        <w:t xml:space="preserve">Login.gov, DS Logon, </w:t>
      </w:r>
      <w:proofErr w:type="spellStart"/>
      <w:r>
        <w:rPr>
          <w:b/>
        </w:rPr>
        <w:t>MyHealtheVet</w:t>
      </w:r>
      <w:proofErr w:type="spellEnd"/>
      <w:r>
        <w:rPr>
          <w:b/>
        </w:rPr>
        <w:t>, or ID.me</w:t>
      </w:r>
      <w:r>
        <w:t>).</w:t>
      </w:r>
    </w:p>
    <w:p w14:paraId="00000312" w14:textId="77777777" w:rsidR="006643B9" w:rsidRDefault="006643B9">
      <w:pPr>
        <w:shd w:val="clear" w:color="auto" w:fill="FFFFFF"/>
      </w:pPr>
    </w:p>
    <w:p w14:paraId="00000313" w14:textId="77777777" w:rsidR="006643B9" w:rsidRDefault="00000000">
      <w:pPr>
        <w:shd w:val="clear" w:color="auto" w:fill="FFFFFF"/>
      </w:pPr>
      <w:r>
        <w:rPr>
          <w:noProof/>
        </w:rPr>
        <w:lastRenderedPageBreak/>
        <w:drawing>
          <wp:inline distT="114300" distB="114300" distL="114300" distR="114300" wp14:anchorId="2FFC13F5" wp14:editId="7496584C">
            <wp:extent cx="5943600" cy="3911600"/>
            <wp:effectExtent l="12700" t="12700" r="12700" b="12700"/>
            <wp:docPr id="10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36"/>
                    <a:srcRect/>
                    <a:stretch>
                      <a:fillRect/>
                    </a:stretch>
                  </pic:blipFill>
                  <pic:spPr>
                    <a:xfrm>
                      <a:off x="0" y="0"/>
                      <a:ext cx="5943600" cy="3911600"/>
                    </a:xfrm>
                    <a:prstGeom prst="rect">
                      <a:avLst/>
                    </a:prstGeom>
                    <a:ln w="12700">
                      <a:solidFill>
                        <a:srgbClr val="000000"/>
                      </a:solidFill>
                      <a:prstDash val="solid"/>
                    </a:ln>
                  </pic:spPr>
                </pic:pic>
              </a:graphicData>
            </a:graphic>
          </wp:inline>
        </w:drawing>
      </w:r>
    </w:p>
    <w:p w14:paraId="00000314" w14:textId="77777777" w:rsidR="006643B9" w:rsidRDefault="00000000">
      <w:pPr>
        <w:rPr>
          <w:b/>
          <w:sz w:val="34"/>
          <w:szCs w:val="34"/>
        </w:rPr>
      </w:pPr>
      <w:bookmarkStart w:id="178" w:name="_heading=h.46r0co2" w:colFirst="0" w:colLast="0"/>
      <w:bookmarkEnd w:id="178"/>
      <w:r>
        <w:br w:type="page"/>
      </w:r>
    </w:p>
    <w:p w14:paraId="00000315" w14:textId="77777777" w:rsidR="006643B9" w:rsidRDefault="00000000" w:rsidP="001B2DC8">
      <w:pPr>
        <w:pStyle w:val="Heading2"/>
      </w:pPr>
      <w:bookmarkStart w:id="179" w:name="_Toc154744497"/>
      <w:r>
        <w:lastRenderedPageBreak/>
        <w:t>Major Issues and Error Messages</w:t>
      </w:r>
      <w:bookmarkEnd w:id="179"/>
      <w:r>
        <w:t xml:space="preserve"> </w:t>
      </w:r>
    </w:p>
    <w:p w14:paraId="00000316" w14:textId="77777777" w:rsidR="006643B9" w:rsidRDefault="00000000" w:rsidP="001B2DC8">
      <w:pPr>
        <w:pStyle w:val="Heading3"/>
      </w:pPr>
      <w:bookmarkStart w:id="180" w:name="_Toc154744498"/>
      <w:r>
        <w:t>User has not verified their identity (LOA1)</w:t>
      </w:r>
      <w:bookmarkEnd w:id="180"/>
    </w:p>
    <w:p w14:paraId="00000317" w14:textId="77777777" w:rsidR="006643B9" w:rsidRDefault="00000000">
      <w:r>
        <w:t xml:space="preserve">If a user </w:t>
      </w:r>
      <w:proofErr w:type="gramStart"/>
      <w:r>
        <w:t>is</w:t>
      </w:r>
      <w:proofErr w:type="gramEnd"/>
      <w:r>
        <w:t xml:space="preserve"> signed in but has not verified their identity (LOA1), they will see this screen. To have full access to the profile, a user must verify their identity.</w:t>
      </w:r>
    </w:p>
    <w:p w14:paraId="00000318" w14:textId="77777777" w:rsidR="006643B9" w:rsidRDefault="00000000">
      <w:pPr>
        <w:spacing w:after="200"/>
        <w:rPr>
          <w:b/>
        </w:rPr>
      </w:pPr>
      <w:r>
        <w:br/>
        <w:t xml:space="preserve">Click on the link that says </w:t>
      </w:r>
      <w:r>
        <w:rPr>
          <w:b/>
        </w:rPr>
        <w:t xml:space="preserve">Verify your identity </w:t>
      </w:r>
      <w:r>
        <w:t>(</w:t>
      </w:r>
      <w:hyperlink r:id="rId137">
        <w:r>
          <w:rPr>
            <w:u w:val="single"/>
          </w:rPr>
          <w:t>https://va.gov/verify/</w:t>
        </w:r>
      </w:hyperlink>
      <w:r>
        <w:t>)</w:t>
      </w:r>
      <w:r>
        <w:rPr>
          <w:b/>
        </w:rPr>
        <w:t xml:space="preserve">. </w:t>
      </w:r>
      <w:r>
        <w:t>The user will need to verify their identity before they can access their profile.</w:t>
      </w:r>
    </w:p>
    <w:p w14:paraId="00000319" w14:textId="77777777" w:rsidR="006643B9" w:rsidRDefault="00000000">
      <w:pPr>
        <w:spacing w:before="60" w:after="200"/>
        <w:rPr>
          <w:b/>
        </w:rPr>
      </w:pPr>
      <w:r>
        <w:rPr>
          <w:b/>
          <w:noProof/>
        </w:rPr>
        <w:drawing>
          <wp:inline distT="114300" distB="114300" distL="114300" distR="114300" wp14:anchorId="46C64D17" wp14:editId="408835C2">
            <wp:extent cx="5943600" cy="2489200"/>
            <wp:effectExtent l="12700" t="12700" r="12700" b="12700"/>
            <wp:docPr id="10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38"/>
                    <a:srcRect/>
                    <a:stretch>
                      <a:fillRect/>
                    </a:stretch>
                  </pic:blipFill>
                  <pic:spPr>
                    <a:xfrm>
                      <a:off x="0" y="0"/>
                      <a:ext cx="5943600" cy="2489200"/>
                    </a:xfrm>
                    <a:prstGeom prst="rect">
                      <a:avLst/>
                    </a:prstGeom>
                    <a:ln w="12700">
                      <a:solidFill>
                        <a:srgbClr val="000000"/>
                      </a:solidFill>
                      <a:prstDash val="solid"/>
                    </a:ln>
                  </pic:spPr>
                </pic:pic>
              </a:graphicData>
            </a:graphic>
          </wp:inline>
        </w:drawing>
      </w:r>
    </w:p>
    <w:p w14:paraId="0000031A" w14:textId="77777777" w:rsidR="006643B9" w:rsidRDefault="00000000" w:rsidP="001B2DC8">
      <w:pPr>
        <w:pStyle w:val="Heading3"/>
      </w:pPr>
      <w:bookmarkStart w:id="181" w:name="_Toc154744499"/>
      <w:r>
        <w:t xml:space="preserve">User information doesn’t match our Veteran </w:t>
      </w:r>
      <w:proofErr w:type="gramStart"/>
      <w:r>
        <w:t>records</w:t>
      </w:r>
      <w:bookmarkEnd w:id="181"/>
      <w:proofErr w:type="gramEnd"/>
    </w:p>
    <w:p w14:paraId="0000031B" w14:textId="77777777" w:rsidR="006643B9" w:rsidRDefault="00000000">
      <w:pPr>
        <w:spacing w:before="60"/>
      </w:pPr>
      <w:r>
        <w:t>There is the chance that we won’t be able to match a user’s information with our Veteran records. In this case, a user will not have access to their profile until their records can be</w:t>
      </w:r>
      <w:r>
        <w:rPr>
          <w:rFonts w:ascii="Roboto" w:eastAsia="Roboto" w:hAnsi="Roboto" w:cs="Roboto"/>
          <w:sz w:val="21"/>
          <w:szCs w:val="21"/>
          <w:highlight w:val="white"/>
        </w:rPr>
        <w:t xml:space="preserve"> matched or updated</w:t>
      </w:r>
      <w:r>
        <w:t>.</w:t>
      </w:r>
    </w:p>
    <w:p w14:paraId="0000031C" w14:textId="77777777" w:rsidR="006643B9" w:rsidRDefault="006643B9">
      <w:pPr>
        <w:spacing w:before="60"/>
      </w:pPr>
    </w:p>
    <w:p w14:paraId="0000031D" w14:textId="77777777" w:rsidR="006643B9" w:rsidRDefault="00000000">
      <w:pPr>
        <w:spacing w:before="60"/>
      </w:pPr>
      <w:r>
        <w:t xml:space="preserve">The user does not need to do anything to resolve this. They can return to the page later to check this status. </w:t>
      </w:r>
    </w:p>
    <w:p w14:paraId="0000031E" w14:textId="77777777" w:rsidR="006643B9" w:rsidRDefault="006643B9">
      <w:pPr>
        <w:spacing w:before="60"/>
      </w:pPr>
    </w:p>
    <w:p w14:paraId="0000031F" w14:textId="77777777" w:rsidR="006643B9" w:rsidRDefault="00000000">
      <w:pPr>
        <w:spacing w:before="60"/>
        <w:jc w:val="center"/>
        <w:rPr>
          <w:b/>
          <w:sz w:val="40"/>
          <w:szCs w:val="40"/>
        </w:rPr>
      </w:pPr>
      <w:bookmarkStart w:id="182" w:name="_heading=h.csf59y3oa036" w:colFirst="0" w:colLast="0"/>
      <w:bookmarkEnd w:id="182"/>
      <w:r>
        <w:rPr>
          <w:b/>
          <w:noProof/>
          <w:sz w:val="40"/>
          <w:szCs w:val="40"/>
        </w:rPr>
        <w:drawing>
          <wp:inline distT="114300" distB="114300" distL="114300" distR="114300" wp14:anchorId="44833B7A" wp14:editId="798D95A7">
            <wp:extent cx="5943600" cy="1790700"/>
            <wp:effectExtent l="12700" t="12700" r="12700" b="12700"/>
            <wp:docPr id="10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39"/>
                    <a:srcRect/>
                    <a:stretch>
                      <a:fillRect/>
                    </a:stretch>
                  </pic:blipFill>
                  <pic:spPr>
                    <a:xfrm>
                      <a:off x="0" y="0"/>
                      <a:ext cx="5943600" cy="1790700"/>
                    </a:xfrm>
                    <a:prstGeom prst="rect">
                      <a:avLst/>
                    </a:prstGeom>
                    <a:ln w="12700">
                      <a:solidFill>
                        <a:srgbClr val="000000"/>
                      </a:solidFill>
                      <a:prstDash val="solid"/>
                    </a:ln>
                  </pic:spPr>
                </pic:pic>
              </a:graphicData>
            </a:graphic>
          </wp:inline>
        </w:drawing>
      </w:r>
    </w:p>
    <w:p w14:paraId="00000320" w14:textId="77777777" w:rsidR="006643B9" w:rsidRDefault="006643B9">
      <w:pPr>
        <w:shd w:val="clear" w:color="auto" w:fill="FFFFFF"/>
        <w:rPr>
          <w:b/>
        </w:rPr>
      </w:pPr>
    </w:p>
    <w:p w14:paraId="00000322" w14:textId="3A5D8602" w:rsidR="006643B9" w:rsidRDefault="00000000" w:rsidP="00C51898">
      <w:pPr>
        <w:pStyle w:val="Heading3"/>
      </w:pPr>
      <w:bookmarkStart w:id="183" w:name="_Toc154744500"/>
      <w:r>
        <w:t xml:space="preserve">User information cannot be </w:t>
      </w:r>
      <w:proofErr w:type="gramStart"/>
      <w:r>
        <w:t>accessed</w:t>
      </w:r>
      <w:bookmarkEnd w:id="183"/>
      <w:proofErr w:type="gramEnd"/>
    </w:p>
    <w:p w14:paraId="00000323" w14:textId="77777777" w:rsidR="006643B9" w:rsidRDefault="00000000">
      <w:pPr>
        <w:shd w:val="clear" w:color="auto" w:fill="FFFFFF"/>
      </w:pPr>
      <w:r>
        <w:t xml:space="preserve">There is a chance that a general error will </w:t>
      </w:r>
      <w:proofErr w:type="gramStart"/>
      <w:r>
        <w:t>occur</w:t>
      </w:r>
      <w:proofErr w:type="gramEnd"/>
      <w:r>
        <w:t xml:space="preserve"> and we temporarily won’t be able to access records. </w:t>
      </w:r>
    </w:p>
    <w:p w14:paraId="00000324" w14:textId="77777777" w:rsidR="006643B9" w:rsidRDefault="006643B9">
      <w:pPr>
        <w:shd w:val="clear" w:color="auto" w:fill="FFFFFF"/>
      </w:pPr>
    </w:p>
    <w:p w14:paraId="00000325" w14:textId="77777777" w:rsidR="006643B9" w:rsidRDefault="00000000">
      <w:pPr>
        <w:shd w:val="clear" w:color="auto" w:fill="FFFFFF"/>
      </w:pPr>
      <w:r>
        <w:t>The user does not need to do anything to resolve this and can check back later.</w:t>
      </w:r>
    </w:p>
    <w:p w14:paraId="00000326" w14:textId="77777777" w:rsidR="006643B9" w:rsidRDefault="006643B9">
      <w:pPr>
        <w:shd w:val="clear" w:color="auto" w:fill="FFFFFF"/>
      </w:pPr>
    </w:p>
    <w:p w14:paraId="569E5899" w14:textId="0DC57F26" w:rsidR="001B2DC8" w:rsidRPr="001B2DC8" w:rsidRDefault="00000000" w:rsidP="001B2DC8">
      <w:pPr>
        <w:spacing w:line="276"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14:anchorId="47B31BCF" wp14:editId="3D3E9CA8">
            <wp:extent cx="5943600" cy="1612900"/>
            <wp:effectExtent l="12700" t="12700" r="12700" b="12700"/>
            <wp:docPr id="2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0"/>
                    <a:srcRect/>
                    <a:stretch>
                      <a:fillRect/>
                    </a:stretch>
                  </pic:blipFill>
                  <pic:spPr>
                    <a:xfrm>
                      <a:off x="0" y="0"/>
                      <a:ext cx="5943600" cy="1612900"/>
                    </a:xfrm>
                    <a:prstGeom prst="rect">
                      <a:avLst/>
                    </a:prstGeom>
                    <a:ln w="12700">
                      <a:solidFill>
                        <a:srgbClr val="000000"/>
                      </a:solidFill>
                      <a:prstDash val="solid"/>
                    </a:ln>
                  </pic:spPr>
                </pic:pic>
              </a:graphicData>
            </a:graphic>
          </wp:inline>
        </w:drawing>
      </w:r>
    </w:p>
    <w:p w14:paraId="0B9AE3B4" w14:textId="77777777" w:rsidR="001B2DC8" w:rsidRDefault="001B2DC8">
      <w:pPr>
        <w:rPr>
          <w:color w:val="2F5496"/>
          <w:sz w:val="32"/>
          <w:szCs w:val="32"/>
        </w:rPr>
      </w:pPr>
      <w:r>
        <w:br w:type="page"/>
      </w:r>
    </w:p>
    <w:p w14:paraId="00000329" w14:textId="6CAB885A" w:rsidR="006643B9" w:rsidRDefault="00000000" w:rsidP="001B2DC8">
      <w:pPr>
        <w:pStyle w:val="Heading1"/>
      </w:pPr>
      <w:bookmarkStart w:id="184" w:name="_Toc154744501"/>
      <w:r>
        <w:lastRenderedPageBreak/>
        <w:t>Section Overview: Connected Apps</w:t>
      </w:r>
      <w:bookmarkEnd w:id="184"/>
    </w:p>
    <w:p w14:paraId="0000032A" w14:textId="77777777" w:rsidR="006643B9" w:rsidRDefault="00000000">
      <w:pPr>
        <w:shd w:val="clear" w:color="auto" w:fill="FFFFFF"/>
        <w:rPr>
          <w:b/>
          <w:sz w:val="28"/>
          <w:szCs w:val="28"/>
        </w:rPr>
      </w:pPr>
      <w:r>
        <w:t xml:space="preserve">The Connected Apps section allows users to connect </w:t>
      </w:r>
      <w:proofErr w:type="gramStart"/>
      <w:r>
        <w:t>third</w:t>
      </w:r>
      <w:proofErr w:type="gramEnd"/>
      <w:r>
        <w:t>-party (non-VA) applications or websites that can share certain information from their VA.gov profile. For example, they can connect information from their VA health record to an app that helps them track their health.</w:t>
      </w:r>
    </w:p>
    <w:p w14:paraId="0000032B" w14:textId="77777777" w:rsidR="006643B9" w:rsidRDefault="00000000" w:rsidP="001B2DC8">
      <w:pPr>
        <w:pStyle w:val="Heading2"/>
      </w:pPr>
      <w:bookmarkStart w:id="185" w:name="_Toc154744502"/>
      <w:r>
        <w:t>User Access</w:t>
      </w:r>
      <w:bookmarkEnd w:id="185"/>
    </w:p>
    <w:p w14:paraId="67118B7D" w14:textId="77777777" w:rsidR="00C51898" w:rsidRDefault="00C51898" w:rsidP="00C51898">
      <w:pPr>
        <w:pStyle w:val="Heading3"/>
      </w:pPr>
      <w:bookmarkStart w:id="186" w:name="_Toc154744503"/>
      <w:r>
        <w:t>Users who have not verified their identity (LOA1)</w:t>
      </w:r>
      <w:bookmarkEnd w:id="186"/>
    </w:p>
    <w:p w14:paraId="27212F00" w14:textId="77777777" w:rsidR="00C51898" w:rsidRDefault="00C51898" w:rsidP="00C51898">
      <w:r>
        <w:t xml:space="preserve">As a reminder, users who have not verified their identity on VA.gov, or users who have a block on their account will only see the </w:t>
      </w:r>
      <w:r>
        <w:rPr>
          <w:b/>
        </w:rPr>
        <w:t>Account security</w:t>
      </w:r>
      <w:r>
        <w:t xml:space="preserve"> section of the VA.gov profile when they go to </w:t>
      </w:r>
      <w:r>
        <w:rPr>
          <w:color w:val="1155CC"/>
          <w:u w:val="single"/>
        </w:rPr>
        <w:t>www.va.gov/profile/connected-applications</w:t>
      </w:r>
      <w:r>
        <w:t xml:space="preserve">. They will not see </w:t>
      </w:r>
      <w:r>
        <w:rPr>
          <w:bCs/>
        </w:rPr>
        <w:t xml:space="preserve">the </w:t>
      </w:r>
      <w:r>
        <w:rPr>
          <w:b/>
        </w:rPr>
        <w:t>Connected apps</w:t>
      </w:r>
      <w:r>
        <w:t>.</w:t>
      </w:r>
    </w:p>
    <w:p w14:paraId="3F14DEC1" w14:textId="77777777" w:rsidR="00C51898" w:rsidRDefault="00C51898" w:rsidP="00C51898"/>
    <w:p w14:paraId="1EB25E18" w14:textId="77777777" w:rsidR="00C51898" w:rsidRDefault="00C51898" w:rsidP="00C51898">
      <w:pPr>
        <w:pStyle w:val="Heading3"/>
      </w:pPr>
      <w:bookmarkStart w:id="187" w:name="_Toc154744504"/>
      <w:r>
        <w:t>Users who have verified their identity (LOA3)</w:t>
      </w:r>
      <w:bookmarkEnd w:id="187"/>
    </w:p>
    <w:p w14:paraId="3BD0793D" w14:textId="77777777" w:rsidR="00C51898" w:rsidRDefault="00C51898" w:rsidP="00C51898">
      <w:pPr>
        <w:pBdr>
          <w:top w:val="nil"/>
          <w:left w:val="nil"/>
          <w:bottom w:val="nil"/>
          <w:right w:val="nil"/>
          <w:between w:val="nil"/>
        </w:pBdr>
        <w:shd w:val="clear" w:color="auto" w:fill="FFFFFF"/>
        <w:rPr>
          <w:color w:val="000000"/>
        </w:rPr>
      </w:pPr>
      <w:r>
        <w:rPr>
          <w:color w:val="000000"/>
        </w:rPr>
        <w:t xml:space="preserve">Users who have verified their identities on VA.gov will be able to see </w:t>
      </w:r>
      <w:r>
        <w:rPr>
          <w:b/>
        </w:rPr>
        <w:t>Connected apps</w:t>
      </w:r>
      <w:r>
        <w:rPr>
          <w:color w:val="000000"/>
        </w:rPr>
        <w:t xml:space="preserve"> and all the sections of the profile.</w:t>
      </w:r>
    </w:p>
    <w:p w14:paraId="47C7EDAE" w14:textId="77777777" w:rsidR="00C51898" w:rsidRDefault="00C51898" w:rsidP="00C51898">
      <w:pPr>
        <w:pBdr>
          <w:top w:val="nil"/>
          <w:left w:val="nil"/>
          <w:bottom w:val="nil"/>
          <w:right w:val="nil"/>
          <w:between w:val="nil"/>
        </w:pBdr>
        <w:shd w:val="clear" w:color="auto" w:fill="FFFFFF"/>
        <w:rPr>
          <w:color w:val="000000"/>
        </w:rPr>
      </w:pPr>
    </w:p>
    <w:p w14:paraId="5BF601DA" w14:textId="77777777" w:rsidR="00C51898" w:rsidRDefault="00C51898" w:rsidP="00C51898">
      <w:pPr>
        <w:pStyle w:val="Heading3"/>
      </w:pPr>
      <w:bookmarkStart w:id="188" w:name="_Toc154744505"/>
      <w:r>
        <w:t>Users who have a blocked account</w:t>
      </w:r>
      <w:bookmarkEnd w:id="188"/>
    </w:p>
    <w:p w14:paraId="07B1F9A4" w14:textId="77777777" w:rsidR="00C51898" w:rsidRDefault="00C51898" w:rsidP="00C51898">
      <w:pPr>
        <w:pBdr>
          <w:top w:val="nil"/>
          <w:left w:val="nil"/>
          <w:bottom w:val="nil"/>
          <w:right w:val="nil"/>
          <w:between w:val="nil"/>
        </w:pBdr>
        <w:shd w:val="clear" w:color="auto" w:fill="FFFFFF"/>
        <w:rPr>
          <w:color w:val="000000"/>
        </w:rPr>
      </w:pPr>
      <w:r>
        <w:rPr>
          <w:color w:val="000000"/>
        </w:rPr>
        <w:t>Users who have verified their identities on VA.gov but have a flagged account (</w:t>
      </w:r>
      <w:proofErr w:type="spellStart"/>
      <w:r>
        <w:rPr>
          <w:color w:val="000000"/>
        </w:rPr>
        <w:t>eg.</w:t>
      </w:r>
      <w:proofErr w:type="spellEnd"/>
      <w:r>
        <w:rPr>
          <w:color w:val="000000"/>
        </w:rPr>
        <w:t xml:space="preserve"> have a fiduciary, are deceased, flagged as incompetent) will not be able to use the </w:t>
      </w:r>
      <w:r>
        <w:rPr>
          <w:b/>
        </w:rPr>
        <w:t>Connected apps</w:t>
      </w:r>
      <w:r w:rsidRPr="00B20764">
        <w:rPr>
          <w:bCs/>
        </w:rPr>
        <w:t xml:space="preserve"> page</w:t>
      </w:r>
      <w:r>
        <w:rPr>
          <w:color w:val="000000"/>
        </w:rPr>
        <w:t xml:space="preserve">, they will only see the </w:t>
      </w:r>
      <w:r w:rsidRPr="00C252C2">
        <w:rPr>
          <w:b/>
          <w:bCs/>
          <w:color w:val="000000"/>
        </w:rPr>
        <w:t>Account security</w:t>
      </w:r>
      <w:r>
        <w:rPr>
          <w:color w:val="000000"/>
        </w:rPr>
        <w:t xml:space="preserve"> page. If they attempt to navigate to </w:t>
      </w:r>
      <w:hyperlink r:id="rId141" w:history="1">
        <w:r w:rsidRPr="00156A45">
          <w:rPr>
            <w:rStyle w:val="Hyperlink"/>
          </w:rPr>
          <w:t>www.va.gov/profile/connected-applications</w:t>
        </w:r>
      </w:hyperlink>
      <w:r>
        <w:t xml:space="preserve"> it will redirect them to </w:t>
      </w:r>
      <w:hyperlink r:id="rId142" w:history="1">
        <w:r w:rsidRPr="0037153D">
          <w:rPr>
            <w:rStyle w:val="Hyperlink"/>
          </w:rPr>
          <w:t>www.va.gov/profile/account-security</w:t>
        </w:r>
      </w:hyperlink>
      <w:r>
        <w:t xml:space="preserve"> and will display a warning message.</w:t>
      </w:r>
    </w:p>
    <w:p w14:paraId="00000330" w14:textId="77777777" w:rsidR="006643B9" w:rsidRDefault="00000000" w:rsidP="001B2DC8">
      <w:pPr>
        <w:pStyle w:val="Heading2"/>
      </w:pPr>
      <w:bookmarkStart w:id="189" w:name="_Toc154744506"/>
      <w:r>
        <w:t>Navigation</w:t>
      </w:r>
      <w:bookmarkEnd w:id="189"/>
    </w:p>
    <w:p w14:paraId="00000332" w14:textId="11E727C1" w:rsidR="006643B9" w:rsidRDefault="00000000" w:rsidP="009B622A">
      <w:pPr>
        <w:numPr>
          <w:ilvl w:val="0"/>
          <w:numId w:val="30"/>
        </w:numPr>
        <w:shd w:val="clear" w:color="auto" w:fill="FFFFFF"/>
        <w:spacing w:before="60"/>
      </w:pPr>
      <w:r>
        <w:t>Sign into VA.gov (</w:t>
      </w:r>
      <w:hyperlink r:id="rId143">
        <w:r>
          <w:rPr>
            <w:u w:val="single"/>
          </w:rPr>
          <w:t>https://www.va.gov/</w:t>
        </w:r>
      </w:hyperlink>
      <w:r>
        <w:t>).</w:t>
      </w:r>
    </w:p>
    <w:p w14:paraId="00000334" w14:textId="18D840A4" w:rsidR="006643B9" w:rsidRDefault="00000000" w:rsidP="009B622A">
      <w:pPr>
        <w:numPr>
          <w:ilvl w:val="0"/>
          <w:numId w:val="30"/>
        </w:numPr>
        <w:shd w:val="clear" w:color="auto" w:fill="FFFFFF"/>
      </w:pPr>
      <w:r>
        <w:t xml:space="preserve">Click the authenticated menu in the upper right corner of the screen (the user’s name) and select </w:t>
      </w:r>
      <w:r>
        <w:rPr>
          <w:b/>
        </w:rPr>
        <w:t>Profile</w:t>
      </w:r>
      <w:r>
        <w:t>.</w:t>
      </w:r>
    </w:p>
    <w:p w14:paraId="00000336" w14:textId="2ACDF026" w:rsidR="006643B9" w:rsidRPr="001B2DC8" w:rsidRDefault="00000000" w:rsidP="001B2DC8">
      <w:pPr>
        <w:numPr>
          <w:ilvl w:val="0"/>
          <w:numId w:val="30"/>
        </w:numPr>
        <w:shd w:val="clear" w:color="auto" w:fill="FFFFFF"/>
        <w:spacing w:before="60"/>
      </w:pPr>
      <w:r>
        <w:t xml:space="preserve">Click on </w:t>
      </w:r>
      <w:r>
        <w:rPr>
          <w:b/>
        </w:rPr>
        <w:t>Connected apps</w:t>
      </w:r>
      <w:r>
        <w:t xml:space="preserve"> </w:t>
      </w:r>
      <w:r w:rsidR="009B622A">
        <w:t xml:space="preserve">from the </w:t>
      </w:r>
      <w:hyperlink w:anchor="_Section_Overview:_Profile" w:history="1">
        <w:r w:rsidR="009B622A" w:rsidRPr="00C51898">
          <w:rPr>
            <w:rStyle w:val="Hyperlink"/>
          </w:rPr>
          <w:t>Hub</w:t>
        </w:r>
      </w:hyperlink>
      <w:r>
        <w:t>.</w:t>
      </w:r>
    </w:p>
    <w:p w14:paraId="00000338" w14:textId="6196871E" w:rsidR="006643B9" w:rsidRDefault="00000000" w:rsidP="001B2DC8">
      <w:pPr>
        <w:shd w:val="clear" w:color="auto" w:fill="FFFFFF"/>
        <w:spacing w:before="60"/>
        <w:ind w:left="720"/>
        <w:jc w:val="center"/>
      </w:pPr>
      <w:r>
        <w:rPr>
          <w:noProof/>
        </w:rPr>
        <w:lastRenderedPageBreak/>
        <w:drawing>
          <wp:inline distT="0" distB="0" distL="0" distR="0" wp14:anchorId="260CA54F" wp14:editId="4E2E9E17">
            <wp:extent cx="5224463" cy="3332269"/>
            <wp:effectExtent l="12700" t="12700" r="12700" b="12700"/>
            <wp:docPr id="18" name="image22.png" descr="Graphical user interface, text,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Graphical user interface, text, website&#10;&#10;Description automatically generated"/>
                    <pic:cNvPicPr preferRelativeResize="0"/>
                  </pic:nvPicPr>
                  <pic:blipFill>
                    <a:blip r:embed="rId144"/>
                    <a:srcRect/>
                    <a:stretch>
                      <a:fillRect/>
                    </a:stretch>
                  </pic:blipFill>
                  <pic:spPr>
                    <a:xfrm>
                      <a:off x="0" y="0"/>
                      <a:ext cx="5224463" cy="3332269"/>
                    </a:xfrm>
                    <a:prstGeom prst="rect">
                      <a:avLst/>
                    </a:prstGeom>
                    <a:ln w="12700">
                      <a:solidFill>
                        <a:srgbClr val="000000"/>
                      </a:solidFill>
                      <a:prstDash val="solid"/>
                    </a:ln>
                  </pic:spPr>
                </pic:pic>
              </a:graphicData>
            </a:graphic>
          </wp:inline>
        </w:drawing>
      </w:r>
      <w:bookmarkStart w:id="190" w:name="_heading=h.2zbgiuw" w:colFirst="0" w:colLast="0"/>
      <w:bookmarkEnd w:id="190"/>
    </w:p>
    <w:p w14:paraId="00000339" w14:textId="77777777" w:rsidR="006643B9" w:rsidRDefault="00000000" w:rsidP="001B2DC8">
      <w:pPr>
        <w:pStyle w:val="Heading2"/>
      </w:pPr>
      <w:bookmarkStart w:id="191" w:name="_Toc154744507"/>
      <w:r>
        <w:t>Functionality</w:t>
      </w:r>
      <w:bookmarkEnd w:id="191"/>
    </w:p>
    <w:p w14:paraId="0000033A" w14:textId="77777777" w:rsidR="006643B9" w:rsidRDefault="00000000" w:rsidP="001B2DC8">
      <w:pPr>
        <w:pStyle w:val="Heading3"/>
      </w:pPr>
      <w:bookmarkStart w:id="192" w:name="_Toc154744508"/>
      <w:r>
        <w:t>Connecting and disconnecting an app</w:t>
      </w:r>
      <w:bookmarkEnd w:id="192"/>
    </w:p>
    <w:p w14:paraId="0000033B" w14:textId="77777777" w:rsidR="006643B9" w:rsidRDefault="00000000">
      <w:pPr>
        <w:shd w:val="clear" w:color="auto" w:fill="FFFFFF"/>
      </w:pPr>
      <w:r>
        <w:br/>
        <w:t xml:space="preserve">To see a list of apps to which a user can connect, click on the link that says </w:t>
      </w:r>
      <w:r>
        <w:rPr>
          <w:b/>
        </w:rPr>
        <w:t>Go to app directory</w:t>
      </w:r>
      <w:r>
        <w:t xml:space="preserve">. Clicking the link will take you to a page called </w:t>
      </w:r>
      <w:r>
        <w:rPr>
          <w:b/>
        </w:rPr>
        <w:t>Find apps you can use</w:t>
      </w:r>
      <w:r>
        <w:t xml:space="preserve">. </w:t>
      </w:r>
      <w:r>
        <w:br/>
      </w:r>
    </w:p>
    <w:p w14:paraId="0000033C" w14:textId="77777777" w:rsidR="006643B9" w:rsidRDefault="00000000">
      <w:pPr>
        <w:shd w:val="clear" w:color="auto" w:fill="FFFFFF"/>
      </w:pPr>
      <w:r>
        <w:t>Clicking the app link will take you to that app’s webpage. A user will have to connect through the third-party app, not through VA.gov.</w:t>
      </w:r>
    </w:p>
    <w:p w14:paraId="0000033E" w14:textId="195F647C" w:rsidR="006643B9" w:rsidRDefault="006643B9">
      <w:pPr>
        <w:shd w:val="clear" w:color="auto" w:fill="FFFFFF"/>
      </w:pPr>
    </w:p>
    <w:p w14:paraId="0000033F" w14:textId="77777777" w:rsidR="006643B9" w:rsidRDefault="00000000">
      <w:pPr>
        <w:shd w:val="clear" w:color="auto" w:fill="FFFFFF"/>
      </w:pPr>
      <w:r>
        <w:rPr>
          <w:noProof/>
        </w:rPr>
        <w:lastRenderedPageBreak/>
        <w:drawing>
          <wp:inline distT="0" distB="0" distL="0" distR="0" wp14:anchorId="6D73C2C0" wp14:editId="0D033D42">
            <wp:extent cx="5943600" cy="2945765"/>
            <wp:effectExtent l="12700" t="12700" r="12700" b="12700"/>
            <wp:docPr id="25" name="image15.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Graphical user interface, text, application, email&#10;&#10;Description automatically generated"/>
                    <pic:cNvPicPr preferRelativeResize="0"/>
                  </pic:nvPicPr>
                  <pic:blipFill>
                    <a:blip r:embed="rId145"/>
                    <a:srcRect/>
                    <a:stretch>
                      <a:fillRect/>
                    </a:stretch>
                  </pic:blipFill>
                  <pic:spPr>
                    <a:xfrm>
                      <a:off x="0" y="0"/>
                      <a:ext cx="5943600" cy="2945765"/>
                    </a:xfrm>
                    <a:prstGeom prst="rect">
                      <a:avLst/>
                    </a:prstGeom>
                    <a:ln w="12700">
                      <a:solidFill>
                        <a:srgbClr val="000000"/>
                      </a:solidFill>
                      <a:prstDash val="solid"/>
                    </a:ln>
                  </pic:spPr>
                </pic:pic>
              </a:graphicData>
            </a:graphic>
          </wp:inline>
        </w:drawing>
      </w:r>
    </w:p>
    <w:p w14:paraId="00000340" w14:textId="14786960" w:rsidR="006643B9" w:rsidRDefault="006643B9">
      <w:pPr>
        <w:rPr>
          <w:b/>
        </w:rPr>
      </w:pPr>
    </w:p>
    <w:p w14:paraId="00000341" w14:textId="77777777" w:rsidR="006643B9" w:rsidRDefault="00000000" w:rsidP="001B2DC8">
      <w:pPr>
        <w:pStyle w:val="Heading4"/>
      </w:pPr>
      <w:bookmarkStart w:id="193" w:name="_Toc154744509"/>
      <w:r>
        <w:t>How to connect an app to your VA.gov profile</w:t>
      </w:r>
      <w:bookmarkEnd w:id="193"/>
      <w:r>
        <w:br/>
      </w:r>
    </w:p>
    <w:p w14:paraId="00000342" w14:textId="77777777" w:rsidR="006643B9" w:rsidRDefault="00000000">
      <w:pPr>
        <w:shd w:val="clear" w:color="auto" w:fill="FFFFFF"/>
        <w:spacing w:after="120"/>
      </w:pPr>
      <w:r>
        <w:t>When a VA.gov user goes to a third-party app or website that they are interested in connecting to their VA.gov profile, they should:</w:t>
      </w:r>
    </w:p>
    <w:p w14:paraId="00000343" w14:textId="77777777" w:rsidR="006643B9" w:rsidRDefault="00000000">
      <w:pPr>
        <w:numPr>
          <w:ilvl w:val="0"/>
          <w:numId w:val="21"/>
        </w:numPr>
        <w:shd w:val="clear" w:color="auto" w:fill="FFFFFF"/>
        <w:rPr>
          <w:rFonts w:ascii="Arial" w:eastAsia="Arial" w:hAnsi="Arial" w:cs="Arial"/>
        </w:rPr>
      </w:pPr>
      <w:r>
        <w:t>Sign into the website with their preferred VA.gov account:</w:t>
      </w:r>
      <w:r>
        <w:rPr>
          <w:b/>
        </w:rPr>
        <w:t xml:space="preserve"> Login.gov,</w:t>
      </w:r>
      <w:r>
        <w:t xml:space="preserve"> </w:t>
      </w:r>
      <w:r>
        <w:rPr>
          <w:b/>
        </w:rPr>
        <w:t>DS Logon</w:t>
      </w:r>
      <w:r>
        <w:t xml:space="preserve">, </w:t>
      </w:r>
      <w:proofErr w:type="spellStart"/>
      <w:r>
        <w:rPr>
          <w:b/>
        </w:rPr>
        <w:t>MyHealtheVet</w:t>
      </w:r>
      <w:proofErr w:type="spellEnd"/>
      <w:r>
        <w:t xml:space="preserve">, or </w:t>
      </w:r>
      <w:r>
        <w:rPr>
          <w:b/>
        </w:rPr>
        <w:t>ID.me</w:t>
      </w:r>
      <w:r>
        <w:t>.</w:t>
      </w:r>
    </w:p>
    <w:p w14:paraId="00000344" w14:textId="77777777" w:rsidR="006643B9" w:rsidRDefault="00000000">
      <w:pPr>
        <w:numPr>
          <w:ilvl w:val="0"/>
          <w:numId w:val="21"/>
        </w:numPr>
        <w:shd w:val="clear" w:color="auto" w:fill="FFFFFF"/>
      </w:pPr>
      <w:r>
        <w:t>Review the information the app is asking to access.</w:t>
      </w:r>
    </w:p>
    <w:p w14:paraId="00000345" w14:textId="77777777" w:rsidR="006643B9" w:rsidRDefault="00000000">
      <w:pPr>
        <w:numPr>
          <w:ilvl w:val="0"/>
          <w:numId w:val="21"/>
        </w:numPr>
        <w:shd w:val="clear" w:color="auto" w:fill="FFFFFF"/>
        <w:spacing w:after="120"/>
      </w:pPr>
      <w:r>
        <w:t>Allow the app or website to access their VA.gov account.</w:t>
      </w:r>
    </w:p>
    <w:p w14:paraId="00000346" w14:textId="77777777" w:rsidR="006643B9" w:rsidRDefault="00000000">
      <w:pPr>
        <w:shd w:val="clear" w:color="auto" w:fill="FFFFFF"/>
        <w:spacing w:before="240"/>
        <w:jc w:val="center"/>
        <w:rPr>
          <w:b/>
        </w:rPr>
      </w:pPr>
      <w:r>
        <w:rPr>
          <w:b/>
          <w:noProof/>
        </w:rPr>
        <w:lastRenderedPageBreak/>
        <w:drawing>
          <wp:inline distT="0" distB="0" distL="0" distR="0" wp14:anchorId="5051CA0B" wp14:editId="6CC0E342">
            <wp:extent cx="5635890" cy="3531463"/>
            <wp:effectExtent l="12700" t="12700" r="12700" b="12700"/>
            <wp:docPr id="21" name="image19.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Graphical user interface, text, application&#10;&#10;Description automatically generated"/>
                    <pic:cNvPicPr preferRelativeResize="0"/>
                  </pic:nvPicPr>
                  <pic:blipFill>
                    <a:blip r:embed="rId146"/>
                    <a:srcRect/>
                    <a:stretch>
                      <a:fillRect/>
                    </a:stretch>
                  </pic:blipFill>
                  <pic:spPr>
                    <a:xfrm>
                      <a:off x="0" y="0"/>
                      <a:ext cx="5635890" cy="3531463"/>
                    </a:xfrm>
                    <a:prstGeom prst="rect">
                      <a:avLst/>
                    </a:prstGeom>
                    <a:ln w="12700">
                      <a:solidFill>
                        <a:srgbClr val="000000"/>
                      </a:solidFill>
                      <a:prstDash val="solid"/>
                    </a:ln>
                  </pic:spPr>
                </pic:pic>
              </a:graphicData>
            </a:graphic>
          </wp:inline>
        </w:drawing>
      </w:r>
    </w:p>
    <w:p w14:paraId="00000348" w14:textId="0C7DBE56" w:rsidR="006643B9" w:rsidRDefault="006643B9">
      <w:pPr>
        <w:rPr>
          <w:b/>
        </w:rPr>
      </w:pPr>
    </w:p>
    <w:p w14:paraId="00000349" w14:textId="77777777" w:rsidR="006643B9" w:rsidRDefault="00000000" w:rsidP="001B2DC8">
      <w:pPr>
        <w:pStyle w:val="Heading4"/>
      </w:pPr>
      <w:bookmarkStart w:id="194" w:name="_Toc154744510"/>
      <w:r>
        <w:t>How to disconnect an app from your VA.gov profile</w:t>
      </w:r>
      <w:bookmarkEnd w:id="194"/>
      <w:r>
        <w:br/>
      </w:r>
    </w:p>
    <w:p w14:paraId="0000034A" w14:textId="77777777" w:rsidR="006643B9" w:rsidRDefault="00000000">
      <w:pPr>
        <w:shd w:val="clear" w:color="auto" w:fill="FFFFFF"/>
      </w:pPr>
      <w:r>
        <w:t xml:space="preserve">From the </w:t>
      </w:r>
      <w:r>
        <w:rPr>
          <w:b/>
        </w:rPr>
        <w:t>Connected apps</w:t>
      </w:r>
      <w:r>
        <w:t xml:space="preserve"> section of the profile:</w:t>
      </w:r>
    </w:p>
    <w:p w14:paraId="0000034B" w14:textId="77777777" w:rsidR="006643B9" w:rsidRDefault="00000000">
      <w:pPr>
        <w:numPr>
          <w:ilvl w:val="0"/>
          <w:numId w:val="5"/>
        </w:numPr>
        <w:shd w:val="clear" w:color="auto" w:fill="FFFFFF"/>
        <w:spacing w:before="240" w:after="240"/>
      </w:pPr>
      <w:r>
        <w:t xml:space="preserve">Find the app you want to </w:t>
      </w:r>
      <w:proofErr w:type="gramStart"/>
      <w:r>
        <w:t>disconnect</w:t>
      </w:r>
      <w:proofErr w:type="gramEnd"/>
      <w:r>
        <w:t xml:space="preserve"> and click the </w:t>
      </w:r>
      <w:r>
        <w:rPr>
          <w:b/>
        </w:rPr>
        <w:t>Disconnect</w:t>
      </w:r>
      <w:r>
        <w:t xml:space="preserve"> button next to it.</w:t>
      </w:r>
    </w:p>
    <w:p w14:paraId="0000034C" w14:textId="77777777" w:rsidR="006643B9" w:rsidRDefault="00000000">
      <w:pPr>
        <w:shd w:val="clear" w:color="auto" w:fill="FFFFFF"/>
        <w:spacing w:before="240" w:after="240"/>
        <w:jc w:val="center"/>
      </w:pPr>
      <w:r>
        <w:rPr>
          <w:noProof/>
        </w:rPr>
        <w:lastRenderedPageBreak/>
        <w:drawing>
          <wp:inline distT="0" distB="0" distL="0" distR="0" wp14:anchorId="3EDB3DF5" wp14:editId="7BE4B7E4">
            <wp:extent cx="5296130" cy="3963044"/>
            <wp:effectExtent l="12700" t="12700" r="12700" b="12700"/>
            <wp:docPr id="15" name="image31.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Graphical user interface, website&#10;&#10;Description automatically generated"/>
                    <pic:cNvPicPr preferRelativeResize="0"/>
                  </pic:nvPicPr>
                  <pic:blipFill>
                    <a:blip r:embed="rId147"/>
                    <a:srcRect/>
                    <a:stretch>
                      <a:fillRect/>
                    </a:stretch>
                  </pic:blipFill>
                  <pic:spPr>
                    <a:xfrm>
                      <a:off x="0" y="0"/>
                      <a:ext cx="5296130" cy="3963044"/>
                    </a:xfrm>
                    <a:prstGeom prst="rect">
                      <a:avLst/>
                    </a:prstGeom>
                    <a:ln w="12700">
                      <a:solidFill>
                        <a:srgbClr val="000000"/>
                      </a:solidFill>
                      <a:prstDash val="solid"/>
                    </a:ln>
                  </pic:spPr>
                </pic:pic>
              </a:graphicData>
            </a:graphic>
          </wp:inline>
        </w:drawing>
      </w:r>
    </w:p>
    <w:p w14:paraId="0000034D" w14:textId="77777777" w:rsidR="006643B9" w:rsidRDefault="00000000">
      <w:pPr>
        <w:numPr>
          <w:ilvl w:val="0"/>
          <w:numId w:val="5"/>
        </w:numPr>
        <w:shd w:val="clear" w:color="auto" w:fill="FFFFFF"/>
        <w:spacing w:before="240" w:after="240"/>
      </w:pPr>
      <w:r>
        <w:t xml:space="preserve">Confirm that you would like to disconnect the app by clicking </w:t>
      </w:r>
      <w:r>
        <w:rPr>
          <w:b/>
        </w:rPr>
        <w:t>Disconnect</w:t>
      </w:r>
      <w:r>
        <w:t>.</w:t>
      </w:r>
    </w:p>
    <w:p w14:paraId="0000034E" w14:textId="77777777" w:rsidR="006643B9" w:rsidRDefault="00000000">
      <w:pPr>
        <w:shd w:val="clear" w:color="auto" w:fill="FFFFFF"/>
        <w:spacing w:before="240"/>
        <w:jc w:val="center"/>
      </w:pPr>
      <w:r>
        <w:rPr>
          <w:noProof/>
        </w:rPr>
        <w:drawing>
          <wp:inline distT="114300" distB="114300" distL="114300" distR="114300" wp14:anchorId="106FA882" wp14:editId="26A02E50">
            <wp:extent cx="3905250" cy="2524125"/>
            <wp:effectExtent l="12700" t="12700" r="12700" b="1270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8"/>
                    <a:srcRect l="5427" t="5572" b="7539"/>
                    <a:stretch>
                      <a:fillRect/>
                    </a:stretch>
                  </pic:blipFill>
                  <pic:spPr>
                    <a:xfrm>
                      <a:off x="0" y="0"/>
                      <a:ext cx="3905250" cy="2524125"/>
                    </a:xfrm>
                    <a:prstGeom prst="rect">
                      <a:avLst/>
                    </a:prstGeom>
                    <a:ln w="12700">
                      <a:solidFill>
                        <a:srgbClr val="000000"/>
                      </a:solidFill>
                      <a:prstDash val="solid"/>
                    </a:ln>
                  </pic:spPr>
                </pic:pic>
              </a:graphicData>
            </a:graphic>
          </wp:inline>
        </w:drawing>
      </w:r>
    </w:p>
    <w:p w14:paraId="0000034F" w14:textId="77777777" w:rsidR="006643B9" w:rsidRDefault="006643B9">
      <w:pPr>
        <w:shd w:val="clear" w:color="auto" w:fill="FFFFFF"/>
      </w:pPr>
    </w:p>
    <w:p w14:paraId="00000351" w14:textId="372B721B" w:rsidR="006643B9" w:rsidRPr="001B2DC8" w:rsidRDefault="00000000">
      <w:pPr>
        <w:shd w:val="clear" w:color="auto" w:fill="FFFFFF"/>
      </w:pPr>
      <w:r>
        <w:t>Once the app is disconnected there will be a message showing that it was successfully removed.</w:t>
      </w:r>
    </w:p>
    <w:p w14:paraId="272E0044" w14:textId="2ACD0466" w:rsidR="009B622A" w:rsidRDefault="00000000" w:rsidP="009B622A">
      <w:pPr>
        <w:shd w:val="clear" w:color="auto" w:fill="FFFFFF"/>
        <w:jc w:val="center"/>
      </w:pPr>
      <w:r>
        <w:rPr>
          <w:noProof/>
        </w:rPr>
        <w:lastRenderedPageBreak/>
        <w:drawing>
          <wp:inline distT="0" distB="0" distL="0" distR="0" wp14:anchorId="6A1D778B" wp14:editId="07801074">
            <wp:extent cx="5911040" cy="3619004"/>
            <wp:effectExtent l="12700" t="12700" r="12700" b="12700"/>
            <wp:docPr id="17" name="image18.png" descr="Graphical user interface, text,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Graphical user interface, text, website&#10;&#10;Description automatically generated"/>
                    <pic:cNvPicPr preferRelativeResize="0"/>
                  </pic:nvPicPr>
                  <pic:blipFill>
                    <a:blip r:embed="rId149"/>
                    <a:srcRect b="24558"/>
                    <a:stretch>
                      <a:fillRect/>
                    </a:stretch>
                  </pic:blipFill>
                  <pic:spPr>
                    <a:xfrm>
                      <a:off x="0" y="0"/>
                      <a:ext cx="5911040" cy="3619004"/>
                    </a:xfrm>
                    <a:prstGeom prst="rect">
                      <a:avLst/>
                    </a:prstGeom>
                    <a:ln w="12700">
                      <a:solidFill>
                        <a:srgbClr val="000000"/>
                      </a:solidFill>
                      <a:prstDash val="solid"/>
                    </a:ln>
                  </pic:spPr>
                </pic:pic>
              </a:graphicData>
            </a:graphic>
          </wp:inline>
        </w:drawing>
      </w:r>
    </w:p>
    <w:p w14:paraId="13C187FB" w14:textId="77777777" w:rsidR="009B622A" w:rsidRDefault="009B622A" w:rsidP="009B622A">
      <w:pPr>
        <w:shd w:val="clear" w:color="auto" w:fill="FFFFFF"/>
        <w:jc w:val="center"/>
      </w:pPr>
    </w:p>
    <w:p w14:paraId="00000354" w14:textId="0C1F4886" w:rsidR="006643B9" w:rsidRDefault="00000000" w:rsidP="001B2DC8">
      <w:pPr>
        <w:pStyle w:val="Heading4"/>
      </w:pPr>
      <w:bookmarkStart w:id="195" w:name="_Toc154744511"/>
      <w:r>
        <w:t>How to find additional information on connected apps</w:t>
      </w:r>
      <w:bookmarkEnd w:id="195"/>
    </w:p>
    <w:p w14:paraId="523310FB" w14:textId="77777777" w:rsidR="009B622A" w:rsidRDefault="009B622A">
      <w:pPr>
        <w:shd w:val="clear" w:color="auto" w:fill="FFFFFF"/>
      </w:pPr>
    </w:p>
    <w:p w14:paraId="00000355" w14:textId="7CC950F0" w:rsidR="006643B9" w:rsidRDefault="00000000">
      <w:pPr>
        <w:shd w:val="clear" w:color="auto" w:fill="FFFFFF"/>
      </w:pPr>
      <w:r>
        <w:t xml:space="preserve">For more information about connected apps and how user information is used, click the </w:t>
      </w:r>
      <w:r>
        <w:rPr>
          <w:b/>
        </w:rPr>
        <w:t>Frequently asked questions</w:t>
      </w:r>
      <w:r>
        <w:t xml:space="preserve"> link at the bottom of the page.</w:t>
      </w:r>
    </w:p>
    <w:p w14:paraId="65DD7B1F" w14:textId="77777777" w:rsidR="009B622A" w:rsidRDefault="009B622A">
      <w:pPr>
        <w:shd w:val="clear" w:color="auto" w:fill="FFFFFF"/>
      </w:pPr>
    </w:p>
    <w:p w14:paraId="00000356" w14:textId="77777777" w:rsidR="006643B9" w:rsidRDefault="00000000">
      <w:pPr>
        <w:shd w:val="clear" w:color="auto" w:fill="FFFFFF"/>
        <w:jc w:val="center"/>
      </w:pPr>
      <w:r>
        <w:rPr>
          <w:noProof/>
        </w:rPr>
        <w:lastRenderedPageBreak/>
        <w:drawing>
          <wp:inline distT="0" distB="0" distL="0" distR="0" wp14:anchorId="5703D668" wp14:editId="49452A53">
            <wp:extent cx="5746991" cy="3579589"/>
            <wp:effectExtent l="12700" t="12700" r="12700" b="12700"/>
            <wp:docPr id="16" name="image10.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Graphical user interface, text, application, email&#10;&#10;Description automatically generated"/>
                    <pic:cNvPicPr preferRelativeResize="0"/>
                  </pic:nvPicPr>
                  <pic:blipFill>
                    <a:blip r:embed="rId150"/>
                    <a:srcRect/>
                    <a:stretch>
                      <a:fillRect/>
                    </a:stretch>
                  </pic:blipFill>
                  <pic:spPr>
                    <a:xfrm>
                      <a:off x="0" y="0"/>
                      <a:ext cx="5746991" cy="3579589"/>
                    </a:xfrm>
                    <a:prstGeom prst="rect">
                      <a:avLst/>
                    </a:prstGeom>
                    <a:ln w="12700">
                      <a:solidFill>
                        <a:srgbClr val="000000"/>
                      </a:solidFill>
                      <a:prstDash val="solid"/>
                    </a:ln>
                  </pic:spPr>
                </pic:pic>
              </a:graphicData>
            </a:graphic>
          </wp:inline>
        </w:drawing>
      </w:r>
    </w:p>
    <w:p w14:paraId="00000359" w14:textId="2183116E" w:rsidR="006643B9" w:rsidRDefault="00000000" w:rsidP="001B2DC8">
      <w:pPr>
        <w:pStyle w:val="Heading2"/>
      </w:pPr>
      <w:bookmarkStart w:id="196" w:name="_heading=h.3ygebqi" w:colFirst="0" w:colLast="0"/>
      <w:bookmarkStart w:id="197" w:name="_Toc154744512"/>
      <w:bookmarkEnd w:id="196"/>
      <w:r>
        <w:t>Major Issues and Error Messages</w:t>
      </w:r>
      <w:bookmarkEnd w:id="197"/>
    </w:p>
    <w:p w14:paraId="0000035A" w14:textId="133F207F" w:rsidR="006643B9" w:rsidRDefault="00000000" w:rsidP="001B2DC8">
      <w:pPr>
        <w:pStyle w:val="Heading3"/>
      </w:pPr>
      <w:bookmarkStart w:id="198" w:name="_Toc154744513"/>
      <w:r>
        <w:t>Can’t retrieve connected apps</w:t>
      </w:r>
      <w:r w:rsidR="009B622A">
        <w:t>:</w:t>
      </w:r>
      <w:bookmarkEnd w:id="198"/>
    </w:p>
    <w:p w14:paraId="0000035C" w14:textId="77777777" w:rsidR="006643B9" w:rsidRDefault="00000000">
      <w:pPr>
        <w:shd w:val="clear" w:color="auto" w:fill="FFFFFF"/>
      </w:pPr>
      <w:r>
        <w:t>If this occurs, the user can either refresh the page or try again later.</w:t>
      </w:r>
      <w:r>
        <w:br/>
      </w:r>
    </w:p>
    <w:p w14:paraId="0000035E" w14:textId="5FFF818B" w:rsidR="006643B9" w:rsidRPr="001B2DC8" w:rsidRDefault="00000000" w:rsidP="001B2DC8">
      <w:pPr>
        <w:shd w:val="clear" w:color="auto" w:fill="FFFFFF"/>
        <w:jc w:val="center"/>
      </w:pPr>
      <w:r>
        <w:rPr>
          <w:noProof/>
        </w:rPr>
        <w:drawing>
          <wp:inline distT="0" distB="0" distL="0" distR="0" wp14:anchorId="7D75841F" wp14:editId="205A8E87">
            <wp:extent cx="5943600" cy="3119120"/>
            <wp:effectExtent l="12700" t="12700" r="12700" b="12700"/>
            <wp:docPr id="13" name="image11.png" descr="Graphical user interface, application,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Graphical user interface, application, website&#10;&#10;Description automatically generated"/>
                    <pic:cNvPicPr preferRelativeResize="0"/>
                  </pic:nvPicPr>
                  <pic:blipFill>
                    <a:blip r:embed="rId151"/>
                    <a:srcRect/>
                    <a:stretch>
                      <a:fillRect/>
                    </a:stretch>
                  </pic:blipFill>
                  <pic:spPr>
                    <a:xfrm>
                      <a:off x="0" y="0"/>
                      <a:ext cx="5943600" cy="3119120"/>
                    </a:xfrm>
                    <a:prstGeom prst="rect">
                      <a:avLst/>
                    </a:prstGeom>
                    <a:ln w="12700">
                      <a:solidFill>
                        <a:srgbClr val="000000"/>
                      </a:solidFill>
                      <a:prstDash val="solid"/>
                    </a:ln>
                  </pic:spPr>
                </pic:pic>
              </a:graphicData>
            </a:graphic>
          </wp:inline>
        </w:drawing>
      </w:r>
    </w:p>
    <w:p w14:paraId="37A69FF7" w14:textId="77CE6E1E" w:rsidR="001B2DC8" w:rsidRDefault="00000000" w:rsidP="001B2DC8">
      <w:pPr>
        <w:pStyle w:val="Heading3"/>
      </w:pPr>
      <w:bookmarkStart w:id="199" w:name="_Toc154744514"/>
      <w:r>
        <w:lastRenderedPageBreak/>
        <w:t>Can’t disconnect an app</w:t>
      </w:r>
      <w:r w:rsidR="009B622A">
        <w:t>:</w:t>
      </w:r>
      <w:bookmarkEnd w:id="199"/>
    </w:p>
    <w:p w14:paraId="00000361" w14:textId="68198C62" w:rsidR="006643B9" w:rsidRDefault="00000000" w:rsidP="001B2DC8">
      <w:pPr>
        <w:shd w:val="clear" w:color="auto" w:fill="FFFFFF"/>
      </w:pPr>
      <w:r>
        <w:t>There is a possibility that we will not be able to delete an app after a user has requested to delete it. If this happens a user can refresh the page or try again later.</w:t>
      </w:r>
    </w:p>
    <w:p w14:paraId="00000363" w14:textId="2F8E1E6B" w:rsidR="006643B9" w:rsidRDefault="00000000" w:rsidP="001B2DC8">
      <w:pPr>
        <w:shd w:val="clear" w:color="auto" w:fill="FFFFFF"/>
      </w:pPr>
      <w:r>
        <w:rPr>
          <w:noProof/>
        </w:rPr>
        <w:drawing>
          <wp:inline distT="0" distB="0" distL="0" distR="0" wp14:anchorId="4D1A8EDC" wp14:editId="0EE76225">
            <wp:extent cx="5943600" cy="4924425"/>
            <wp:effectExtent l="12700" t="12700" r="12700" b="12700"/>
            <wp:docPr id="12" name="image23.png" descr="Graphical user interface, text,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Graphical user interface, text, website&#10;&#10;Description automatically generated"/>
                    <pic:cNvPicPr preferRelativeResize="0"/>
                  </pic:nvPicPr>
                  <pic:blipFill>
                    <a:blip r:embed="rId152"/>
                    <a:srcRect/>
                    <a:stretch>
                      <a:fillRect/>
                    </a:stretch>
                  </pic:blipFill>
                  <pic:spPr>
                    <a:xfrm>
                      <a:off x="0" y="0"/>
                      <a:ext cx="5943600" cy="4924425"/>
                    </a:xfrm>
                    <a:prstGeom prst="rect">
                      <a:avLst/>
                    </a:prstGeom>
                    <a:ln w="12700">
                      <a:solidFill>
                        <a:srgbClr val="000000"/>
                      </a:solidFill>
                      <a:prstDash val="solid"/>
                    </a:ln>
                  </pic:spPr>
                </pic:pic>
              </a:graphicData>
            </a:graphic>
          </wp:inline>
        </w:drawing>
      </w:r>
    </w:p>
    <w:p w14:paraId="52C2841D" w14:textId="77777777" w:rsidR="00D017B4" w:rsidRDefault="00D017B4" w:rsidP="001B2DC8">
      <w:pPr>
        <w:shd w:val="clear" w:color="auto" w:fill="FFFFFF"/>
      </w:pPr>
    </w:p>
    <w:p w14:paraId="10DC80E9" w14:textId="77777777" w:rsidR="00E448E3" w:rsidRDefault="00E448E3">
      <w:pPr>
        <w:rPr>
          <w:color w:val="2F5496"/>
          <w:sz w:val="32"/>
          <w:szCs w:val="32"/>
        </w:rPr>
      </w:pPr>
      <w:r>
        <w:br w:type="page"/>
      </w:r>
    </w:p>
    <w:p w14:paraId="0FC8E47D" w14:textId="4505F6DE" w:rsidR="00D017B4" w:rsidRDefault="00E448E3" w:rsidP="00E448E3">
      <w:pPr>
        <w:pStyle w:val="Heading1"/>
      </w:pPr>
      <w:bookmarkStart w:id="200" w:name="_Toc154744515"/>
      <w:r>
        <w:lastRenderedPageBreak/>
        <w:t>Table of Figures</w:t>
      </w:r>
      <w:bookmarkEnd w:id="200"/>
    </w:p>
    <w:p w14:paraId="75B1135F" w14:textId="757F22DF" w:rsidR="00442842" w:rsidRDefault="00E448E3">
      <w:pPr>
        <w:pStyle w:val="TableofFigures"/>
        <w:tabs>
          <w:tab w:val="right" w:leader="dot" w:pos="9350"/>
        </w:tabs>
        <w:rPr>
          <w:rFonts w:asciiTheme="minorHAnsi" w:eastAsiaTheme="minorEastAsia" w:hAnsiTheme="minorHAnsi" w:cstheme="minorBidi"/>
          <w:noProof/>
          <w:kern w:val="2"/>
          <w:sz w:val="22"/>
          <w:szCs w:val="22"/>
          <w14:ligatures w14:val="standardContextual"/>
        </w:rPr>
      </w:pPr>
      <w:r>
        <w:fldChar w:fldCharType="begin"/>
      </w:r>
      <w:r>
        <w:instrText xml:space="preserve"> TOC \h \z \c "Figure" </w:instrText>
      </w:r>
      <w:r>
        <w:fldChar w:fldCharType="separate"/>
      </w:r>
      <w:hyperlink w:anchor="_Toc153878959" w:history="1">
        <w:r w:rsidR="00442842" w:rsidRPr="00B626BE">
          <w:rPr>
            <w:rStyle w:val="Hyperlink"/>
            <w:noProof/>
          </w:rPr>
          <w:t>Figure 1 profile account security page for LOA1 User</w:t>
        </w:r>
        <w:r w:rsidR="00442842">
          <w:rPr>
            <w:noProof/>
            <w:webHidden/>
          </w:rPr>
          <w:tab/>
        </w:r>
        <w:r w:rsidR="00442842">
          <w:rPr>
            <w:noProof/>
            <w:webHidden/>
          </w:rPr>
          <w:fldChar w:fldCharType="begin"/>
        </w:r>
        <w:r w:rsidR="00442842">
          <w:rPr>
            <w:noProof/>
            <w:webHidden/>
          </w:rPr>
          <w:instrText xml:space="preserve"> PAGEREF _Toc153878959 \h </w:instrText>
        </w:r>
        <w:r w:rsidR="00442842">
          <w:rPr>
            <w:noProof/>
            <w:webHidden/>
          </w:rPr>
        </w:r>
        <w:r w:rsidR="00442842">
          <w:rPr>
            <w:noProof/>
            <w:webHidden/>
          </w:rPr>
          <w:fldChar w:fldCharType="separate"/>
        </w:r>
        <w:r w:rsidR="00442842">
          <w:rPr>
            <w:noProof/>
            <w:webHidden/>
          </w:rPr>
          <w:t>6</w:t>
        </w:r>
        <w:r w:rsidR="00442842">
          <w:rPr>
            <w:noProof/>
            <w:webHidden/>
          </w:rPr>
          <w:fldChar w:fldCharType="end"/>
        </w:r>
      </w:hyperlink>
    </w:p>
    <w:p w14:paraId="2541242A" w14:textId="54B9BAAE" w:rsidR="00442842"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3878960" w:history="1">
        <w:r w:rsidR="00442842" w:rsidRPr="00B626BE">
          <w:rPr>
            <w:rStyle w:val="Hyperlink"/>
            <w:noProof/>
          </w:rPr>
          <w:t>Figure 2 profile hub, main landing page for most users</w:t>
        </w:r>
        <w:r w:rsidR="00442842">
          <w:rPr>
            <w:noProof/>
            <w:webHidden/>
          </w:rPr>
          <w:tab/>
        </w:r>
        <w:r w:rsidR="00442842">
          <w:rPr>
            <w:noProof/>
            <w:webHidden/>
          </w:rPr>
          <w:fldChar w:fldCharType="begin"/>
        </w:r>
        <w:r w:rsidR="00442842">
          <w:rPr>
            <w:noProof/>
            <w:webHidden/>
          </w:rPr>
          <w:instrText xml:space="preserve"> PAGEREF _Toc153878960 \h </w:instrText>
        </w:r>
        <w:r w:rsidR="00442842">
          <w:rPr>
            <w:noProof/>
            <w:webHidden/>
          </w:rPr>
        </w:r>
        <w:r w:rsidR="00442842">
          <w:rPr>
            <w:noProof/>
            <w:webHidden/>
          </w:rPr>
          <w:fldChar w:fldCharType="separate"/>
        </w:r>
        <w:r w:rsidR="00442842">
          <w:rPr>
            <w:noProof/>
            <w:webHidden/>
          </w:rPr>
          <w:t>7</w:t>
        </w:r>
        <w:r w:rsidR="00442842">
          <w:rPr>
            <w:noProof/>
            <w:webHidden/>
          </w:rPr>
          <w:fldChar w:fldCharType="end"/>
        </w:r>
      </w:hyperlink>
    </w:p>
    <w:p w14:paraId="4F153473" w14:textId="7D4B4FCC" w:rsidR="00442842"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3878961" w:history="1">
        <w:r w:rsidR="00442842" w:rsidRPr="00B626BE">
          <w:rPr>
            <w:rStyle w:val="Hyperlink"/>
            <w:noProof/>
          </w:rPr>
          <w:t>Figure 3 account security page for blocked users</w:t>
        </w:r>
        <w:r w:rsidR="00442842">
          <w:rPr>
            <w:noProof/>
            <w:webHidden/>
          </w:rPr>
          <w:tab/>
        </w:r>
        <w:r w:rsidR="00442842">
          <w:rPr>
            <w:noProof/>
            <w:webHidden/>
          </w:rPr>
          <w:fldChar w:fldCharType="begin"/>
        </w:r>
        <w:r w:rsidR="00442842">
          <w:rPr>
            <w:noProof/>
            <w:webHidden/>
          </w:rPr>
          <w:instrText xml:space="preserve"> PAGEREF _Toc153878961 \h </w:instrText>
        </w:r>
        <w:r w:rsidR="00442842">
          <w:rPr>
            <w:noProof/>
            <w:webHidden/>
          </w:rPr>
        </w:r>
        <w:r w:rsidR="00442842">
          <w:rPr>
            <w:noProof/>
            <w:webHidden/>
          </w:rPr>
          <w:fldChar w:fldCharType="separate"/>
        </w:r>
        <w:r w:rsidR="00442842">
          <w:rPr>
            <w:noProof/>
            <w:webHidden/>
          </w:rPr>
          <w:t>8</w:t>
        </w:r>
        <w:r w:rsidR="00442842">
          <w:rPr>
            <w:noProof/>
            <w:webHidden/>
          </w:rPr>
          <w:fldChar w:fldCharType="end"/>
        </w:r>
      </w:hyperlink>
    </w:p>
    <w:p w14:paraId="7B8A0DC5" w14:textId="4D95B6F9" w:rsidR="00442842"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3878962" w:history="1">
        <w:r w:rsidR="00442842" w:rsidRPr="00B626BE">
          <w:rPr>
            <w:rStyle w:val="Hyperlink"/>
            <w:noProof/>
          </w:rPr>
          <w:t>Figure 4 sign in redirect modal</w:t>
        </w:r>
        <w:r w:rsidR="00442842">
          <w:rPr>
            <w:noProof/>
            <w:webHidden/>
          </w:rPr>
          <w:tab/>
        </w:r>
        <w:r w:rsidR="00442842">
          <w:rPr>
            <w:noProof/>
            <w:webHidden/>
          </w:rPr>
          <w:fldChar w:fldCharType="begin"/>
        </w:r>
        <w:r w:rsidR="00442842">
          <w:rPr>
            <w:noProof/>
            <w:webHidden/>
          </w:rPr>
          <w:instrText xml:space="preserve"> PAGEREF _Toc153878962 \h </w:instrText>
        </w:r>
        <w:r w:rsidR="00442842">
          <w:rPr>
            <w:noProof/>
            <w:webHidden/>
          </w:rPr>
        </w:r>
        <w:r w:rsidR="00442842">
          <w:rPr>
            <w:noProof/>
            <w:webHidden/>
          </w:rPr>
          <w:fldChar w:fldCharType="separate"/>
        </w:r>
        <w:r w:rsidR="00442842">
          <w:rPr>
            <w:noProof/>
            <w:webHidden/>
          </w:rPr>
          <w:t>9</w:t>
        </w:r>
        <w:r w:rsidR="00442842">
          <w:rPr>
            <w:noProof/>
            <w:webHidden/>
          </w:rPr>
          <w:fldChar w:fldCharType="end"/>
        </w:r>
      </w:hyperlink>
    </w:p>
    <w:p w14:paraId="7A3F3147" w14:textId="61524045" w:rsidR="00442842"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3878963" w:history="1">
        <w:r w:rsidR="00442842" w:rsidRPr="00B626BE">
          <w:rPr>
            <w:rStyle w:val="Hyperlink"/>
            <w:noProof/>
          </w:rPr>
          <w:t>Figure 5 the My VA logged in landing page with the Authenticated Menu expanded</w:t>
        </w:r>
        <w:r w:rsidR="00442842">
          <w:rPr>
            <w:noProof/>
            <w:webHidden/>
          </w:rPr>
          <w:tab/>
        </w:r>
        <w:r w:rsidR="00442842">
          <w:rPr>
            <w:noProof/>
            <w:webHidden/>
          </w:rPr>
          <w:fldChar w:fldCharType="begin"/>
        </w:r>
        <w:r w:rsidR="00442842">
          <w:rPr>
            <w:noProof/>
            <w:webHidden/>
          </w:rPr>
          <w:instrText xml:space="preserve"> PAGEREF _Toc153878963 \h </w:instrText>
        </w:r>
        <w:r w:rsidR="00442842">
          <w:rPr>
            <w:noProof/>
            <w:webHidden/>
          </w:rPr>
        </w:r>
        <w:r w:rsidR="00442842">
          <w:rPr>
            <w:noProof/>
            <w:webHidden/>
          </w:rPr>
          <w:fldChar w:fldCharType="separate"/>
        </w:r>
        <w:r w:rsidR="00442842">
          <w:rPr>
            <w:noProof/>
            <w:webHidden/>
          </w:rPr>
          <w:t>10</w:t>
        </w:r>
        <w:r w:rsidR="00442842">
          <w:rPr>
            <w:noProof/>
            <w:webHidden/>
          </w:rPr>
          <w:fldChar w:fldCharType="end"/>
        </w:r>
      </w:hyperlink>
    </w:p>
    <w:p w14:paraId="746F486E" w14:textId="65527497" w:rsidR="00D017B4" w:rsidRDefault="00E448E3" w:rsidP="001B2DC8">
      <w:pPr>
        <w:shd w:val="clear" w:color="auto" w:fill="FFFFFF"/>
      </w:pPr>
      <w:r>
        <w:fldChar w:fldCharType="end"/>
      </w:r>
    </w:p>
    <w:sectPr w:rsidR="00D017B4">
      <w:footerReference w:type="default" r:id="rId153"/>
      <w:footerReference w:type="first" r:id="rId154"/>
      <w:pgSz w:w="12240" w:h="15840"/>
      <w:pgMar w:top="1440" w:right="1440" w:bottom="1440" w:left="1440" w:header="720" w:footer="720"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2" w:author="Travis Cahill" w:date="2023-12-19T10:29:00Z" w:initials="TC">
    <w:p w14:paraId="42A3D0D2" w14:textId="77777777" w:rsidR="00972055" w:rsidRDefault="00972055" w:rsidP="00972055">
      <w:pPr>
        <w:pStyle w:val="CommentText"/>
      </w:pPr>
      <w:r>
        <w:rPr>
          <w:rStyle w:val="CommentReference"/>
        </w:rPr>
        <w:annotationRef/>
      </w:r>
      <w:r>
        <w:t>Need to grab a screenshot maybe from sketch and add details here</w:t>
      </w:r>
    </w:p>
  </w:comment>
  <w:comment w:id="73" w:author="Travis Cahill" w:date="2023-09-15T20:45:00Z" w:initials="">
    <w:p w14:paraId="00000370" w14:textId="77777777" w:rsidR="006643B9"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we now say Save instead of update</w:t>
      </w:r>
    </w:p>
  </w:comment>
  <w:comment w:id="75" w:author="Travis Cahill" w:date="2023-09-15T20:46:00Z" w:initials="">
    <w:p w14:paraId="0000036B" w14:textId="77777777" w:rsidR="006643B9"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new screen grab needed</w:t>
      </w:r>
    </w:p>
  </w:comment>
  <w:comment w:id="77" w:author="Travis Cahill" w:date="2023-09-15T20:46:00Z" w:initials="">
    <w:p w14:paraId="0000036A" w14:textId="77777777" w:rsidR="006643B9"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new screen grab needed w/the alert copy referencing save instead of update</w:t>
      </w:r>
    </w:p>
  </w:comment>
  <w:comment w:id="124" w:author="Travis Cahill" w:date="2023-12-19T10:10:00Z" w:initials="TC">
    <w:p w14:paraId="738D00F9" w14:textId="77777777" w:rsidR="00402F97" w:rsidRDefault="00402F97" w:rsidP="00402F97">
      <w:pPr>
        <w:pStyle w:val="CommentText"/>
      </w:pPr>
      <w:r>
        <w:rPr>
          <w:rStyle w:val="CommentReference"/>
        </w:rPr>
        <w:annotationRef/>
      </w:r>
      <w:r>
        <w:t>We've updated the account type selection to a radio button replace this image</w:t>
      </w:r>
    </w:p>
  </w:comment>
  <w:comment w:id="127" w:author="Travis Cahill" w:date="2023-12-19T10:11:00Z" w:initials="TC">
    <w:p w14:paraId="7E61C60B" w14:textId="77777777" w:rsidR="00402F97" w:rsidRDefault="00402F97" w:rsidP="00402F97">
      <w:pPr>
        <w:pStyle w:val="CommentText"/>
      </w:pPr>
      <w:r>
        <w:rPr>
          <w:rStyle w:val="CommentReference"/>
        </w:rPr>
        <w:annotationRef/>
      </w:r>
      <w:r>
        <w:t>New account selection image needed</w:t>
      </w:r>
    </w:p>
  </w:comment>
  <w:comment w:id="147" w:author="Travis Cahill" w:date="2023-12-19T10:17:00Z" w:initials="TC">
    <w:p w14:paraId="389677F4" w14:textId="77777777" w:rsidR="001B2DC8" w:rsidRDefault="001B2DC8" w:rsidP="001B2DC8">
      <w:pPr>
        <w:pStyle w:val="CommentText"/>
      </w:pPr>
      <w:r>
        <w:rPr>
          <w:rStyle w:val="CommentReference"/>
        </w:rPr>
        <w:annotationRef/>
      </w:r>
      <w:r>
        <w:t>Is this still accurate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A3D0D2" w15:done="0"/>
  <w15:commentEx w15:paraId="00000370" w15:done="0"/>
  <w15:commentEx w15:paraId="0000036B" w15:done="0"/>
  <w15:commentEx w15:paraId="0000036A" w15:done="0"/>
  <w15:commentEx w15:paraId="738D00F9" w15:done="0"/>
  <w15:commentEx w15:paraId="7E61C60B" w15:done="0"/>
  <w15:commentEx w15:paraId="389677F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1E731767" w16cex:dateUtc="2023-12-19T15:29:00Z"/>
  <w16cex:commentExtensible w16cex:durableId="1E13431F" w16cex:dateUtc="2023-12-19T15:10:00Z"/>
  <w16cex:commentExtensible w16cex:durableId="361B080F" w16cex:dateUtc="2023-12-19T15:11:00Z"/>
  <w16cex:commentExtensible w16cex:durableId="695FCF3D" w16cex:dateUtc="2023-12-19T15: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A3D0D2" w16cid:durableId="1E731767"/>
  <w16cid:commentId w16cid:paraId="00000370" w16cid:durableId="4438D225"/>
  <w16cid:commentId w16cid:paraId="0000036B" w16cid:durableId="7648FB16"/>
  <w16cid:commentId w16cid:paraId="0000036A" w16cid:durableId="7617663D"/>
  <w16cid:commentId w16cid:paraId="738D00F9" w16cid:durableId="1E13431F"/>
  <w16cid:commentId w16cid:paraId="7E61C60B" w16cid:durableId="361B080F"/>
  <w16cid:commentId w16cid:paraId="389677F4" w16cid:durableId="695FCF3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555302" w14:textId="77777777" w:rsidR="00E31083" w:rsidRDefault="00E31083">
      <w:r>
        <w:separator/>
      </w:r>
    </w:p>
  </w:endnote>
  <w:endnote w:type="continuationSeparator" w:id="0">
    <w:p w14:paraId="0662ECED" w14:textId="77777777" w:rsidR="00E31083" w:rsidRDefault="00E310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w:charset w:val="00"/>
    <w:family w:val="swiss"/>
    <w:pitch w:val="variable"/>
    <w:sig w:usb0="E00082FF" w:usb1="400078FF" w:usb2="0000002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65" w14:textId="77777777" w:rsidR="006643B9" w:rsidRDefault="006643B9">
    <w:pPr>
      <w:jc w:val="right"/>
    </w:pPr>
  </w:p>
  <w:p w14:paraId="00000366" w14:textId="77777777" w:rsidR="006643B9" w:rsidRDefault="006643B9">
    <w:pPr>
      <w:widowControl w:val="0"/>
      <w:pBdr>
        <w:top w:val="nil"/>
        <w:left w:val="nil"/>
        <w:bottom w:val="nil"/>
        <w:right w:val="nil"/>
        <w:between w:val="nil"/>
      </w:pBdr>
      <w:spacing w:line="276"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64" w14:textId="77777777" w:rsidR="006643B9" w:rsidRDefault="006643B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BE896F" w14:textId="77777777" w:rsidR="00E31083" w:rsidRDefault="00E31083">
      <w:r>
        <w:separator/>
      </w:r>
    </w:p>
  </w:footnote>
  <w:footnote w:type="continuationSeparator" w:id="0">
    <w:p w14:paraId="21408D55" w14:textId="77777777" w:rsidR="00E31083" w:rsidRDefault="00E3108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A3688"/>
    <w:multiLevelType w:val="multilevel"/>
    <w:tmpl w:val="7C0A1A9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9070CC4"/>
    <w:multiLevelType w:val="multilevel"/>
    <w:tmpl w:val="C31EE6A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9BA4409"/>
    <w:multiLevelType w:val="multilevel"/>
    <w:tmpl w:val="BAD05B34"/>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3" w15:restartNumberingAfterBreak="0">
    <w:nsid w:val="0D494D74"/>
    <w:multiLevelType w:val="multilevel"/>
    <w:tmpl w:val="2D00A1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D8C5D15"/>
    <w:multiLevelType w:val="multilevel"/>
    <w:tmpl w:val="523EAD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DC74795"/>
    <w:multiLevelType w:val="multilevel"/>
    <w:tmpl w:val="C13A65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E951137"/>
    <w:multiLevelType w:val="multilevel"/>
    <w:tmpl w:val="362472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EFC7F36"/>
    <w:multiLevelType w:val="multilevel"/>
    <w:tmpl w:val="B3E26DC4"/>
    <w:lvl w:ilvl="0">
      <w:start w:val="1"/>
      <w:numFmt w:val="decimal"/>
      <w:lvlText w:val="%1."/>
      <w:lvlJc w:val="left"/>
      <w:pPr>
        <w:ind w:left="720" w:hanging="360"/>
      </w:pPr>
      <w:rPr>
        <w:rFonts w:ascii="Calibri" w:eastAsia="Calibri" w:hAnsi="Calibri" w:cs="Calibri"/>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04432C7"/>
    <w:multiLevelType w:val="multilevel"/>
    <w:tmpl w:val="578896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21F90B34"/>
    <w:multiLevelType w:val="multilevel"/>
    <w:tmpl w:val="F932A68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23327B18"/>
    <w:multiLevelType w:val="multilevel"/>
    <w:tmpl w:val="552E52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28557B56"/>
    <w:multiLevelType w:val="multilevel"/>
    <w:tmpl w:val="DAE2C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9F26F7A"/>
    <w:multiLevelType w:val="multilevel"/>
    <w:tmpl w:val="EEC47A9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2A8E3B86"/>
    <w:multiLevelType w:val="multilevel"/>
    <w:tmpl w:val="885A6D00"/>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14" w15:restartNumberingAfterBreak="0">
    <w:nsid w:val="2F093790"/>
    <w:multiLevelType w:val="multilevel"/>
    <w:tmpl w:val="AADADD7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30266318"/>
    <w:multiLevelType w:val="multilevel"/>
    <w:tmpl w:val="A0C2C0FE"/>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16" w15:restartNumberingAfterBreak="0">
    <w:nsid w:val="36EE02A9"/>
    <w:multiLevelType w:val="multilevel"/>
    <w:tmpl w:val="79E024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37FB53ED"/>
    <w:multiLevelType w:val="multilevel"/>
    <w:tmpl w:val="B3E26DC4"/>
    <w:lvl w:ilvl="0">
      <w:start w:val="1"/>
      <w:numFmt w:val="decimal"/>
      <w:lvlText w:val="%1."/>
      <w:lvlJc w:val="left"/>
      <w:pPr>
        <w:ind w:left="720" w:hanging="360"/>
      </w:pPr>
      <w:rPr>
        <w:rFonts w:ascii="Calibri" w:eastAsia="Calibri" w:hAnsi="Calibri" w:cs="Calibri"/>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A8656AD"/>
    <w:multiLevelType w:val="multilevel"/>
    <w:tmpl w:val="C7942A1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412738D8"/>
    <w:multiLevelType w:val="multilevel"/>
    <w:tmpl w:val="D716FA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42F87680"/>
    <w:multiLevelType w:val="multilevel"/>
    <w:tmpl w:val="D83E415C"/>
    <w:lvl w:ilvl="0">
      <w:start w:val="4"/>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43EA1ECC"/>
    <w:multiLevelType w:val="multilevel"/>
    <w:tmpl w:val="6D84D7C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44F64306"/>
    <w:multiLevelType w:val="multilevel"/>
    <w:tmpl w:val="EF0C482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48827189"/>
    <w:multiLevelType w:val="multilevel"/>
    <w:tmpl w:val="B9D6F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EC75DEA"/>
    <w:multiLevelType w:val="multilevel"/>
    <w:tmpl w:val="513CE99E"/>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25" w15:restartNumberingAfterBreak="0">
    <w:nsid w:val="4F7E58B8"/>
    <w:multiLevelType w:val="multilevel"/>
    <w:tmpl w:val="B3E26DC4"/>
    <w:lvl w:ilvl="0">
      <w:start w:val="1"/>
      <w:numFmt w:val="decimal"/>
      <w:lvlText w:val="%1."/>
      <w:lvlJc w:val="left"/>
      <w:pPr>
        <w:ind w:left="720" w:hanging="360"/>
      </w:pPr>
      <w:rPr>
        <w:rFonts w:ascii="Calibri" w:eastAsia="Calibri" w:hAnsi="Calibri" w:cs="Calibri"/>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58272319"/>
    <w:multiLevelType w:val="multilevel"/>
    <w:tmpl w:val="4CF23F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58B8464A"/>
    <w:multiLevelType w:val="multilevel"/>
    <w:tmpl w:val="851290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5AA93F92"/>
    <w:multiLevelType w:val="multilevel"/>
    <w:tmpl w:val="0D34E85C"/>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29" w15:restartNumberingAfterBreak="0">
    <w:nsid w:val="5D6B0F26"/>
    <w:multiLevelType w:val="multilevel"/>
    <w:tmpl w:val="B8FADD6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5DB06EE8"/>
    <w:multiLevelType w:val="multilevel"/>
    <w:tmpl w:val="F1D04EB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63254E3C"/>
    <w:multiLevelType w:val="multilevel"/>
    <w:tmpl w:val="5366DF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15:restartNumberingAfterBreak="0">
    <w:nsid w:val="63E10C65"/>
    <w:multiLevelType w:val="multilevel"/>
    <w:tmpl w:val="69D4555E"/>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33" w15:restartNumberingAfterBreak="0">
    <w:nsid w:val="64D168B2"/>
    <w:multiLevelType w:val="multilevel"/>
    <w:tmpl w:val="A140B586"/>
    <w:lvl w:ilvl="0">
      <w:start w:val="1"/>
      <w:numFmt w:val="bullet"/>
      <w:lvlText w:val="●"/>
      <w:lvlJc w:val="left"/>
      <w:pPr>
        <w:ind w:left="720" w:hanging="360"/>
      </w:pPr>
      <w:rPr>
        <w:rFonts w:ascii="Noto Sans" w:eastAsia="Noto Sans" w:hAnsi="Noto Sans" w:cs="Noto Sans"/>
        <w:color w:val="000000"/>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34" w15:restartNumberingAfterBreak="0">
    <w:nsid w:val="661913BB"/>
    <w:multiLevelType w:val="multilevel"/>
    <w:tmpl w:val="3A24ECE0"/>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35" w15:restartNumberingAfterBreak="0">
    <w:nsid w:val="67C2414F"/>
    <w:multiLevelType w:val="multilevel"/>
    <w:tmpl w:val="4F76D9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 w15:restartNumberingAfterBreak="0">
    <w:nsid w:val="6F346A7A"/>
    <w:multiLevelType w:val="multilevel"/>
    <w:tmpl w:val="5156BF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6FE442BA"/>
    <w:multiLevelType w:val="multilevel"/>
    <w:tmpl w:val="B3E26DC4"/>
    <w:lvl w:ilvl="0">
      <w:start w:val="1"/>
      <w:numFmt w:val="decimal"/>
      <w:lvlText w:val="%1."/>
      <w:lvlJc w:val="left"/>
      <w:pPr>
        <w:ind w:left="720" w:hanging="360"/>
      </w:pPr>
      <w:rPr>
        <w:rFonts w:ascii="Calibri" w:eastAsia="Calibri" w:hAnsi="Calibri" w:cs="Calibri"/>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71290DDC"/>
    <w:multiLevelType w:val="multilevel"/>
    <w:tmpl w:val="B2EEF7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7334573C"/>
    <w:multiLevelType w:val="multilevel"/>
    <w:tmpl w:val="C866A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4203C9B"/>
    <w:multiLevelType w:val="multilevel"/>
    <w:tmpl w:val="AC7C8E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769F0513"/>
    <w:multiLevelType w:val="multilevel"/>
    <w:tmpl w:val="B91E69CA"/>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42" w15:restartNumberingAfterBreak="0">
    <w:nsid w:val="76AD1C4A"/>
    <w:multiLevelType w:val="multilevel"/>
    <w:tmpl w:val="E6DABC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A1A0707"/>
    <w:multiLevelType w:val="hybridMultilevel"/>
    <w:tmpl w:val="93EA1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20831687">
    <w:abstractNumId w:val="41"/>
  </w:num>
  <w:num w:numId="2" w16cid:durableId="444228493">
    <w:abstractNumId w:val="11"/>
  </w:num>
  <w:num w:numId="3" w16cid:durableId="335422247">
    <w:abstractNumId w:val="21"/>
  </w:num>
  <w:num w:numId="4" w16cid:durableId="1840146682">
    <w:abstractNumId w:val="10"/>
  </w:num>
  <w:num w:numId="5" w16cid:durableId="996609692">
    <w:abstractNumId w:val="4"/>
  </w:num>
  <w:num w:numId="6" w16cid:durableId="1254319736">
    <w:abstractNumId w:val="29"/>
  </w:num>
  <w:num w:numId="7" w16cid:durableId="972640014">
    <w:abstractNumId w:val="33"/>
  </w:num>
  <w:num w:numId="8" w16cid:durableId="1641811884">
    <w:abstractNumId w:val="24"/>
  </w:num>
  <w:num w:numId="9" w16cid:durableId="216474482">
    <w:abstractNumId w:val="0"/>
  </w:num>
  <w:num w:numId="10" w16cid:durableId="1869220982">
    <w:abstractNumId w:val="15"/>
  </w:num>
  <w:num w:numId="11" w16cid:durableId="1392464851">
    <w:abstractNumId w:val="25"/>
  </w:num>
  <w:num w:numId="12" w16cid:durableId="1179127453">
    <w:abstractNumId w:val="2"/>
  </w:num>
  <w:num w:numId="13" w16cid:durableId="1983657653">
    <w:abstractNumId w:val="31"/>
  </w:num>
  <w:num w:numId="14" w16cid:durableId="529730594">
    <w:abstractNumId w:val="30"/>
  </w:num>
  <w:num w:numId="15" w16cid:durableId="1787968391">
    <w:abstractNumId w:val="9"/>
  </w:num>
  <w:num w:numId="16" w16cid:durableId="502399885">
    <w:abstractNumId w:val="1"/>
  </w:num>
  <w:num w:numId="17" w16cid:durableId="1405184810">
    <w:abstractNumId w:val="36"/>
  </w:num>
  <w:num w:numId="18" w16cid:durableId="1559245628">
    <w:abstractNumId w:val="18"/>
  </w:num>
  <w:num w:numId="19" w16cid:durableId="1911302255">
    <w:abstractNumId w:val="40"/>
  </w:num>
  <w:num w:numId="20" w16cid:durableId="1127159222">
    <w:abstractNumId w:val="12"/>
  </w:num>
  <w:num w:numId="21" w16cid:durableId="1182083752">
    <w:abstractNumId w:val="14"/>
  </w:num>
  <w:num w:numId="22" w16cid:durableId="1750885330">
    <w:abstractNumId w:val="26"/>
  </w:num>
  <w:num w:numId="23" w16cid:durableId="1563372609">
    <w:abstractNumId w:val="39"/>
  </w:num>
  <w:num w:numId="24" w16cid:durableId="1398014454">
    <w:abstractNumId w:val="27"/>
  </w:num>
  <w:num w:numId="25" w16cid:durableId="1482504690">
    <w:abstractNumId w:val="3"/>
  </w:num>
  <w:num w:numId="26" w16cid:durableId="24672847">
    <w:abstractNumId w:val="8"/>
  </w:num>
  <w:num w:numId="27" w16cid:durableId="358746548">
    <w:abstractNumId w:val="16"/>
  </w:num>
  <w:num w:numId="28" w16cid:durableId="1223636952">
    <w:abstractNumId w:val="19"/>
  </w:num>
  <w:num w:numId="29" w16cid:durableId="836262195">
    <w:abstractNumId w:val="20"/>
  </w:num>
  <w:num w:numId="30" w16cid:durableId="1905214642">
    <w:abstractNumId w:val="22"/>
  </w:num>
  <w:num w:numId="31" w16cid:durableId="1062633204">
    <w:abstractNumId w:val="6"/>
  </w:num>
  <w:num w:numId="32" w16cid:durableId="1425685403">
    <w:abstractNumId w:val="38"/>
  </w:num>
  <w:num w:numId="33" w16cid:durableId="1286889464">
    <w:abstractNumId w:val="28"/>
  </w:num>
  <w:num w:numId="34" w16cid:durableId="2003003777">
    <w:abstractNumId w:val="35"/>
  </w:num>
  <w:num w:numId="35" w16cid:durableId="1877428070">
    <w:abstractNumId w:val="13"/>
  </w:num>
  <w:num w:numId="36" w16cid:durableId="1253053047">
    <w:abstractNumId w:val="34"/>
  </w:num>
  <w:num w:numId="37" w16cid:durableId="523370876">
    <w:abstractNumId w:val="32"/>
  </w:num>
  <w:num w:numId="38" w16cid:durableId="1204947500">
    <w:abstractNumId w:val="23"/>
  </w:num>
  <w:num w:numId="39" w16cid:durableId="1063018091">
    <w:abstractNumId w:val="5"/>
  </w:num>
  <w:num w:numId="40" w16cid:durableId="1526287631">
    <w:abstractNumId w:val="42"/>
  </w:num>
  <w:num w:numId="41" w16cid:durableId="153424116">
    <w:abstractNumId w:val="37"/>
  </w:num>
  <w:num w:numId="42" w16cid:durableId="656804647">
    <w:abstractNumId w:val="7"/>
  </w:num>
  <w:num w:numId="43" w16cid:durableId="1073161316">
    <w:abstractNumId w:val="17"/>
  </w:num>
  <w:num w:numId="44" w16cid:durableId="928998646">
    <w:abstractNumId w:val="4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ravis Cahill">
    <w15:presenceInfo w15:providerId="AD" w15:userId="S::travis.cahill@agile6.com::3ef71b4f-e654-40c9-85af-c66c133641b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43B9"/>
    <w:rsid w:val="001B2DC8"/>
    <w:rsid w:val="001C2DDA"/>
    <w:rsid w:val="001F26E8"/>
    <w:rsid w:val="003678B0"/>
    <w:rsid w:val="003B3ADB"/>
    <w:rsid w:val="00402F97"/>
    <w:rsid w:val="00442842"/>
    <w:rsid w:val="00577E82"/>
    <w:rsid w:val="006108FD"/>
    <w:rsid w:val="0063281E"/>
    <w:rsid w:val="006564EB"/>
    <w:rsid w:val="0065696E"/>
    <w:rsid w:val="006643B9"/>
    <w:rsid w:val="006926F3"/>
    <w:rsid w:val="006A3FC5"/>
    <w:rsid w:val="006B181A"/>
    <w:rsid w:val="007E2664"/>
    <w:rsid w:val="0081376F"/>
    <w:rsid w:val="008F1C84"/>
    <w:rsid w:val="009142B7"/>
    <w:rsid w:val="00972055"/>
    <w:rsid w:val="009B622A"/>
    <w:rsid w:val="00A711D1"/>
    <w:rsid w:val="00AC4BFB"/>
    <w:rsid w:val="00AD0CE2"/>
    <w:rsid w:val="00AE1EF5"/>
    <w:rsid w:val="00B66EEF"/>
    <w:rsid w:val="00C252C2"/>
    <w:rsid w:val="00C51898"/>
    <w:rsid w:val="00D017B4"/>
    <w:rsid w:val="00D30222"/>
    <w:rsid w:val="00D41189"/>
    <w:rsid w:val="00E31083"/>
    <w:rsid w:val="00E448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A8FC34"/>
  <w15:docId w15:val="{5411B578-9930-472D-B253-BB30FF10D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AE1EF5"/>
    <w:pPr>
      <w:keepNext/>
      <w:keepLines/>
      <w:spacing w:before="240" w:after="240"/>
      <w:outlineLvl w:val="0"/>
    </w:pPr>
    <w:rPr>
      <w:color w:val="2F5496"/>
      <w:sz w:val="32"/>
      <w:szCs w:val="32"/>
    </w:rPr>
  </w:style>
  <w:style w:type="paragraph" w:styleId="Heading2">
    <w:name w:val="heading 2"/>
    <w:basedOn w:val="Heading3"/>
    <w:next w:val="Normal"/>
    <w:uiPriority w:val="9"/>
    <w:unhideWhenUsed/>
    <w:qFormat/>
    <w:rsid w:val="003B3ADB"/>
    <w:pPr>
      <w:pBdr>
        <w:bottom w:val="single" w:sz="6" w:space="5" w:color="EAECEF"/>
      </w:pBdr>
      <w:shd w:val="clear" w:color="auto" w:fill="FFFFFF"/>
      <w:spacing w:before="360" w:after="240"/>
      <w:ind w:left="-300"/>
      <w:outlineLvl w:val="1"/>
    </w:pPr>
    <w:rPr>
      <w:sz w:val="32"/>
      <w:szCs w:val="32"/>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rFonts w:ascii="Cambria" w:eastAsia="Cambria" w:hAnsi="Cambria" w:cs="Cambria"/>
      <w:sz w:val="22"/>
      <w:szCs w:val="22"/>
    </w:rPr>
    <w:tblPr>
      <w:tblStyleRowBandSize w:val="1"/>
      <w:tblStyleColBandSize w:val="1"/>
      <w:tblCellMar>
        <w:left w:w="115" w:type="dxa"/>
        <w:right w:w="115" w:type="dxa"/>
      </w:tblCellMar>
    </w:tblPr>
    <w:tcPr>
      <w:shd w:val="clear" w:color="auto" w:fill="auto"/>
      <w:vAlign w:val="center"/>
    </w:tcPr>
    <w:tblStylePr w:type="firstRow">
      <w:rPr>
        <w:rFonts w:ascii="Cambria" w:eastAsia="Cambria" w:hAnsi="Cambria" w:cs="Cambria"/>
        <w:b/>
        <w:color w:val="FFFFFF"/>
        <w:sz w:val="24"/>
        <w:szCs w:val="24"/>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205594"/>
      </w:tcPr>
    </w:tblStylePr>
    <w:tblStylePr w:type="lastRow">
      <w:rPr>
        <w:b w:val="0"/>
      </w:rPr>
      <w:tblPr/>
      <w:tcPr>
        <w:tcBorders>
          <w:top w:val="single" w:sz="4" w:space="0" w:color="4F81BD"/>
        </w:tcBorders>
      </w:tcPr>
    </w:tblStylePr>
    <w:tblStylePr w:type="firstCol">
      <w:rPr>
        <w:b w:val="0"/>
      </w:rPr>
    </w:tblStylePr>
    <w:tblStylePr w:type="lastCol">
      <w:rPr>
        <w:b w:val="0"/>
      </w:rPr>
    </w:tblStylePr>
    <w:tblStylePr w:type="band1Vert">
      <w:tblPr/>
      <w:tcPr>
        <w:shd w:val="clear" w:color="auto" w:fill="DBE5F1"/>
      </w:tcPr>
    </w:tblStylePr>
    <w:tblStylePr w:type="band1Horz">
      <w:tblPr/>
      <w:tcPr>
        <w:shd w:val="clear" w:color="auto" w:fill="DBE5F1"/>
      </w:tcPr>
    </w:tblStyle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D017B4"/>
    <w:pPr>
      <w:tabs>
        <w:tab w:val="right" w:pos="9350"/>
      </w:tabs>
      <w:spacing w:after="100"/>
    </w:pPr>
  </w:style>
  <w:style w:type="paragraph" w:styleId="TOC3">
    <w:name w:val="toc 3"/>
    <w:basedOn w:val="Normal"/>
    <w:next w:val="Normal"/>
    <w:autoRedefine/>
    <w:uiPriority w:val="39"/>
    <w:unhideWhenUsed/>
    <w:rsid w:val="003B3ADB"/>
    <w:pPr>
      <w:spacing w:after="100"/>
      <w:ind w:left="480"/>
    </w:pPr>
  </w:style>
  <w:style w:type="paragraph" w:styleId="TOC2">
    <w:name w:val="toc 2"/>
    <w:basedOn w:val="Normal"/>
    <w:next w:val="Normal"/>
    <w:autoRedefine/>
    <w:uiPriority w:val="39"/>
    <w:unhideWhenUsed/>
    <w:rsid w:val="00D017B4"/>
    <w:pPr>
      <w:tabs>
        <w:tab w:val="right" w:pos="9350"/>
      </w:tabs>
      <w:spacing w:after="100"/>
      <w:ind w:left="240"/>
    </w:pPr>
  </w:style>
  <w:style w:type="paragraph" w:styleId="TOC4">
    <w:name w:val="toc 4"/>
    <w:basedOn w:val="Normal"/>
    <w:next w:val="Normal"/>
    <w:autoRedefine/>
    <w:uiPriority w:val="39"/>
    <w:unhideWhenUsed/>
    <w:rsid w:val="003B3ADB"/>
    <w:pPr>
      <w:spacing w:after="100"/>
      <w:ind w:left="720"/>
    </w:pPr>
  </w:style>
  <w:style w:type="character" w:styleId="Hyperlink">
    <w:name w:val="Hyperlink"/>
    <w:basedOn w:val="DefaultParagraphFont"/>
    <w:uiPriority w:val="99"/>
    <w:unhideWhenUsed/>
    <w:rsid w:val="003B3ADB"/>
    <w:rPr>
      <w:color w:val="0000FF" w:themeColor="hyperlink"/>
      <w:u w:val="single"/>
    </w:rPr>
  </w:style>
  <w:style w:type="paragraph" w:styleId="Revision">
    <w:name w:val="Revision"/>
    <w:hidden/>
    <w:uiPriority w:val="99"/>
    <w:semiHidden/>
    <w:rsid w:val="006564EB"/>
  </w:style>
  <w:style w:type="paragraph" w:styleId="CommentSubject">
    <w:name w:val="annotation subject"/>
    <w:basedOn w:val="CommentText"/>
    <w:next w:val="CommentText"/>
    <w:link w:val="CommentSubjectChar"/>
    <w:uiPriority w:val="99"/>
    <w:semiHidden/>
    <w:unhideWhenUsed/>
    <w:rsid w:val="00D30222"/>
    <w:rPr>
      <w:b/>
      <w:bCs/>
    </w:rPr>
  </w:style>
  <w:style w:type="character" w:customStyle="1" w:styleId="CommentSubjectChar">
    <w:name w:val="Comment Subject Char"/>
    <w:basedOn w:val="CommentTextChar"/>
    <w:link w:val="CommentSubject"/>
    <w:uiPriority w:val="99"/>
    <w:semiHidden/>
    <w:rsid w:val="00D30222"/>
    <w:rPr>
      <w:b/>
      <w:bCs/>
      <w:sz w:val="20"/>
      <w:szCs w:val="20"/>
    </w:rPr>
  </w:style>
  <w:style w:type="paragraph" w:styleId="TOC5">
    <w:name w:val="toc 5"/>
    <w:basedOn w:val="Normal"/>
    <w:next w:val="Normal"/>
    <w:autoRedefine/>
    <w:uiPriority w:val="39"/>
    <w:unhideWhenUsed/>
    <w:rsid w:val="00402F97"/>
    <w:pPr>
      <w:spacing w:after="100"/>
      <w:ind w:left="960"/>
    </w:pPr>
  </w:style>
  <w:style w:type="paragraph" w:styleId="TOC6">
    <w:name w:val="toc 6"/>
    <w:basedOn w:val="Normal"/>
    <w:next w:val="Normal"/>
    <w:autoRedefine/>
    <w:uiPriority w:val="39"/>
    <w:unhideWhenUsed/>
    <w:rsid w:val="001B2DC8"/>
    <w:pPr>
      <w:spacing w:after="100" w:line="259" w:lineRule="auto"/>
      <w:ind w:left="1100"/>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1B2DC8"/>
    <w:pPr>
      <w:spacing w:after="100" w:line="259" w:lineRule="auto"/>
      <w:ind w:left="1320"/>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1B2DC8"/>
    <w:pPr>
      <w:spacing w:after="100" w:line="259" w:lineRule="auto"/>
      <w:ind w:left="1540"/>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1B2DC8"/>
    <w:pPr>
      <w:spacing w:after="100" w:line="259" w:lineRule="auto"/>
      <w:ind w:left="1760"/>
    </w:pPr>
    <w:rPr>
      <w:rFonts w:asciiTheme="minorHAnsi" w:eastAsiaTheme="minorEastAsia" w:hAnsiTheme="minorHAnsi" w:cstheme="minorBidi"/>
      <w:kern w:val="2"/>
      <w:sz w:val="22"/>
      <w:szCs w:val="22"/>
      <w14:ligatures w14:val="standardContextual"/>
    </w:rPr>
  </w:style>
  <w:style w:type="character" w:styleId="UnresolvedMention">
    <w:name w:val="Unresolved Mention"/>
    <w:basedOn w:val="DefaultParagraphFont"/>
    <w:uiPriority w:val="99"/>
    <w:semiHidden/>
    <w:unhideWhenUsed/>
    <w:rsid w:val="001B2DC8"/>
    <w:rPr>
      <w:color w:val="605E5C"/>
      <w:shd w:val="clear" w:color="auto" w:fill="E1DFDD"/>
    </w:rPr>
  </w:style>
  <w:style w:type="character" w:customStyle="1" w:styleId="Heading3Char">
    <w:name w:val="Heading 3 Char"/>
    <w:basedOn w:val="DefaultParagraphFont"/>
    <w:link w:val="Heading3"/>
    <w:uiPriority w:val="9"/>
    <w:rsid w:val="00972055"/>
    <w:rPr>
      <w:b/>
      <w:sz w:val="28"/>
      <w:szCs w:val="28"/>
    </w:rPr>
  </w:style>
  <w:style w:type="paragraph" w:styleId="ListParagraph">
    <w:name w:val="List Paragraph"/>
    <w:basedOn w:val="Normal"/>
    <w:uiPriority w:val="34"/>
    <w:qFormat/>
    <w:rsid w:val="00AD0CE2"/>
    <w:pPr>
      <w:ind w:left="720"/>
      <w:contextualSpacing/>
    </w:pPr>
  </w:style>
  <w:style w:type="paragraph" w:styleId="Caption">
    <w:name w:val="caption"/>
    <w:basedOn w:val="Normal"/>
    <w:next w:val="Normal"/>
    <w:uiPriority w:val="35"/>
    <w:unhideWhenUsed/>
    <w:qFormat/>
    <w:rsid w:val="00D017B4"/>
    <w:pPr>
      <w:spacing w:after="200"/>
    </w:pPr>
    <w:rPr>
      <w:i/>
      <w:iCs/>
      <w:color w:val="1F497D" w:themeColor="text2"/>
      <w:sz w:val="18"/>
      <w:szCs w:val="18"/>
    </w:rPr>
  </w:style>
  <w:style w:type="paragraph" w:styleId="TableofFigures">
    <w:name w:val="table of figures"/>
    <w:basedOn w:val="Normal"/>
    <w:next w:val="Normal"/>
    <w:uiPriority w:val="99"/>
    <w:unhideWhenUsed/>
    <w:rsid w:val="00E448E3"/>
  </w:style>
  <w:style w:type="character" w:styleId="FollowedHyperlink">
    <w:name w:val="FollowedHyperlink"/>
    <w:basedOn w:val="DefaultParagraphFont"/>
    <w:uiPriority w:val="99"/>
    <w:semiHidden/>
    <w:unhideWhenUsed/>
    <w:rsid w:val="006A3FC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www.va.gov/profile/account-security" TargetMode="External"/><Relationship Id="rId21" Type="http://schemas.openxmlformats.org/officeDocument/2006/relationships/hyperlink" Target="https://www.va.gov/" TargetMode="External"/><Relationship Id="rId42" Type="http://schemas.openxmlformats.org/officeDocument/2006/relationships/image" Target="media/image18.png"/><Relationship Id="rId63" Type="http://schemas.openxmlformats.org/officeDocument/2006/relationships/image" Target="media/image36.png"/><Relationship Id="rId84" Type="http://schemas.openxmlformats.org/officeDocument/2006/relationships/image" Target="media/image54.png"/><Relationship Id="rId138" Type="http://schemas.openxmlformats.org/officeDocument/2006/relationships/image" Target="media/image94.png"/><Relationship Id="rId107" Type="http://schemas.openxmlformats.org/officeDocument/2006/relationships/image" Target="media/image70.png"/><Relationship Id="rId11" Type="http://schemas.openxmlformats.org/officeDocument/2006/relationships/hyperlink" Target="https://staging.va.gov/verify/" TargetMode="External"/><Relationship Id="rId32" Type="http://schemas.openxmlformats.org/officeDocument/2006/relationships/image" Target="media/image10.png"/><Relationship Id="rId53" Type="http://schemas.openxmlformats.org/officeDocument/2006/relationships/image" Target="media/image26.png"/><Relationship Id="rId74" Type="http://schemas.openxmlformats.org/officeDocument/2006/relationships/image" Target="media/image47.png"/><Relationship Id="rId128" Type="http://schemas.openxmlformats.org/officeDocument/2006/relationships/image" Target="media/image87.png"/><Relationship Id="rId149" Type="http://schemas.openxmlformats.org/officeDocument/2006/relationships/image" Target="media/image102.png"/><Relationship Id="rId5" Type="http://schemas.openxmlformats.org/officeDocument/2006/relationships/settings" Target="settings.xml"/><Relationship Id="rId95" Type="http://schemas.openxmlformats.org/officeDocument/2006/relationships/hyperlink" Target="http://www.va.gov/profile/direct-deposit" TargetMode="External"/><Relationship Id="rId22" Type="http://schemas.openxmlformats.org/officeDocument/2006/relationships/image" Target="media/image8.png"/><Relationship Id="rId43" Type="http://schemas.openxmlformats.org/officeDocument/2006/relationships/image" Target="media/image19.png"/><Relationship Id="rId64" Type="http://schemas.openxmlformats.org/officeDocument/2006/relationships/image" Target="media/image37.png"/><Relationship Id="rId118" Type="http://schemas.openxmlformats.org/officeDocument/2006/relationships/image" Target="media/image77.png"/><Relationship Id="rId139" Type="http://schemas.openxmlformats.org/officeDocument/2006/relationships/image" Target="media/image95.png"/><Relationship Id="rId80" Type="http://schemas.openxmlformats.org/officeDocument/2006/relationships/hyperlink" Target="https://ask.va.gov/" TargetMode="External"/><Relationship Id="rId85" Type="http://schemas.openxmlformats.org/officeDocument/2006/relationships/image" Target="media/image55.png"/><Relationship Id="rId150" Type="http://schemas.openxmlformats.org/officeDocument/2006/relationships/image" Target="media/image103.png"/><Relationship Id="rId155"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11.png"/><Relationship Id="rId38" Type="http://schemas.openxmlformats.org/officeDocument/2006/relationships/image" Target="media/image14.png"/><Relationship Id="rId59" Type="http://schemas.openxmlformats.org/officeDocument/2006/relationships/image" Target="media/image32.png"/><Relationship Id="rId103" Type="http://schemas.openxmlformats.org/officeDocument/2006/relationships/image" Target="media/image66.png"/><Relationship Id="rId108" Type="http://schemas.openxmlformats.org/officeDocument/2006/relationships/image" Target="media/image71.png"/><Relationship Id="rId124" Type="http://schemas.openxmlformats.org/officeDocument/2006/relationships/image" Target="media/image83.png"/><Relationship Id="rId129" Type="http://schemas.openxmlformats.org/officeDocument/2006/relationships/image" Target="media/image88.png"/><Relationship Id="rId54" Type="http://schemas.openxmlformats.org/officeDocument/2006/relationships/image" Target="media/image27.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58.png"/><Relationship Id="rId96" Type="http://schemas.openxmlformats.org/officeDocument/2006/relationships/hyperlink" Target="http://www.va.gov/profile/account-security" TargetMode="External"/><Relationship Id="rId140" Type="http://schemas.openxmlformats.org/officeDocument/2006/relationships/image" Target="media/image96.png"/><Relationship Id="rId145"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comments" Target="comments.xml"/><Relationship Id="rId28" Type="http://schemas.openxmlformats.org/officeDocument/2006/relationships/hyperlink" Target="http://www.va.gov/profile/personal-information" TargetMode="External"/><Relationship Id="rId49" Type="http://schemas.openxmlformats.org/officeDocument/2006/relationships/hyperlink" Target="https://www.va.gov/" TargetMode="External"/><Relationship Id="rId114" Type="http://schemas.openxmlformats.org/officeDocument/2006/relationships/hyperlink" Target="https://www.va.gov/change-direct-deposit/" TargetMode="External"/><Relationship Id="rId119" Type="http://schemas.openxmlformats.org/officeDocument/2006/relationships/image" Target="media/image78.png"/><Relationship Id="rId44" Type="http://schemas.openxmlformats.org/officeDocument/2006/relationships/image" Target="media/image20.png"/><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2.png"/><Relationship Id="rId86" Type="http://schemas.openxmlformats.org/officeDocument/2006/relationships/hyperlink" Target="http://www.va.gov/profile/military-information" TargetMode="External"/><Relationship Id="rId130" Type="http://schemas.openxmlformats.org/officeDocument/2006/relationships/image" Target="media/image89.png"/><Relationship Id="rId135" Type="http://schemas.openxmlformats.org/officeDocument/2006/relationships/image" Target="media/image92.png"/><Relationship Id="rId151" Type="http://schemas.openxmlformats.org/officeDocument/2006/relationships/image" Target="media/image104.png"/><Relationship Id="rId156" Type="http://schemas.microsoft.com/office/2011/relationships/people" Target="people.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15.png"/><Relationship Id="rId109" Type="http://schemas.openxmlformats.org/officeDocument/2006/relationships/image" Target="media/image72.png"/><Relationship Id="rId34" Type="http://schemas.openxmlformats.org/officeDocument/2006/relationships/image" Target="media/image12.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hyperlink" Target="https://www.va.gov/" TargetMode="External"/><Relationship Id="rId104" Type="http://schemas.openxmlformats.org/officeDocument/2006/relationships/image" Target="media/image67.jpg"/><Relationship Id="rId120" Type="http://schemas.openxmlformats.org/officeDocument/2006/relationships/image" Target="media/image79.png"/><Relationship Id="rId125" Type="http://schemas.openxmlformats.org/officeDocument/2006/relationships/image" Target="media/image84.png"/><Relationship Id="rId141" Type="http://schemas.openxmlformats.org/officeDocument/2006/relationships/hyperlink" Target="http://www.va.gov/profile/connected-applications" TargetMode="External"/><Relationship Id="rId146" Type="http://schemas.openxmlformats.org/officeDocument/2006/relationships/image" Target="media/image99.png"/><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hyperlink" Target="https://www.archives.gov/veterans/military-service-records/correct-service-records.html" TargetMode="External"/><Relationship Id="rId2" Type="http://schemas.openxmlformats.org/officeDocument/2006/relationships/customXml" Target="../customXml/item2.xml"/><Relationship Id="rId29" Type="http://schemas.openxmlformats.org/officeDocument/2006/relationships/hyperlink" Target="http://www.va.gov/profile/account-security" TargetMode="External"/><Relationship Id="rId24" Type="http://schemas.microsoft.com/office/2011/relationships/commentsExtended" Target="commentsExtended.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39.png"/><Relationship Id="rId87" Type="http://schemas.openxmlformats.org/officeDocument/2006/relationships/hyperlink" Target="http://www.va.gov/profile/account-security" TargetMode="External"/><Relationship Id="rId110" Type="http://schemas.openxmlformats.org/officeDocument/2006/relationships/image" Target="media/image73.png"/><Relationship Id="rId115" Type="http://schemas.openxmlformats.org/officeDocument/2006/relationships/hyperlink" Target="https://www.va.gov/find-forms/about-form-sf-1199a/" TargetMode="External"/><Relationship Id="rId131" Type="http://schemas.openxmlformats.org/officeDocument/2006/relationships/hyperlink" Target="https://www.va.gov/" TargetMode="External"/><Relationship Id="rId136" Type="http://schemas.openxmlformats.org/officeDocument/2006/relationships/image" Target="media/image93.png"/><Relationship Id="rId157" Type="http://schemas.openxmlformats.org/officeDocument/2006/relationships/theme" Target="theme/theme1.xml"/><Relationship Id="rId61" Type="http://schemas.openxmlformats.org/officeDocument/2006/relationships/image" Target="media/image34.png"/><Relationship Id="rId82" Type="http://schemas.openxmlformats.org/officeDocument/2006/relationships/hyperlink" Target="https://va.gov/find-locations/?facilityType=health" TargetMode="External"/><Relationship Id="rId152" Type="http://schemas.openxmlformats.org/officeDocument/2006/relationships/image" Target="media/image105.png"/><Relationship Id="rId19" Type="http://schemas.openxmlformats.org/officeDocument/2006/relationships/hyperlink" Target="http://www.va.gov/profile/profile" TargetMode="External"/><Relationship Id="rId14" Type="http://schemas.openxmlformats.org/officeDocument/2006/relationships/image" Target="media/image4.png"/><Relationship Id="rId30" Type="http://schemas.openxmlformats.org/officeDocument/2006/relationships/hyperlink" Target="https://www.va.gov/" TargetMode="External"/><Relationship Id="rId35" Type="http://schemas.openxmlformats.org/officeDocument/2006/relationships/image" Target="media/image13.png"/><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5.png"/><Relationship Id="rId147" Type="http://schemas.openxmlformats.org/officeDocument/2006/relationships/image" Target="media/image100.png"/><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59.png"/><Relationship Id="rId98" Type="http://schemas.openxmlformats.org/officeDocument/2006/relationships/image" Target="media/image61.png"/><Relationship Id="rId121" Type="http://schemas.openxmlformats.org/officeDocument/2006/relationships/image" Target="media/image80.png"/><Relationship Id="rId142" Type="http://schemas.openxmlformats.org/officeDocument/2006/relationships/hyperlink" Target="http://www.va.gov/profile/account-security" TargetMode="External"/><Relationship Id="rId3" Type="http://schemas.openxmlformats.org/officeDocument/2006/relationships/numbering" Target="numbering.xml"/><Relationship Id="rId25" Type="http://schemas.microsoft.com/office/2016/09/relationships/commentsIds" Target="commentsIds.xml"/><Relationship Id="rId46" Type="http://schemas.openxmlformats.org/officeDocument/2006/relationships/image" Target="media/image22.png"/><Relationship Id="rId67" Type="http://schemas.openxmlformats.org/officeDocument/2006/relationships/image" Target="media/image40.png"/><Relationship Id="rId116" Type="http://schemas.openxmlformats.org/officeDocument/2006/relationships/hyperlink" Target="http://www.va.gov/profile/notifications" TargetMode="External"/><Relationship Id="rId137" Type="http://schemas.openxmlformats.org/officeDocument/2006/relationships/hyperlink" Target="https://staging.va.gov/verify/" TargetMode="External"/><Relationship Id="rId20" Type="http://schemas.openxmlformats.org/officeDocument/2006/relationships/hyperlink" Target="http://www.va.gov/profile/account-security" TargetMode="External"/><Relationship Id="rId41" Type="http://schemas.openxmlformats.org/officeDocument/2006/relationships/image" Target="media/image17.png"/><Relationship Id="rId62" Type="http://schemas.openxmlformats.org/officeDocument/2006/relationships/image" Target="media/image35.png"/><Relationship Id="rId83" Type="http://schemas.openxmlformats.org/officeDocument/2006/relationships/image" Target="media/image53.png"/><Relationship Id="rId88" Type="http://schemas.openxmlformats.org/officeDocument/2006/relationships/hyperlink" Target="https://www.va.gov" TargetMode="External"/><Relationship Id="rId111" Type="http://schemas.openxmlformats.org/officeDocument/2006/relationships/image" Target="media/image74.png"/><Relationship Id="rId132" Type="http://schemas.openxmlformats.org/officeDocument/2006/relationships/hyperlink" Target="https://staging.va.gov/verify/" TargetMode="External"/><Relationship Id="rId153" Type="http://schemas.openxmlformats.org/officeDocument/2006/relationships/footer" Target="footer1.xml"/><Relationship Id="rId15" Type="http://schemas.openxmlformats.org/officeDocument/2006/relationships/hyperlink" Target="https://www.va.gov/" TargetMode="External"/><Relationship Id="rId36" Type="http://schemas.openxmlformats.org/officeDocument/2006/relationships/hyperlink" Target="https://va.gov/find-locations/?facilityType=health" TargetMode="External"/><Relationship Id="rId57" Type="http://schemas.openxmlformats.org/officeDocument/2006/relationships/image" Target="media/image30.png"/><Relationship Id="rId106" Type="http://schemas.openxmlformats.org/officeDocument/2006/relationships/image" Target="media/image69.png"/><Relationship Id="rId127" Type="http://schemas.openxmlformats.org/officeDocument/2006/relationships/image" Target="media/image86.png"/><Relationship Id="rId10" Type="http://schemas.openxmlformats.org/officeDocument/2006/relationships/hyperlink" Target="http://www.va.gov/profile/account-security" TargetMode="External"/><Relationship Id="rId31" Type="http://schemas.openxmlformats.org/officeDocument/2006/relationships/image" Target="media/image9.png"/><Relationship Id="rId52" Type="http://schemas.openxmlformats.org/officeDocument/2006/relationships/image" Target="media/image25.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0.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1.png"/><Relationship Id="rId143" Type="http://schemas.openxmlformats.org/officeDocument/2006/relationships/hyperlink" Target="https://www.va.gov/" TargetMode="External"/><Relationship Id="rId148" Type="http://schemas.openxmlformats.org/officeDocument/2006/relationships/image" Target="media/image101.png"/><Relationship Id="rId4" Type="http://schemas.openxmlformats.org/officeDocument/2006/relationships/styles" Target="styles.xml"/><Relationship Id="rId9" Type="http://schemas.openxmlformats.org/officeDocument/2006/relationships/image" Target="media/image1.png"/><Relationship Id="rId26" Type="http://schemas.microsoft.com/office/2018/08/relationships/commentsExtensible" Target="commentsExtensible.xml"/><Relationship Id="rId47" Type="http://schemas.openxmlformats.org/officeDocument/2006/relationships/hyperlink" Target="http://www.va.gov/profile/contact-information" TargetMode="External"/><Relationship Id="rId68" Type="http://schemas.openxmlformats.org/officeDocument/2006/relationships/image" Target="media/image41.png"/><Relationship Id="rId89" Type="http://schemas.openxmlformats.org/officeDocument/2006/relationships/image" Target="media/image56.png"/><Relationship Id="rId112" Type="http://schemas.openxmlformats.org/officeDocument/2006/relationships/image" Target="media/image75.png"/><Relationship Id="rId133" Type="http://schemas.openxmlformats.org/officeDocument/2006/relationships/image" Target="media/image90.png"/><Relationship Id="rId154" Type="http://schemas.openxmlformats.org/officeDocument/2006/relationships/footer" Target="footer2.xml"/><Relationship Id="rId16" Type="http://schemas.openxmlformats.org/officeDocument/2006/relationships/image" Target="media/image5.png"/><Relationship Id="rId37" Type="http://schemas.openxmlformats.org/officeDocument/2006/relationships/hyperlink" Target="https://va.gov/find-locations/?facilityType=benefits" TargetMode="External"/><Relationship Id="rId58" Type="http://schemas.openxmlformats.org/officeDocument/2006/relationships/image" Target="media/image31.png"/><Relationship Id="rId79" Type="http://schemas.openxmlformats.org/officeDocument/2006/relationships/hyperlink" Target="https://www.myhealth.va.gov/mhv-portal-web/contact-us" TargetMode="External"/><Relationship Id="rId102" Type="http://schemas.openxmlformats.org/officeDocument/2006/relationships/image" Target="media/image65.png"/><Relationship Id="rId123" Type="http://schemas.openxmlformats.org/officeDocument/2006/relationships/image" Target="media/image82.png"/><Relationship Id="rId144" Type="http://schemas.openxmlformats.org/officeDocument/2006/relationships/image" Target="media/image97.png"/><Relationship Id="rId90" Type="http://schemas.openxmlformats.org/officeDocument/2006/relationships/image" Target="media/image57.png"/><Relationship Id="rId27" Type="http://schemas.openxmlformats.org/officeDocument/2006/relationships/hyperlink" Target="http://www.va.gov/profile/personal-information" TargetMode="External"/><Relationship Id="rId48" Type="http://schemas.openxmlformats.org/officeDocument/2006/relationships/hyperlink" Target="http://www.va.gov/profile/account-security" TargetMode="External"/><Relationship Id="rId69" Type="http://schemas.openxmlformats.org/officeDocument/2006/relationships/image" Target="media/image42.png"/><Relationship Id="rId113" Type="http://schemas.openxmlformats.org/officeDocument/2006/relationships/image" Target="media/image76.png"/><Relationship Id="rId134" Type="http://schemas.openxmlformats.org/officeDocument/2006/relationships/image" Target="media/image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vVzzbCWFnOY1gi2BjvZlKPV57ZA==">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E42F965-7485-4B34-AFB6-D10C31E94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273</TotalTime>
  <Pages>110</Pages>
  <Words>9258</Words>
  <Characters>52775</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Matthew.Cahill</dc:creator>
  <cp:lastModifiedBy>Travis Cahill</cp:lastModifiedBy>
  <cp:revision>13</cp:revision>
  <dcterms:created xsi:type="dcterms:W3CDTF">2023-12-19T13:55:00Z</dcterms:created>
  <dcterms:modified xsi:type="dcterms:W3CDTF">2023-12-29T17:24:00Z</dcterms:modified>
</cp:coreProperties>
</file>