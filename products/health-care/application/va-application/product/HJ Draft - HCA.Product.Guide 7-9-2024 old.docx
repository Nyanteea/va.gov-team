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ind w:left="-270" w:firstLine="0"/>
        <w:rPr>
          <w:rFonts w:ascii="Arial" w:cs="Arial" w:eastAsia="Arial" w:hAnsi="Arial"/>
        </w:rPr>
      </w:pPr>
      <w:bookmarkStart w:colFirst="0" w:colLast="0" w:name="_gjdgxs" w:id="0"/>
      <w:bookmarkEnd w:id="0"/>
      <w:r w:rsidDel="00000000" w:rsidR="00000000" w:rsidRPr="00000000">
        <w:rPr/>
        <w:drawing>
          <wp:inline distB="0" distT="0" distL="0" distR="0">
            <wp:extent cx="4643755" cy="2812415"/>
            <wp:effectExtent b="0" l="0" r="0" t="0"/>
            <wp:docPr descr="Title Banner with VA seal and text reading: VA US Department of Veterans Affairs" id="114" name="image111.png"/>
            <a:graphic>
              <a:graphicData uri="http://schemas.openxmlformats.org/drawingml/2006/picture">
                <pic:pic>
                  <pic:nvPicPr>
                    <pic:cNvPr descr="Title Banner with VA seal and text reading: VA US Department of Veterans Affairs" id="0" name="image111.png"/>
                    <pic:cNvPicPr preferRelativeResize="0"/>
                  </pic:nvPicPr>
                  <pic:blipFill>
                    <a:blip r:embed="rId7"/>
                    <a:srcRect b="0" l="0" r="0" t="0"/>
                    <a:stretch>
                      <a:fillRect/>
                    </a:stretch>
                  </pic:blipFill>
                  <pic:spPr>
                    <a:xfrm>
                      <a:off x="0" y="0"/>
                      <a:ext cx="4643755" cy="281241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rFonts w:ascii="Arial" w:cs="Arial" w:eastAsia="Arial" w:hAnsi="Arial"/>
          <w:color w:val="000000"/>
        </w:rPr>
      </w:pPr>
      <w:r w:rsidDel="00000000" w:rsidR="00000000" w:rsidRPr="00000000">
        <w:rPr>
          <w:rtl w:val="0"/>
        </w:rPr>
      </w:r>
    </w:p>
    <w:p w:rsidR="00000000" w:rsidDel="00000000" w:rsidP="00000000" w:rsidRDefault="00000000" w:rsidRPr="00000000" w14:paraId="00000003">
      <w:pPr>
        <w:rPr>
          <w:rFonts w:ascii="Arial" w:cs="Arial" w:eastAsia="Arial" w:hAnsi="Arial"/>
        </w:rPr>
      </w:pPr>
      <w:r w:rsidDel="00000000" w:rsidR="00000000" w:rsidRPr="00000000">
        <w:rPr>
          <w:rFonts w:ascii="Arial" w:cs="Arial" w:eastAsia="Arial" w:hAnsi="Arial"/>
          <w:color w:val="4472c4"/>
          <w:sz w:val="52"/>
          <w:szCs w:val="52"/>
          <w:rtl w:val="0"/>
        </w:rPr>
        <w:t xml:space="preserve">Health Care Application</w:t>
        <w:br w:type="textWrapping"/>
        <w:t xml:space="preserve">Form 10-10EZ</w:t>
      </w:r>
      <w:r w:rsidDel="00000000" w:rsidR="00000000" w:rsidRPr="00000000">
        <w:rPr>
          <w:rtl w:val="0"/>
        </w:rPr>
      </w:r>
    </w:p>
    <w:p w:rsidR="00000000" w:rsidDel="00000000" w:rsidP="00000000" w:rsidRDefault="00000000" w:rsidRPr="00000000" w14:paraId="00000004">
      <w:pPr>
        <w:rPr>
          <w:highlight w:val="yellow"/>
        </w:rPr>
      </w:pPr>
      <w:r w:rsidDel="00000000" w:rsidR="00000000" w:rsidRPr="00000000">
        <w:rPr>
          <w:rFonts w:ascii="Arial" w:cs="Arial" w:eastAsia="Arial" w:hAnsi="Arial"/>
          <w:color w:val="000000"/>
          <w:sz w:val="32"/>
          <w:szCs w:val="32"/>
          <w:shd w:fill="auto" w:val="clear"/>
          <w:rtl w:val="0"/>
        </w:rPr>
        <w:t xml:space="preserve">Version </w:t>
      </w:r>
      <w:ins w:author="Heather Justice" w:id="0" w:date="2024-07-09T21:03:00Z">
        <w:r w:rsidDel="00000000" w:rsidR="00000000" w:rsidRPr="00000000">
          <w:rPr>
            <w:rFonts w:ascii="Arial" w:cs="Arial" w:eastAsia="Arial" w:hAnsi="Arial"/>
            <w:color w:val="000000"/>
            <w:sz w:val="32"/>
            <w:szCs w:val="32"/>
            <w:shd w:fill="auto" w:val="clear"/>
            <w:rtl w:val="0"/>
          </w:rPr>
          <w:t xml:space="preserve">3</w:t>
        </w:r>
      </w:ins>
      <w:del w:author="Heather Justice" w:id="0" w:date="2024-07-09T21:03:00Z">
        <w:r w:rsidDel="00000000" w:rsidR="00000000" w:rsidRPr="00000000">
          <w:rPr>
            <w:rFonts w:ascii="Arial" w:cs="Arial" w:eastAsia="Arial" w:hAnsi="Arial"/>
            <w:color w:val="000000"/>
            <w:sz w:val="32"/>
            <w:szCs w:val="32"/>
            <w:shd w:fill="auto" w:val="clear"/>
            <w:rtl w:val="0"/>
          </w:rPr>
          <w:delText xml:space="preserve">2</w:delText>
        </w:r>
      </w:del>
      <w:r w:rsidDel="00000000" w:rsidR="00000000" w:rsidRPr="00000000">
        <w:rPr>
          <w:rFonts w:ascii="Arial" w:cs="Arial" w:eastAsia="Arial" w:hAnsi="Arial"/>
          <w:color w:val="000000"/>
          <w:sz w:val="32"/>
          <w:szCs w:val="32"/>
          <w:rtl w:val="0"/>
        </w:rPr>
        <w:br w:type="textWrapping"/>
        <w:t xml:space="preserve">Last Modified: </w:t>
      </w:r>
      <w:ins w:author="Heather Justice" w:id="1" w:date="2024-07-09T20:39:53Z">
        <w:r w:rsidDel="00000000" w:rsidR="00000000" w:rsidRPr="00000000">
          <w:rPr>
            <w:rFonts w:ascii="Arial" w:cs="Arial" w:eastAsia="Arial" w:hAnsi="Arial"/>
            <w:color w:val="000000"/>
            <w:sz w:val="32"/>
            <w:szCs w:val="32"/>
            <w:rtl w:val="0"/>
          </w:rPr>
          <w:t xml:space="preserve">July 9, 2024 </w:t>
        </w:r>
      </w:ins>
      <w:del w:author="Heather Justice" w:id="1" w:date="2024-07-09T20:39:53Z">
        <w:r w:rsidDel="00000000" w:rsidR="00000000" w:rsidRPr="00000000">
          <w:rPr>
            <w:rFonts w:ascii="Arial" w:cs="Arial" w:eastAsia="Arial" w:hAnsi="Arial"/>
            <w:color w:val="000000"/>
            <w:sz w:val="32"/>
            <w:szCs w:val="32"/>
            <w:highlight w:val="yellow"/>
            <w:rtl w:val="0"/>
          </w:rPr>
          <w:delText xml:space="preserve">August 4, 2023</w:delText>
        </w:r>
      </w:del>
      <w:r w:rsidDel="00000000" w:rsidR="00000000" w:rsidRPr="00000000">
        <w:rPr>
          <w:rtl w:val="0"/>
        </w:rPr>
      </w:r>
    </w:p>
    <w:p w:rsidR="00000000" w:rsidDel="00000000" w:rsidP="00000000" w:rsidRDefault="00000000" w:rsidRPr="00000000" w14:paraId="00000005">
      <w:pPr>
        <w:rPr>
          <w:rFonts w:ascii="Arial" w:cs="Arial" w:eastAsia="Arial" w:hAnsi="Arial"/>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06">
      <w:pPr>
        <w:keepNext w:val="1"/>
        <w:keepLines w:val="1"/>
        <w:spacing w:after="0" w:before="240" w:line="259" w:lineRule="auto"/>
        <w:rPr>
          <w:rFonts w:ascii="Arial" w:cs="Arial" w:eastAsia="Arial" w:hAnsi="Arial"/>
          <w:b w:val="0"/>
          <w:color w:val="000000"/>
          <w:sz w:val="32"/>
          <w:szCs w:val="32"/>
        </w:rPr>
      </w:pPr>
      <w:r w:rsidDel="00000000" w:rsidR="00000000" w:rsidRPr="00000000">
        <w:rPr>
          <w:rFonts w:ascii="Arial" w:cs="Arial" w:eastAsia="Arial" w:hAnsi="Arial"/>
          <w:b w:val="0"/>
          <w:color w:val="000000"/>
          <w:sz w:val="32"/>
          <w:szCs w:val="32"/>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7">
          <w:pPr>
            <w:tabs>
              <w:tab w:val="right" w:leader="none" w:pos="9360"/>
            </w:tabs>
            <w:spacing w:after="0" w:before="80" w:line="240" w:lineRule="auto"/>
            <w:rPr/>
          </w:pPr>
          <w:r w:rsidDel="00000000" w:rsidR="00000000" w:rsidRPr="00000000">
            <w:fldChar w:fldCharType="begin"/>
            <w:instrText xml:space="preserve"> TOC \h \u \z \t "Heading 1,1,Heading 2,2,Heading 3,3,Heading 4,4,Heading 5,5,Heading 6,6,"</w:instrText>
            <w:fldChar w:fldCharType="separate"/>
          </w:r>
          <w:hyperlink w:anchor="_1fob9te">
            <w:r w:rsidDel="00000000" w:rsidR="00000000" w:rsidRPr="00000000">
              <w:rPr>
                <w:rFonts w:ascii="Arial" w:cs="Arial" w:eastAsia="Arial" w:hAnsi="Arial"/>
                <w:b w:val="0"/>
                <w:color w:val="000000"/>
                <w:rtl w:val="0"/>
              </w:rPr>
              <w:t xml:space="preserve">Health Care Application Overview and Navigation</w:t>
            </w:r>
          </w:hyperlink>
          <w:r w:rsidDel="00000000" w:rsidR="00000000" w:rsidRPr="00000000">
            <w:rPr>
              <w:rFonts w:ascii="Arial" w:cs="Arial" w:eastAsia="Arial" w:hAnsi="Arial"/>
              <w:b w:val="0"/>
              <w:color w:val="000000"/>
              <w:rtl w:val="0"/>
            </w:rPr>
            <w:tab/>
            <w:t xml:space="preserve">3</w:t>
          </w:r>
          <w:r w:rsidDel="00000000" w:rsidR="00000000" w:rsidRPr="00000000">
            <w:rPr>
              <w:rtl w:val="0"/>
            </w:rPr>
          </w:r>
        </w:p>
        <w:p w:rsidR="00000000" w:rsidDel="00000000" w:rsidP="00000000" w:rsidRDefault="00000000" w:rsidRPr="00000000" w14:paraId="00000008">
          <w:pPr>
            <w:tabs>
              <w:tab w:val="right" w:leader="none" w:pos="9360"/>
            </w:tabs>
            <w:spacing w:after="0" w:before="200" w:line="240" w:lineRule="auto"/>
            <w:rPr/>
          </w:pPr>
          <w:hyperlink w:anchor="_3znysh7">
            <w:r w:rsidDel="00000000" w:rsidR="00000000" w:rsidRPr="00000000">
              <w:rPr>
                <w:rFonts w:ascii="Arial" w:cs="Arial" w:eastAsia="Arial" w:hAnsi="Arial"/>
                <w:b w:val="0"/>
                <w:color w:val="000000"/>
                <w:rtl w:val="0"/>
              </w:rPr>
              <w:t xml:space="preserve">Health Care Application Introduction Page</w:t>
            </w:r>
          </w:hyperlink>
          <w:r w:rsidDel="00000000" w:rsidR="00000000" w:rsidRPr="00000000">
            <w:rPr>
              <w:rFonts w:ascii="Arial" w:cs="Arial" w:eastAsia="Arial" w:hAnsi="Arial"/>
              <w:b w:val="0"/>
              <w:color w:val="000000"/>
              <w:rtl w:val="0"/>
            </w:rPr>
            <w:tab/>
            <w:t xml:space="preserve">6</w:t>
          </w:r>
          <w:r w:rsidDel="00000000" w:rsidR="00000000" w:rsidRPr="00000000">
            <w:rPr>
              <w:rtl w:val="0"/>
            </w:rPr>
          </w:r>
        </w:p>
        <w:p w:rsidR="00000000" w:rsidDel="00000000" w:rsidP="00000000" w:rsidRDefault="00000000" w:rsidRPr="00000000" w14:paraId="00000009">
          <w:pPr>
            <w:tabs>
              <w:tab w:val="right" w:leader="none" w:pos="9360"/>
            </w:tabs>
            <w:spacing w:after="0" w:before="60" w:line="240" w:lineRule="auto"/>
            <w:ind w:left="360" w:firstLine="0"/>
            <w:rPr/>
          </w:pPr>
          <w:hyperlink w:anchor="2et92p0">
            <w:r w:rsidDel="00000000" w:rsidR="00000000" w:rsidRPr="00000000">
              <w:rPr>
                <w:rFonts w:ascii="Arial" w:cs="Arial" w:eastAsia="Arial" w:hAnsi="Arial"/>
                <w:b w:val="0"/>
                <w:color w:val="000000"/>
                <w:u w:val="none"/>
                <w:rtl w:val="0"/>
              </w:rPr>
              <w:t xml:space="preserve">Signed out users </w:t>
              <w:tab/>
            </w:r>
          </w:hyperlink>
          <w:r w:rsidDel="00000000" w:rsidR="00000000" w:rsidRPr="00000000">
            <w:rPr>
              <w:rFonts w:ascii="Arial" w:cs="Arial" w:eastAsia="Arial" w:hAnsi="Arial"/>
              <w:u w:val="none"/>
              <w:rtl w:val="0"/>
            </w:rPr>
            <w:t xml:space="preserve">6</w:t>
          </w:r>
          <w:r w:rsidDel="00000000" w:rsidR="00000000" w:rsidRPr="00000000">
            <w:rPr>
              <w:rtl w:val="0"/>
            </w:rPr>
          </w:r>
        </w:p>
        <w:p w:rsidR="00000000" w:rsidDel="00000000" w:rsidP="00000000" w:rsidRDefault="00000000" w:rsidRPr="00000000" w14:paraId="0000000A">
          <w:pPr>
            <w:tabs>
              <w:tab w:val="right" w:leader="none" w:pos="9360"/>
            </w:tabs>
            <w:spacing w:after="0" w:before="60" w:line="240" w:lineRule="auto"/>
            <w:ind w:left="360" w:firstLine="0"/>
            <w:rPr/>
          </w:pPr>
          <w:hyperlink w:anchor="tyjcwt">
            <w:r w:rsidDel="00000000" w:rsidR="00000000" w:rsidRPr="00000000">
              <w:rPr>
                <w:rFonts w:ascii="Arial" w:cs="Arial" w:eastAsia="Arial" w:hAnsi="Arial"/>
                <w:b w:val="0"/>
                <w:color w:val="000000"/>
                <w:u w:val="none"/>
                <w:rtl w:val="0"/>
              </w:rPr>
              <w:t xml:space="preserve">Signed in users: LOA1 (not identity verified)</w:t>
            </w:r>
          </w:hyperlink>
          <w:r w:rsidDel="00000000" w:rsidR="00000000" w:rsidRPr="00000000">
            <w:rPr>
              <w:rFonts w:ascii="Arial" w:cs="Arial" w:eastAsia="Arial" w:hAnsi="Arial"/>
              <w:b w:val="0"/>
              <w:color w:val="000000"/>
              <w:rtl w:val="0"/>
            </w:rPr>
            <w:tab/>
            <w:t xml:space="preserve">10</w:t>
          </w:r>
          <w:r w:rsidDel="00000000" w:rsidR="00000000" w:rsidRPr="00000000">
            <w:rPr>
              <w:rtl w:val="0"/>
            </w:rPr>
          </w:r>
        </w:p>
        <w:p w:rsidR="00000000" w:rsidDel="00000000" w:rsidP="00000000" w:rsidRDefault="00000000" w:rsidRPr="00000000" w14:paraId="0000000B">
          <w:pPr>
            <w:tabs>
              <w:tab w:val="right" w:leader="none" w:pos="9360"/>
            </w:tabs>
            <w:spacing w:after="0" w:before="60" w:line="240" w:lineRule="auto"/>
            <w:ind w:left="360" w:firstLine="0"/>
            <w:rPr/>
          </w:pPr>
          <w:hyperlink w:anchor="_3s49zyc">
            <w:r w:rsidDel="00000000" w:rsidR="00000000" w:rsidRPr="00000000">
              <w:rPr>
                <w:rFonts w:ascii="Arial" w:cs="Arial" w:eastAsia="Arial" w:hAnsi="Arial"/>
                <w:b w:val="0"/>
                <w:color w:val="000000"/>
                <w:rtl w:val="0"/>
              </w:rPr>
              <w:t xml:space="preserve">Signed in users: LOA3 (identity verified)</w:t>
            </w:r>
          </w:hyperlink>
          <w:r w:rsidDel="00000000" w:rsidR="00000000" w:rsidRPr="00000000">
            <w:rPr>
              <w:rFonts w:ascii="Arial" w:cs="Arial" w:eastAsia="Arial" w:hAnsi="Arial"/>
              <w:b w:val="0"/>
              <w:color w:val="000000"/>
              <w:rtl w:val="0"/>
            </w:rPr>
            <w:tab/>
            <w:t xml:space="preserve">11</w:t>
          </w:r>
          <w:r w:rsidDel="00000000" w:rsidR="00000000" w:rsidRPr="00000000">
            <w:rPr>
              <w:rtl w:val="0"/>
            </w:rPr>
          </w:r>
        </w:p>
        <w:p w:rsidR="00000000" w:rsidDel="00000000" w:rsidP="00000000" w:rsidRDefault="00000000" w:rsidRPr="00000000" w14:paraId="0000000C">
          <w:pPr>
            <w:tabs>
              <w:tab w:val="right" w:leader="none" w:pos="9360"/>
            </w:tabs>
            <w:spacing w:after="0" w:before="200" w:line="240" w:lineRule="auto"/>
            <w:rPr/>
          </w:pPr>
          <w:hyperlink w:anchor="_2s8eyo1">
            <w:r w:rsidDel="00000000" w:rsidR="00000000" w:rsidRPr="00000000">
              <w:rPr>
                <w:rFonts w:ascii="Arial" w:cs="Arial" w:eastAsia="Arial" w:hAnsi="Arial"/>
                <w:b w:val="0"/>
                <w:color w:val="000000"/>
                <w:rtl w:val="0"/>
              </w:rPr>
              <w:t xml:space="preserve">Filling Out the Health Care Application</w:t>
            </w:r>
          </w:hyperlink>
          <w:r w:rsidDel="00000000" w:rsidR="00000000" w:rsidRPr="00000000">
            <w:rPr>
              <w:rFonts w:ascii="Arial" w:cs="Arial" w:eastAsia="Arial" w:hAnsi="Arial"/>
              <w:b w:val="0"/>
              <w:color w:val="000000"/>
              <w:rtl w:val="0"/>
            </w:rPr>
            <w:tab/>
            <w:t xml:space="preserve">15</w:t>
          </w:r>
          <w:r w:rsidDel="00000000" w:rsidR="00000000" w:rsidRPr="00000000">
            <w:rPr>
              <w:rtl w:val="0"/>
            </w:rPr>
          </w:r>
        </w:p>
        <w:p w:rsidR="00000000" w:rsidDel="00000000" w:rsidP="00000000" w:rsidRDefault="00000000" w:rsidRPr="00000000" w14:paraId="0000000D">
          <w:pPr>
            <w:tabs>
              <w:tab w:val="right" w:leader="none" w:pos="9360"/>
            </w:tabs>
            <w:spacing w:after="0" w:before="60" w:line="240" w:lineRule="auto"/>
            <w:ind w:left="360" w:firstLine="0"/>
            <w:rPr/>
          </w:pPr>
          <w:hyperlink w:anchor="_3rdcrjn">
            <w:r w:rsidDel="00000000" w:rsidR="00000000" w:rsidRPr="00000000">
              <w:rPr>
                <w:rFonts w:ascii="Arial" w:cs="Arial" w:eastAsia="Arial" w:hAnsi="Arial"/>
                <w:b w:val="0"/>
                <w:color w:val="000000"/>
                <w:rtl w:val="0"/>
              </w:rPr>
              <w:t xml:space="preserve">Veteran Information</w:t>
            </w:r>
          </w:hyperlink>
          <w:r w:rsidDel="00000000" w:rsidR="00000000" w:rsidRPr="00000000">
            <w:rPr>
              <w:rFonts w:ascii="Arial" w:cs="Arial" w:eastAsia="Arial" w:hAnsi="Arial"/>
              <w:b w:val="0"/>
              <w:color w:val="000000"/>
              <w:rtl w:val="0"/>
            </w:rPr>
            <w:tab/>
          </w:r>
          <w:r w:rsidDel="00000000" w:rsidR="00000000" w:rsidRPr="00000000">
            <w:fldChar w:fldCharType="begin"/>
            <w:instrText xml:space="preserve"> PAGEREF _3rdcrjn \h </w:instrText>
            <w:fldChar w:fldCharType="separate"/>
          </w:r>
          <w:r w:rsidDel="00000000" w:rsidR="00000000" w:rsidRPr="00000000">
            <w:rPr>
              <w:rFonts w:ascii="Arial" w:cs="Arial" w:eastAsia="Arial" w:hAnsi="Arial"/>
              <w:b w:val="0"/>
              <w:color w:val="000000"/>
              <w:rtl w:val="0"/>
            </w:rPr>
            <w:t xml:space="preserve">1</w:t>
          </w:r>
          <w:r w:rsidDel="00000000" w:rsidR="00000000" w:rsidRPr="00000000">
            <w:fldChar w:fldCharType="end"/>
          </w:r>
          <w:r w:rsidDel="00000000" w:rsidR="00000000" w:rsidRPr="00000000">
            <w:rPr>
              <w:rFonts w:ascii="Arial" w:cs="Arial" w:eastAsia="Arial" w:hAnsi="Arial"/>
              <w:b w:val="0"/>
              <w:color w:val="000000"/>
              <w:rtl w:val="0"/>
            </w:rPr>
            <w:t xml:space="preserve">7</w:t>
          </w:r>
          <w:r w:rsidDel="00000000" w:rsidR="00000000" w:rsidRPr="00000000">
            <w:rPr>
              <w:rtl w:val="0"/>
            </w:rPr>
          </w:r>
        </w:p>
        <w:p w:rsidR="00000000" w:rsidDel="00000000" w:rsidP="00000000" w:rsidRDefault="00000000" w:rsidRPr="00000000" w14:paraId="0000000E">
          <w:pPr>
            <w:tabs>
              <w:tab w:val="right" w:leader="none" w:pos="9360"/>
            </w:tabs>
            <w:spacing w:after="0" w:before="60" w:line="240" w:lineRule="auto"/>
            <w:ind w:left="720" w:firstLine="0"/>
            <w:rPr/>
          </w:pPr>
          <w:hyperlink w:anchor="_26in1rg">
            <w:r w:rsidDel="00000000" w:rsidR="00000000" w:rsidRPr="00000000">
              <w:rPr>
                <w:rFonts w:ascii="Arial" w:cs="Arial" w:eastAsia="Arial" w:hAnsi="Arial"/>
                <w:b w:val="0"/>
                <w:color w:val="000000"/>
                <w:rtl w:val="0"/>
              </w:rPr>
              <w:t xml:space="preserve">Veteran information page 1: Names</w:t>
            </w:r>
          </w:hyperlink>
          <w:r w:rsidDel="00000000" w:rsidR="00000000" w:rsidRPr="00000000">
            <w:rPr>
              <w:rFonts w:ascii="Arial" w:cs="Arial" w:eastAsia="Arial" w:hAnsi="Arial"/>
              <w:b w:val="0"/>
              <w:color w:val="000000"/>
              <w:rtl w:val="0"/>
            </w:rPr>
            <w:tab/>
          </w:r>
          <w:r w:rsidDel="00000000" w:rsidR="00000000" w:rsidRPr="00000000">
            <w:fldChar w:fldCharType="begin"/>
            <w:instrText xml:space="preserve"> PAGEREF _26in1rg \h </w:instrText>
            <w:fldChar w:fldCharType="separate"/>
          </w:r>
          <w:r w:rsidDel="00000000" w:rsidR="00000000" w:rsidRPr="00000000">
            <w:rPr>
              <w:rFonts w:ascii="Arial" w:cs="Arial" w:eastAsia="Arial" w:hAnsi="Arial"/>
              <w:b w:val="0"/>
              <w:color w:val="000000"/>
              <w:rtl w:val="0"/>
            </w:rPr>
            <w:t xml:space="preserve">1</w:t>
          </w:r>
          <w:r w:rsidDel="00000000" w:rsidR="00000000" w:rsidRPr="00000000">
            <w:fldChar w:fldCharType="end"/>
          </w:r>
          <w:r w:rsidDel="00000000" w:rsidR="00000000" w:rsidRPr="00000000">
            <w:rPr>
              <w:rFonts w:ascii="Arial" w:cs="Arial" w:eastAsia="Arial" w:hAnsi="Arial"/>
              <w:b w:val="0"/>
              <w:color w:val="000000"/>
              <w:rtl w:val="0"/>
            </w:rPr>
            <w:t xml:space="preserve">7</w:t>
          </w:r>
          <w:r w:rsidDel="00000000" w:rsidR="00000000" w:rsidRPr="00000000">
            <w:rPr>
              <w:rtl w:val="0"/>
            </w:rPr>
          </w:r>
        </w:p>
        <w:p w:rsidR="00000000" w:rsidDel="00000000" w:rsidP="00000000" w:rsidRDefault="00000000" w:rsidRPr="00000000" w14:paraId="0000000F">
          <w:pPr>
            <w:tabs>
              <w:tab w:val="right" w:leader="none" w:pos="9360"/>
            </w:tabs>
            <w:spacing w:after="0" w:before="60" w:line="240" w:lineRule="auto"/>
            <w:ind w:left="720" w:firstLine="0"/>
            <w:rPr/>
          </w:pPr>
          <w:hyperlink w:anchor="_lnxbz9">
            <w:r w:rsidDel="00000000" w:rsidR="00000000" w:rsidRPr="00000000">
              <w:rPr>
                <w:rFonts w:ascii="Arial" w:cs="Arial" w:eastAsia="Arial" w:hAnsi="Arial"/>
                <w:b w:val="0"/>
                <w:color w:val="000000"/>
                <w:rtl w:val="0"/>
              </w:rPr>
              <w:t xml:space="preserve">Veteran information page 2: Social Security number</w:t>
            </w:r>
          </w:hyperlink>
          <w:r w:rsidDel="00000000" w:rsidR="00000000" w:rsidRPr="00000000">
            <w:rPr>
              <w:rFonts w:ascii="Arial" w:cs="Arial" w:eastAsia="Arial" w:hAnsi="Arial"/>
              <w:b w:val="0"/>
              <w:color w:val="000000"/>
              <w:rtl w:val="0"/>
            </w:rPr>
            <w:tab/>
            <w:t xml:space="preserve">22</w:t>
          </w:r>
          <w:r w:rsidDel="00000000" w:rsidR="00000000" w:rsidRPr="00000000">
            <w:rPr>
              <w:rtl w:val="0"/>
            </w:rPr>
          </w:r>
        </w:p>
        <w:p w:rsidR="00000000" w:rsidDel="00000000" w:rsidP="00000000" w:rsidRDefault="00000000" w:rsidRPr="00000000" w14:paraId="00000010">
          <w:pPr>
            <w:tabs>
              <w:tab w:val="right" w:leader="none" w:pos="9360"/>
            </w:tabs>
            <w:spacing w:after="0" w:before="60" w:line="240" w:lineRule="auto"/>
            <w:ind w:left="720" w:firstLine="0"/>
            <w:rPr/>
          </w:pPr>
          <w:hyperlink w:anchor="_35nkun2">
            <w:r w:rsidDel="00000000" w:rsidR="00000000" w:rsidRPr="00000000">
              <w:rPr>
                <w:rFonts w:ascii="Arial" w:cs="Arial" w:eastAsia="Arial" w:hAnsi="Arial"/>
                <w:b w:val="0"/>
                <w:color w:val="000000"/>
                <w:rtl w:val="0"/>
              </w:rPr>
              <w:t xml:space="preserve">Veteran information page 3: Date of birth</w:t>
            </w:r>
          </w:hyperlink>
          <w:r w:rsidDel="00000000" w:rsidR="00000000" w:rsidRPr="00000000">
            <w:rPr>
              <w:rFonts w:ascii="Arial" w:cs="Arial" w:eastAsia="Arial" w:hAnsi="Arial"/>
              <w:b w:val="0"/>
              <w:color w:val="000000"/>
              <w:rtl w:val="0"/>
            </w:rPr>
            <w:tab/>
            <w:t xml:space="preserve">23</w:t>
          </w:r>
          <w:r w:rsidDel="00000000" w:rsidR="00000000" w:rsidRPr="00000000">
            <w:rPr>
              <w:rtl w:val="0"/>
            </w:rPr>
          </w:r>
        </w:p>
        <w:p w:rsidR="00000000" w:rsidDel="00000000" w:rsidP="00000000" w:rsidRDefault="00000000" w:rsidRPr="00000000" w14:paraId="00000011">
          <w:pPr>
            <w:tabs>
              <w:tab w:val="right" w:leader="none" w:pos="9360"/>
            </w:tabs>
            <w:spacing w:after="0" w:before="60" w:line="240" w:lineRule="auto"/>
            <w:ind w:left="720" w:firstLine="0"/>
            <w:rPr/>
          </w:pPr>
          <w:hyperlink w:anchor="_1ksv4uv">
            <w:r w:rsidDel="00000000" w:rsidR="00000000" w:rsidRPr="00000000">
              <w:rPr>
                <w:rFonts w:ascii="Arial" w:cs="Arial" w:eastAsia="Arial" w:hAnsi="Arial"/>
                <w:b w:val="0"/>
                <w:color w:val="000000"/>
                <w:rtl w:val="0"/>
              </w:rPr>
              <w:t xml:space="preserve">Users must select the month and day </w:t>
            </w:r>
          </w:hyperlink>
          <w:r w:rsidDel="00000000" w:rsidR="00000000" w:rsidRPr="00000000">
            <w:rPr>
              <w:rFonts w:ascii="Arial" w:cs="Arial" w:eastAsia="Arial" w:hAnsi="Arial"/>
              <w:b w:val="0"/>
              <w:color w:val="000000"/>
              <w:rtl w:val="0"/>
            </w:rPr>
            <w:tab/>
            <w:t xml:space="preserve">23</w:t>
          </w:r>
          <w:r w:rsidDel="00000000" w:rsidR="00000000" w:rsidRPr="00000000">
            <w:rPr>
              <w:rtl w:val="0"/>
            </w:rPr>
          </w:r>
        </w:p>
        <w:p w:rsidR="00000000" w:rsidDel="00000000" w:rsidP="00000000" w:rsidRDefault="00000000" w:rsidRPr="00000000" w14:paraId="00000012">
          <w:pPr>
            <w:tabs>
              <w:tab w:val="right" w:leader="none" w:pos="9360"/>
            </w:tabs>
            <w:spacing w:after="0" w:before="60" w:line="240" w:lineRule="auto"/>
            <w:ind w:left="720" w:firstLine="0"/>
            <w:rPr/>
          </w:pPr>
          <w:hyperlink w:anchor="2jxsxqh">
            <w:r w:rsidDel="00000000" w:rsidR="00000000" w:rsidRPr="00000000">
              <w:rPr>
                <w:rFonts w:ascii="Arial" w:cs="Arial" w:eastAsia="Arial" w:hAnsi="Arial"/>
                <w:b w:val="0"/>
                <w:color w:val="000000"/>
                <w:u w:val="none"/>
                <w:rtl w:val="0"/>
              </w:rPr>
              <w:t xml:space="preserve">Veteran information page 4: Place of birth</w:t>
            </w:r>
          </w:hyperlink>
          <w:r w:rsidDel="00000000" w:rsidR="00000000" w:rsidRPr="00000000">
            <w:rPr>
              <w:rFonts w:ascii="Arial" w:cs="Arial" w:eastAsia="Arial" w:hAnsi="Arial"/>
              <w:b w:val="0"/>
              <w:color w:val="000000"/>
              <w:rtl w:val="0"/>
            </w:rPr>
            <w:tab/>
            <w:t xml:space="preserve">23</w:t>
          </w:r>
          <w:r w:rsidDel="00000000" w:rsidR="00000000" w:rsidRPr="00000000">
            <w:rPr>
              <w:rtl w:val="0"/>
            </w:rPr>
          </w:r>
        </w:p>
        <w:p w:rsidR="00000000" w:rsidDel="00000000" w:rsidP="00000000" w:rsidRDefault="00000000" w:rsidRPr="00000000" w14:paraId="00000013">
          <w:pPr>
            <w:tabs>
              <w:tab w:val="right" w:leader="none" w:pos="9360"/>
            </w:tabs>
            <w:spacing w:after="0" w:before="60" w:line="240" w:lineRule="auto"/>
            <w:ind w:left="720" w:firstLine="0"/>
            <w:rPr/>
          </w:pPr>
          <w:hyperlink w:anchor="1y810tw">
            <w:r w:rsidDel="00000000" w:rsidR="00000000" w:rsidRPr="00000000">
              <w:rPr>
                <w:rFonts w:ascii="Arial" w:cs="Arial" w:eastAsia="Arial" w:hAnsi="Arial"/>
                <w:b w:val="0"/>
                <w:color w:val="000000"/>
                <w:u w:val="none"/>
                <w:rtl w:val="0"/>
              </w:rPr>
              <w:t xml:space="preserve">Veteran information page 5: Mother’s surname at birth</w:t>
            </w:r>
          </w:hyperlink>
          <w:r w:rsidDel="00000000" w:rsidR="00000000" w:rsidRPr="00000000">
            <w:rPr>
              <w:rFonts w:ascii="Arial" w:cs="Arial" w:eastAsia="Arial" w:hAnsi="Arial"/>
              <w:b w:val="0"/>
              <w:color w:val="000000"/>
              <w:rtl w:val="0"/>
            </w:rPr>
            <w:tab/>
          </w:r>
          <w:r w:rsidDel="00000000" w:rsidR="00000000" w:rsidRPr="00000000">
            <w:fldChar w:fldCharType="begin"/>
            <w:instrText xml:space="preserve"> PAGEREF _4i7ojhp \h </w:instrText>
            <w:fldChar w:fldCharType="separate"/>
          </w:r>
          <w:r w:rsidDel="00000000" w:rsidR="00000000" w:rsidRPr="00000000">
            <w:rPr>
              <w:rFonts w:ascii="Arial" w:cs="Arial" w:eastAsia="Arial" w:hAnsi="Arial"/>
              <w:b w:val="0"/>
              <w:color w:val="000000"/>
              <w:rtl w:val="0"/>
            </w:rPr>
            <w:t xml:space="preserve">2</w:t>
          </w:r>
          <w:r w:rsidDel="00000000" w:rsidR="00000000" w:rsidRPr="00000000">
            <w:fldChar w:fldCharType="end"/>
          </w:r>
          <w:r w:rsidDel="00000000" w:rsidR="00000000" w:rsidRPr="00000000">
            <w:rPr>
              <w:rFonts w:ascii="Arial" w:cs="Arial" w:eastAsia="Arial" w:hAnsi="Arial"/>
              <w:b w:val="0"/>
              <w:color w:val="000000"/>
              <w:rtl w:val="0"/>
            </w:rPr>
            <w:t xml:space="preserve">4</w:t>
          </w:r>
          <w:r w:rsidDel="00000000" w:rsidR="00000000" w:rsidRPr="00000000">
            <w:rPr>
              <w:rtl w:val="0"/>
            </w:rPr>
          </w:r>
        </w:p>
        <w:p w:rsidR="00000000" w:rsidDel="00000000" w:rsidP="00000000" w:rsidRDefault="00000000" w:rsidRPr="00000000" w14:paraId="00000014">
          <w:pPr>
            <w:tabs>
              <w:tab w:val="right" w:leader="none" w:pos="9360"/>
            </w:tabs>
            <w:spacing w:after="0" w:before="60" w:line="240" w:lineRule="auto"/>
            <w:ind w:left="720" w:firstLine="0"/>
            <w:rPr/>
          </w:pPr>
          <w:hyperlink w:anchor="1ci93xb">
            <w:r w:rsidDel="00000000" w:rsidR="00000000" w:rsidRPr="00000000">
              <w:rPr>
                <w:rFonts w:ascii="Arial" w:cs="Arial" w:eastAsia="Arial" w:hAnsi="Arial"/>
                <w:b w:val="0"/>
                <w:color w:val="000000"/>
                <w:u w:val="none"/>
                <w:rtl w:val="0"/>
              </w:rPr>
              <w:t xml:space="preserve">Veteran information page 6: Birth sex</w:t>
            </w:r>
          </w:hyperlink>
          <w:r w:rsidDel="00000000" w:rsidR="00000000" w:rsidRPr="00000000">
            <w:rPr>
              <w:rFonts w:ascii="Arial" w:cs="Arial" w:eastAsia="Arial" w:hAnsi="Arial"/>
              <w:b w:val="0"/>
              <w:color w:val="000000"/>
              <w:rtl w:val="0"/>
            </w:rPr>
            <w:tab/>
          </w:r>
          <w:r w:rsidDel="00000000" w:rsidR="00000000" w:rsidRPr="00000000">
            <w:fldChar w:fldCharType="begin"/>
            <w:instrText xml:space="preserve"> PAGEREF _2xcytpi \h </w:instrText>
            <w:fldChar w:fldCharType="separate"/>
          </w:r>
          <w:r w:rsidDel="00000000" w:rsidR="00000000" w:rsidRPr="00000000">
            <w:rPr>
              <w:rFonts w:ascii="Arial" w:cs="Arial" w:eastAsia="Arial" w:hAnsi="Arial"/>
              <w:b w:val="0"/>
              <w:color w:val="000000"/>
              <w:rtl w:val="0"/>
            </w:rPr>
            <w:t xml:space="preserve">2</w:t>
          </w:r>
          <w:r w:rsidDel="00000000" w:rsidR="00000000" w:rsidRPr="00000000">
            <w:fldChar w:fldCharType="end"/>
          </w:r>
          <w:r w:rsidDel="00000000" w:rsidR="00000000" w:rsidRPr="00000000">
            <w:rPr>
              <w:rFonts w:ascii="Arial" w:cs="Arial" w:eastAsia="Arial" w:hAnsi="Arial"/>
              <w:b w:val="0"/>
              <w:color w:val="000000"/>
              <w:rtl w:val="0"/>
            </w:rPr>
            <w:t xml:space="preserve">4</w:t>
          </w:r>
          <w:r w:rsidDel="00000000" w:rsidR="00000000" w:rsidRPr="00000000">
            <w:rPr>
              <w:rtl w:val="0"/>
            </w:rPr>
          </w:r>
        </w:p>
        <w:p w:rsidR="00000000" w:rsidDel="00000000" w:rsidP="00000000" w:rsidRDefault="00000000" w:rsidRPr="00000000" w14:paraId="00000015">
          <w:pPr>
            <w:tabs>
              <w:tab w:val="right" w:leader="none" w:pos="9360"/>
            </w:tabs>
            <w:spacing w:after="0" w:before="60" w:line="240" w:lineRule="auto"/>
            <w:ind w:left="720" w:firstLine="0"/>
            <w:rPr/>
          </w:pPr>
          <w:hyperlink w:anchor="2bn6wsx">
            <w:r w:rsidDel="00000000" w:rsidR="00000000" w:rsidRPr="00000000">
              <w:rPr>
                <w:rFonts w:ascii="Arial" w:cs="Arial" w:eastAsia="Arial" w:hAnsi="Arial"/>
                <w:b w:val="0"/>
                <w:color w:val="000000"/>
                <w:u w:val="none"/>
                <w:rtl w:val="0"/>
              </w:rPr>
              <w:t xml:space="preserve">Veteran information page 7: Race, ethnicity, or origin</w:t>
            </w:r>
          </w:hyperlink>
          <w:r w:rsidDel="00000000" w:rsidR="00000000" w:rsidRPr="00000000">
            <w:rPr>
              <w:rFonts w:ascii="Arial" w:cs="Arial" w:eastAsia="Arial" w:hAnsi="Arial"/>
              <w:b w:val="0"/>
              <w:color w:val="000000"/>
              <w:rtl w:val="0"/>
            </w:rPr>
            <w:tab/>
          </w:r>
          <w:r w:rsidDel="00000000" w:rsidR="00000000" w:rsidRPr="00000000">
            <w:fldChar w:fldCharType="begin"/>
            <w:instrText xml:space="preserve"> PAGEREF _qsh70q \h </w:instrText>
            <w:fldChar w:fldCharType="separate"/>
          </w:r>
          <w:r w:rsidDel="00000000" w:rsidR="00000000" w:rsidRPr="00000000">
            <w:rPr>
              <w:rFonts w:ascii="Arial" w:cs="Arial" w:eastAsia="Arial" w:hAnsi="Arial"/>
              <w:b w:val="0"/>
              <w:color w:val="000000"/>
              <w:rtl w:val="0"/>
            </w:rPr>
            <w:t xml:space="preserve">2</w:t>
          </w:r>
          <w:r w:rsidDel="00000000" w:rsidR="00000000" w:rsidRPr="00000000">
            <w:fldChar w:fldCharType="end"/>
          </w:r>
          <w:r w:rsidDel="00000000" w:rsidR="00000000" w:rsidRPr="00000000">
            <w:rPr>
              <w:rFonts w:ascii="Arial" w:cs="Arial" w:eastAsia="Arial" w:hAnsi="Arial"/>
              <w:b w:val="0"/>
              <w:color w:val="000000"/>
              <w:rtl w:val="0"/>
            </w:rPr>
            <w:t xml:space="preserve">5</w:t>
          </w:r>
          <w:r w:rsidDel="00000000" w:rsidR="00000000" w:rsidRPr="00000000">
            <w:rPr>
              <w:rtl w:val="0"/>
            </w:rPr>
          </w:r>
        </w:p>
        <w:p w:rsidR="00000000" w:rsidDel="00000000" w:rsidP="00000000" w:rsidRDefault="00000000" w:rsidRPr="00000000" w14:paraId="00000016">
          <w:pPr>
            <w:tabs>
              <w:tab w:val="right" w:leader="none" w:pos="9360"/>
            </w:tabs>
            <w:spacing w:after="0" w:before="60" w:line="240" w:lineRule="auto"/>
            <w:ind w:left="720" w:firstLine="0"/>
            <w:rPr/>
          </w:pPr>
          <w:hyperlink w:anchor="1pxezwc">
            <w:r w:rsidDel="00000000" w:rsidR="00000000" w:rsidRPr="00000000">
              <w:rPr>
                <w:rFonts w:ascii="Arial" w:cs="Arial" w:eastAsia="Arial" w:hAnsi="Arial"/>
                <w:b w:val="0"/>
                <w:color w:val="000000"/>
                <w:u w:val="none"/>
                <w:rtl w:val="0"/>
              </w:rPr>
              <w:t xml:space="preserve">Veteran information page 8: Mailing address</w:t>
            </w:r>
          </w:hyperlink>
          <w:r w:rsidDel="00000000" w:rsidR="00000000" w:rsidRPr="00000000">
            <w:rPr>
              <w:rFonts w:ascii="Arial" w:cs="Arial" w:eastAsia="Arial" w:hAnsi="Arial"/>
              <w:b w:val="0"/>
              <w:color w:val="000000"/>
              <w:rtl w:val="0"/>
            </w:rPr>
            <w:tab/>
          </w:r>
          <w:r w:rsidDel="00000000" w:rsidR="00000000" w:rsidRPr="00000000">
            <w:fldChar w:fldCharType="begin"/>
            <w:instrText xml:space="preserve"> PAGEREF _49x2ik5 \h </w:instrText>
            <w:fldChar w:fldCharType="separate"/>
          </w:r>
          <w:r w:rsidDel="00000000" w:rsidR="00000000" w:rsidRPr="00000000">
            <w:rPr>
              <w:rFonts w:ascii="Arial" w:cs="Arial" w:eastAsia="Arial" w:hAnsi="Arial"/>
              <w:b w:val="0"/>
              <w:color w:val="000000"/>
              <w:rtl w:val="0"/>
            </w:rPr>
            <w:t xml:space="preserve">2</w:t>
          </w:r>
          <w:r w:rsidDel="00000000" w:rsidR="00000000" w:rsidRPr="00000000">
            <w:fldChar w:fldCharType="end"/>
          </w:r>
          <w:r w:rsidDel="00000000" w:rsidR="00000000" w:rsidRPr="00000000">
            <w:rPr>
              <w:rFonts w:ascii="Arial" w:cs="Arial" w:eastAsia="Arial" w:hAnsi="Arial"/>
              <w:b w:val="0"/>
              <w:color w:val="000000"/>
              <w:rtl w:val="0"/>
            </w:rPr>
            <w:t xml:space="preserve">6</w:t>
          </w:r>
          <w:r w:rsidDel="00000000" w:rsidR="00000000" w:rsidRPr="00000000">
            <w:rPr>
              <w:rtl w:val="0"/>
            </w:rPr>
          </w:r>
        </w:p>
        <w:p w:rsidR="00000000" w:rsidDel="00000000" w:rsidP="00000000" w:rsidRDefault="00000000" w:rsidRPr="00000000" w14:paraId="00000017">
          <w:pPr>
            <w:tabs>
              <w:tab w:val="right" w:leader="none" w:pos="9360"/>
            </w:tabs>
            <w:spacing w:after="0" w:before="60" w:line="240" w:lineRule="auto"/>
            <w:ind w:left="720" w:firstLine="0"/>
            <w:rPr/>
          </w:pPr>
          <w:hyperlink w:anchor="147n2zr">
            <w:r w:rsidDel="00000000" w:rsidR="00000000" w:rsidRPr="00000000">
              <w:rPr>
                <w:rFonts w:ascii="Arial" w:cs="Arial" w:eastAsia="Arial" w:hAnsi="Arial"/>
                <w:b w:val="0"/>
                <w:color w:val="000000"/>
                <w:u w:val="none"/>
                <w:rtl w:val="0"/>
              </w:rPr>
              <w:t xml:space="preserve">Veteran information page 9: Email and phone number</w:t>
            </w:r>
          </w:hyperlink>
          <w:r w:rsidDel="00000000" w:rsidR="00000000" w:rsidRPr="00000000">
            <w:rPr>
              <w:rFonts w:ascii="Arial" w:cs="Arial" w:eastAsia="Arial" w:hAnsi="Arial"/>
              <w:b w:val="0"/>
              <w:color w:val="000000"/>
              <w:rtl w:val="0"/>
            </w:rPr>
            <w:tab/>
          </w:r>
          <w:r w:rsidDel="00000000" w:rsidR="00000000" w:rsidRPr="00000000">
            <w:fldChar w:fldCharType="begin"/>
            <w:instrText xml:space="preserve"> PAGEREF _3o7alnk \h </w:instrText>
            <w:fldChar w:fldCharType="separate"/>
          </w:r>
          <w:r w:rsidDel="00000000" w:rsidR="00000000" w:rsidRPr="00000000">
            <w:rPr>
              <w:rFonts w:ascii="Arial" w:cs="Arial" w:eastAsia="Arial" w:hAnsi="Arial"/>
              <w:b w:val="0"/>
              <w:color w:val="000000"/>
              <w:rtl w:val="0"/>
            </w:rPr>
            <w:t xml:space="preserve">2</w:t>
          </w:r>
          <w:r w:rsidDel="00000000" w:rsidR="00000000" w:rsidRPr="00000000">
            <w:fldChar w:fldCharType="end"/>
          </w:r>
          <w:r w:rsidDel="00000000" w:rsidR="00000000" w:rsidRPr="00000000">
            <w:rPr>
              <w:rFonts w:ascii="Arial" w:cs="Arial" w:eastAsia="Arial" w:hAnsi="Arial"/>
              <w:b w:val="0"/>
              <w:color w:val="000000"/>
              <w:rtl w:val="0"/>
            </w:rPr>
            <w:t xml:space="preserve">9</w:t>
          </w:r>
          <w:r w:rsidDel="00000000" w:rsidR="00000000" w:rsidRPr="00000000">
            <w:rPr>
              <w:rtl w:val="0"/>
            </w:rPr>
          </w:r>
        </w:p>
        <w:p w:rsidR="00000000" w:rsidDel="00000000" w:rsidP="00000000" w:rsidRDefault="00000000" w:rsidRPr="00000000" w14:paraId="00000018">
          <w:pPr>
            <w:tabs>
              <w:tab w:val="right" w:leader="none" w:pos="9360"/>
            </w:tabs>
            <w:spacing w:after="0" w:before="60" w:line="240" w:lineRule="auto"/>
            <w:ind w:left="360" w:firstLine="0"/>
            <w:rPr/>
          </w:pPr>
          <w:hyperlink w:anchor="_ihv636">
            <w:r w:rsidDel="00000000" w:rsidR="00000000" w:rsidRPr="00000000">
              <w:rPr>
                <w:rFonts w:ascii="Arial" w:cs="Arial" w:eastAsia="Arial" w:hAnsi="Arial"/>
                <w:b w:val="0"/>
                <w:color w:val="000000"/>
                <w:rtl w:val="0"/>
              </w:rPr>
              <w:t xml:space="preserve">VA Benefits</w:t>
            </w:r>
          </w:hyperlink>
          <w:r w:rsidDel="00000000" w:rsidR="00000000" w:rsidRPr="00000000">
            <w:rPr>
              <w:rFonts w:ascii="Arial" w:cs="Arial" w:eastAsia="Arial" w:hAnsi="Arial"/>
              <w:b w:val="0"/>
              <w:color w:val="000000"/>
              <w:rtl w:val="0"/>
            </w:rPr>
            <w:tab/>
            <w:t xml:space="preserve">31</w:t>
          </w:r>
          <w:r w:rsidDel="00000000" w:rsidR="00000000" w:rsidRPr="00000000">
            <w:rPr>
              <w:rtl w:val="0"/>
            </w:rPr>
          </w:r>
        </w:p>
        <w:p w:rsidR="00000000" w:rsidDel="00000000" w:rsidP="00000000" w:rsidRDefault="00000000" w:rsidRPr="00000000" w14:paraId="00000019">
          <w:pPr>
            <w:tabs>
              <w:tab w:val="right" w:leader="none" w:pos="9360"/>
            </w:tabs>
            <w:spacing w:after="0" w:before="60" w:line="240" w:lineRule="auto"/>
            <w:ind w:left="720" w:firstLine="0"/>
            <w:rPr/>
          </w:pPr>
          <w:hyperlink w:anchor="_32hioqz">
            <w:r w:rsidDel="00000000" w:rsidR="00000000" w:rsidRPr="00000000">
              <w:rPr>
                <w:rFonts w:ascii="Arial" w:cs="Arial" w:eastAsia="Arial" w:hAnsi="Arial"/>
                <w:b w:val="0"/>
                <w:color w:val="000000"/>
                <w:rtl w:val="0"/>
              </w:rPr>
              <w:t xml:space="preserve">VA benefits page 1: Current compensation from VA</w:t>
            </w:r>
          </w:hyperlink>
          <w:r w:rsidDel="00000000" w:rsidR="00000000" w:rsidRPr="00000000">
            <w:rPr>
              <w:rFonts w:ascii="Arial" w:cs="Arial" w:eastAsia="Arial" w:hAnsi="Arial"/>
              <w:b w:val="0"/>
              <w:color w:val="000000"/>
              <w:rtl w:val="0"/>
            </w:rPr>
            <w:tab/>
            <w:t xml:space="preserve">31</w:t>
          </w:r>
          <w:r w:rsidDel="00000000" w:rsidR="00000000" w:rsidRPr="00000000">
            <w:rPr>
              <w:rtl w:val="0"/>
            </w:rPr>
          </w:r>
        </w:p>
        <w:p w:rsidR="00000000" w:rsidDel="00000000" w:rsidP="00000000" w:rsidRDefault="00000000" w:rsidRPr="00000000" w14:paraId="0000001A">
          <w:pPr>
            <w:tabs>
              <w:tab w:val="right" w:leader="none" w:pos="9360"/>
            </w:tabs>
            <w:spacing w:after="0" w:before="60" w:line="240" w:lineRule="auto"/>
            <w:ind w:left="720" w:firstLine="0"/>
            <w:rPr/>
          </w:pPr>
          <w:hyperlink w:anchor="1hmsyys">
            <w:r w:rsidDel="00000000" w:rsidR="00000000" w:rsidRPr="00000000">
              <w:rPr>
                <w:rFonts w:ascii="Arial" w:cs="Arial" w:eastAsia="Arial" w:hAnsi="Arial"/>
                <w:b w:val="0"/>
                <w:color w:val="000000"/>
                <w:u w:val="none"/>
                <w:rtl w:val="0"/>
              </w:rPr>
              <w:t xml:space="preserve">VA benefits page 2: Current compensation (Medicaid ineligible)</w:t>
            </w:r>
          </w:hyperlink>
          <w:r w:rsidDel="00000000" w:rsidR="00000000" w:rsidRPr="00000000">
            <w:rPr>
              <w:rFonts w:ascii="Arial" w:cs="Arial" w:eastAsia="Arial" w:hAnsi="Arial"/>
              <w:b w:val="0"/>
              <w:color w:val="000000"/>
              <w:rtl w:val="0"/>
            </w:rPr>
            <w:tab/>
            <w:t xml:space="preserve">35</w:t>
          </w:r>
          <w:r w:rsidDel="00000000" w:rsidR="00000000" w:rsidRPr="00000000">
            <w:rPr>
              <w:rtl w:val="0"/>
            </w:rPr>
          </w:r>
        </w:p>
        <w:p w:rsidR="00000000" w:rsidDel="00000000" w:rsidP="00000000" w:rsidRDefault="00000000" w:rsidRPr="00000000" w14:paraId="0000001B">
          <w:pPr>
            <w:tabs>
              <w:tab w:val="right" w:leader="none" w:pos="9360"/>
            </w:tabs>
            <w:spacing w:after="0" w:before="60" w:line="240" w:lineRule="auto"/>
            <w:ind w:left="360" w:firstLine="0"/>
            <w:rPr/>
          </w:pPr>
          <w:hyperlink w:anchor="_vx1227">
            <w:r w:rsidDel="00000000" w:rsidR="00000000" w:rsidRPr="00000000">
              <w:rPr>
                <w:rFonts w:ascii="Arial" w:cs="Arial" w:eastAsia="Arial" w:hAnsi="Arial"/>
                <w:b w:val="0"/>
                <w:color w:val="000000"/>
                <w:rtl w:val="0"/>
              </w:rPr>
              <w:t xml:space="preserve">Military Service</w:t>
            </w:r>
          </w:hyperlink>
          <w:r w:rsidDel="00000000" w:rsidR="00000000" w:rsidRPr="00000000">
            <w:rPr>
              <w:rFonts w:ascii="Arial" w:cs="Arial" w:eastAsia="Arial" w:hAnsi="Arial"/>
              <w:b w:val="0"/>
              <w:color w:val="000000"/>
              <w:rtl w:val="0"/>
            </w:rPr>
            <w:tab/>
          </w:r>
          <w:r w:rsidDel="00000000" w:rsidR="00000000" w:rsidRPr="00000000">
            <w:fldChar w:fldCharType="begin"/>
            <w:instrText xml:space="preserve"> PAGEREF _vx1227 \h </w:instrText>
            <w:fldChar w:fldCharType="separate"/>
          </w:r>
          <w:r w:rsidDel="00000000" w:rsidR="00000000" w:rsidRPr="00000000">
            <w:rPr>
              <w:rFonts w:ascii="Arial" w:cs="Arial" w:eastAsia="Arial" w:hAnsi="Arial"/>
              <w:b w:val="0"/>
              <w:color w:val="000000"/>
              <w:rtl w:val="0"/>
            </w:rPr>
            <w:t xml:space="preserve">3</w:t>
          </w:r>
          <w:r w:rsidDel="00000000" w:rsidR="00000000" w:rsidRPr="00000000">
            <w:fldChar w:fldCharType="end"/>
          </w:r>
          <w:r w:rsidDel="00000000" w:rsidR="00000000" w:rsidRPr="00000000">
            <w:rPr>
              <w:rFonts w:ascii="Arial" w:cs="Arial" w:eastAsia="Arial" w:hAnsi="Arial"/>
              <w:b w:val="0"/>
              <w:color w:val="000000"/>
              <w:rtl w:val="0"/>
            </w:rPr>
            <w:t xml:space="preserve">6</w:t>
          </w:r>
          <w:r w:rsidDel="00000000" w:rsidR="00000000" w:rsidRPr="00000000">
            <w:rPr>
              <w:rtl w:val="0"/>
            </w:rPr>
          </w:r>
        </w:p>
        <w:p w:rsidR="00000000" w:rsidDel="00000000" w:rsidP="00000000" w:rsidRDefault="00000000" w:rsidRPr="00000000" w14:paraId="0000001C">
          <w:pPr>
            <w:tabs>
              <w:tab w:val="right" w:leader="none" w:pos="9360"/>
            </w:tabs>
            <w:spacing w:after="0" w:before="60" w:line="240" w:lineRule="auto"/>
            <w:ind w:left="720" w:firstLine="0"/>
            <w:rPr/>
          </w:pPr>
          <w:hyperlink w:anchor="_3fwokq0">
            <w:r w:rsidDel="00000000" w:rsidR="00000000" w:rsidRPr="00000000">
              <w:rPr>
                <w:rFonts w:ascii="Arial" w:cs="Arial" w:eastAsia="Arial" w:hAnsi="Arial"/>
                <w:b w:val="0"/>
                <w:color w:val="000000"/>
                <w:rtl w:val="0"/>
              </w:rPr>
              <w:t xml:space="preserve">Military service page 1: Branch and dates of service</w:t>
            </w:r>
          </w:hyperlink>
          <w:r w:rsidDel="00000000" w:rsidR="00000000" w:rsidRPr="00000000">
            <w:rPr>
              <w:rFonts w:ascii="Arial" w:cs="Arial" w:eastAsia="Arial" w:hAnsi="Arial"/>
              <w:b w:val="0"/>
              <w:color w:val="000000"/>
              <w:rtl w:val="0"/>
            </w:rPr>
            <w:tab/>
          </w:r>
          <w:r w:rsidDel="00000000" w:rsidR="00000000" w:rsidRPr="00000000">
            <w:fldChar w:fldCharType="begin"/>
            <w:instrText xml:space="preserve"> PAGEREF _3fwokq0 \h </w:instrText>
            <w:fldChar w:fldCharType="separate"/>
          </w:r>
          <w:r w:rsidDel="00000000" w:rsidR="00000000" w:rsidRPr="00000000">
            <w:rPr>
              <w:rFonts w:ascii="Arial" w:cs="Arial" w:eastAsia="Arial" w:hAnsi="Arial"/>
              <w:b w:val="0"/>
              <w:color w:val="000000"/>
              <w:rtl w:val="0"/>
            </w:rPr>
            <w:t xml:space="preserve">3</w:t>
          </w:r>
          <w:r w:rsidDel="00000000" w:rsidR="00000000" w:rsidRPr="00000000">
            <w:fldChar w:fldCharType="end"/>
          </w:r>
          <w:r w:rsidDel="00000000" w:rsidR="00000000" w:rsidRPr="00000000">
            <w:rPr>
              <w:rFonts w:ascii="Arial" w:cs="Arial" w:eastAsia="Arial" w:hAnsi="Arial"/>
              <w:b w:val="0"/>
              <w:color w:val="000000"/>
              <w:rtl w:val="0"/>
            </w:rPr>
            <w:t xml:space="preserve">6</w:t>
          </w:r>
          <w:r w:rsidDel="00000000" w:rsidR="00000000" w:rsidRPr="00000000">
            <w:rPr>
              <w:rtl w:val="0"/>
            </w:rPr>
          </w:r>
        </w:p>
        <w:p w:rsidR="00000000" w:rsidDel="00000000" w:rsidP="00000000" w:rsidRDefault="00000000" w:rsidRPr="00000000" w14:paraId="0000001D">
          <w:pPr>
            <w:tabs>
              <w:tab w:val="right" w:leader="none" w:pos="9360"/>
            </w:tabs>
            <w:spacing w:after="0" w:before="60" w:line="240" w:lineRule="auto"/>
            <w:ind w:left="720" w:firstLine="0"/>
            <w:rPr>
              <w:ins w:author="Heather Justice" w:id="2" w:date="2024-07-09T16:06:43Z"/>
              <w:rFonts w:ascii="Arial" w:cs="Arial" w:eastAsia="Arial" w:hAnsi="Arial"/>
              <w:b w:val="0"/>
              <w:color w:val="000000"/>
              <w:u w:val="none"/>
            </w:rPr>
          </w:pPr>
          <w:hyperlink w:anchor="4f1mdlm">
            <w:r w:rsidDel="00000000" w:rsidR="00000000" w:rsidRPr="00000000">
              <w:rPr>
                <w:rFonts w:ascii="Arial" w:cs="Arial" w:eastAsia="Arial" w:hAnsi="Arial"/>
                <w:b w:val="0"/>
                <w:color w:val="000000"/>
                <w:u w:val="none"/>
                <w:rtl w:val="0"/>
              </w:rPr>
              <w:t xml:space="preserve">Military service page 2: Service history</w:t>
            </w:r>
          </w:hyperlink>
          <w:ins w:author="Heather Justice" w:id="2" w:date="2024-07-09T16:06:43Z">
            <w:commentRangeStart w:id="0"/>
            <w:r w:rsidDel="00000000" w:rsidR="00000000" w:rsidRPr="00000000">
              <w:rPr>
                <w:rtl w:val="0"/>
              </w:rPr>
            </w:r>
          </w:ins>
        </w:p>
        <w:p w:rsidR="00000000" w:rsidDel="00000000" w:rsidP="00000000" w:rsidRDefault="00000000" w:rsidRPr="00000000" w14:paraId="0000001E">
          <w:pPr>
            <w:tabs>
              <w:tab w:val="right" w:leader="none" w:pos="9360"/>
            </w:tabs>
            <w:spacing w:after="0" w:before="60" w:line="240" w:lineRule="auto"/>
            <w:ind w:left="720" w:firstLine="0"/>
            <w:rPr>
              <w:ins w:author="Heather Justice" w:id="2" w:date="2024-07-09T16:06:43Z"/>
              <w:rFonts w:ascii="Arial" w:cs="Arial" w:eastAsia="Arial" w:hAnsi="Arial"/>
              <w:b w:val="0"/>
              <w:color w:val="000000"/>
              <w:u w:val="none"/>
            </w:rPr>
          </w:pPr>
          <w:ins w:author="Heather Justice" w:id="2" w:date="2024-07-09T16:06:43Z">
            <w:r w:rsidDel="00000000" w:rsidR="00000000" w:rsidRPr="00000000">
              <w:fldChar w:fldCharType="begin"/>
            </w:r>
            <w:r w:rsidDel="00000000" w:rsidR="00000000" w:rsidRPr="00000000">
              <w:instrText xml:space="preserve">HYPERLINK "https://docs.google.com/document/d/1q11ictK4zNJR4xZSBCcdndDI_PTItqzqFKfw8N3c1cA/edit?pli=1#bookmark=id.19c6y18"</w:instrText>
            </w:r>
            <w:r w:rsidDel="00000000" w:rsidR="00000000" w:rsidRPr="00000000">
              <w:fldChar w:fldCharType="separate"/>
            </w:r>
            <w:r w:rsidDel="00000000" w:rsidR="00000000" w:rsidRPr="00000000">
              <w:rPr>
                <w:rFonts w:ascii="Arial" w:cs="Arial" w:eastAsia="Arial" w:hAnsi="Arial"/>
                <w:b w:val="0"/>
                <w:color w:val="000000"/>
                <w:u w:val="none"/>
                <w:rtl w:val="0"/>
              </w:rPr>
              <w:t xml:space="preserve">Military service page 3: </w:t>
            </w:r>
            <w:r w:rsidDel="00000000" w:rsidR="00000000" w:rsidRPr="00000000">
              <w:fldChar w:fldCharType="end"/>
            </w:r>
            <w:r w:rsidDel="00000000" w:rsidR="00000000" w:rsidRPr="00000000">
              <w:rPr>
                <w:rFonts w:ascii="Arial" w:cs="Arial" w:eastAsia="Arial" w:hAnsi="Arial"/>
                <w:b w:val="0"/>
                <w:color w:val="000000"/>
                <w:u w:val="none"/>
                <w:rtl w:val="0"/>
              </w:rPr>
              <w:t xml:space="preserve">Toxic Exposure</w:t>
            </w:r>
          </w:ins>
        </w:p>
        <w:p w:rsidR="00000000" w:rsidDel="00000000" w:rsidP="00000000" w:rsidRDefault="00000000" w:rsidRPr="00000000" w14:paraId="0000001F">
          <w:pPr>
            <w:tabs>
              <w:tab w:val="right" w:leader="none" w:pos="9360"/>
            </w:tabs>
            <w:spacing w:after="0" w:before="60" w:line="240" w:lineRule="auto"/>
            <w:ind w:left="720" w:firstLine="0"/>
            <w:rPr>
              <w:ins w:author="Heather Justice" w:id="2" w:date="2024-07-09T16:06:43Z"/>
              <w:rFonts w:ascii="Arial" w:cs="Arial" w:eastAsia="Arial" w:hAnsi="Arial"/>
              <w:b w:val="0"/>
              <w:color w:val="000000"/>
              <w:u w:val="none"/>
            </w:rPr>
          </w:pPr>
          <w:ins w:author="Heather Justice" w:id="2" w:date="2024-07-09T16:06:43Z">
            <w:r w:rsidDel="00000000" w:rsidR="00000000" w:rsidRPr="00000000">
              <w:fldChar w:fldCharType="begin"/>
            </w:r>
            <w:r w:rsidDel="00000000" w:rsidR="00000000" w:rsidRPr="00000000">
              <w:instrText xml:space="preserve">HYPERLINK "https://docs.google.com/document/d/1q11ictK4zNJR4xZSBCcdndDI_PTItqzqFKfw8N3c1cA/edit?pli=1#bookmark=id.19c6y18"</w:instrText>
            </w:r>
            <w:r w:rsidDel="00000000" w:rsidR="00000000" w:rsidRPr="00000000">
              <w:fldChar w:fldCharType="separate"/>
            </w:r>
            <w:r w:rsidDel="00000000" w:rsidR="00000000" w:rsidRPr="00000000">
              <w:rPr>
                <w:rFonts w:ascii="Arial" w:cs="Arial" w:eastAsia="Arial" w:hAnsi="Arial"/>
                <w:b w:val="0"/>
                <w:color w:val="000000"/>
                <w:u w:val="none"/>
                <w:rtl w:val="0"/>
              </w:rPr>
              <w:t xml:space="preserve">Military service page 4: Cleanup or response efforts</w:t>
            </w:r>
            <w:r w:rsidDel="00000000" w:rsidR="00000000" w:rsidRPr="00000000">
              <w:fldChar w:fldCharType="end"/>
            </w:r>
            <w:r w:rsidDel="00000000" w:rsidR="00000000" w:rsidRPr="00000000">
              <w:rPr>
                <w:rtl w:val="0"/>
              </w:rPr>
            </w:r>
          </w:ins>
        </w:p>
        <w:p w:rsidR="00000000" w:rsidDel="00000000" w:rsidP="00000000" w:rsidRDefault="00000000" w:rsidRPr="00000000" w14:paraId="00000020">
          <w:pPr>
            <w:tabs>
              <w:tab w:val="right" w:leader="none" w:pos="9360"/>
            </w:tabs>
            <w:spacing w:after="0" w:before="60" w:line="240" w:lineRule="auto"/>
            <w:ind w:left="720" w:firstLine="0"/>
            <w:rPr>
              <w:ins w:author="Heather Justice" w:id="2" w:date="2024-07-09T16:06:43Z"/>
              <w:rFonts w:ascii="Arial" w:cs="Arial" w:eastAsia="Arial" w:hAnsi="Arial"/>
              <w:b w:val="0"/>
              <w:color w:val="000000"/>
              <w:u w:val="none"/>
            </w:rPr>
          </w:pPr>
          <w:ins w:author="Heather Justice" w:id="2" w:date="2024-07-09T16:06:43Z">
            <w:r w:rsidDel="00000000" w:rsidR="00000000" w:rsidRPr="00000000">
              <w:fldChar w:fldCharType="begin"/>
            </w:r>
            <w:r w:rsidDel="00000000" w:rsidR="00000000" w:rsidRPr="00000000">
              <w:instrText xml:space="preserve">HYPERLINK "https://docs.google.com/document/d/1q11ictK4zNJR4xZSBCcdndDI_PTItqzqFKfw8N3c1cA/edit?pli=1#bookmark=id.19c6y18"</w:instrText>
            </w:r>
            <w:r w:rsidDel="00000000" w:rsidR="00000000" w:rsidRPr="00000000">
              <w:fldChar w:fldCharType="separate"/>
            </w:r>
            <w:r w:rsidDel="00000000" w:rsidR="00000000" w:rsidRPr="00000000">
              <w:rPr>
                <w:rFonts w:ascii="Arial" w:cs="Arial" w:eastAsia="Arial" w:hAnsi="Arial"/>
                <w:b w:val="0"/>
                <w:color w:val="000000"/>
                <w:u w:val="none"/>
                <w:rtl w:val="0"/>
              </w:rPr>
              <w:t xml:space="preserve">Military service page 5: Service in Gulf War locations</w:t>
            </w:r>
            <w:r w:rsidDel="00000000" w:rsidR="00000000" w:rsidRPr="00000000">
              <w:fldChar w:fldCharType="end"/>
            </w:r>
            <w:r w:rsidDel="00000000" w:rsidR="00000000" w:rsidRPr="00000000">
              <w:rPr>
                <w:rtl w:val="0"/>
              </w:rPr>
            </w:r>
          </w:ins>
        </w:p>
        <w:p w:rsidR="00000000" w:rsidDel="00000000" w:rsidP="00000000" w:rsidRDefault="00000000" w:rsidRPr="00000000" w14:paraId="00000021">
          <w:pPr>
            <w:tabs>
              <w:tab w:val="right" w:leader="none" w:pos="9360"/>
            </w:tabs>
            <w:spacing w:after="0" w:before="60" w:line="240" w:lineRule="auto"/>
            <w:ind w:left="720" w:firstLine="0"/>
            <w:rPr>
              <w:ins w:author="Heather Justice" w:id="2" w:date="2024-07-09T16:06:43Z"/>
              <w:rFonts w:ascii="Arial" w:cs="Arial" w:eastAsia="Arial" w:hAnsi="Arial"/>
              <w:b w:val="0"/>
              <w:color w:val="000000"/>
              <w:u w:val="none"/>
            </w:rPr>
          </w:pPr>
          <w:ins w:author="Heather Justice" w:id="2" w:date="2024-07-09T16:06:43Z">
            <w:r w:rsidDel="00000000" w:rsidR="00000000" w:rsidRPr="00000000">
              <w:fldChar w:fldCharType="begin"/>
            </w:r>
            <w:r w:rsidDel="00000000" w:rsidR="00000000" w:rsidRPr="00000000">
              <w:instrText xml:space="preserve">HYPERLINK "https://docs.google.com/document/d/1q11ictK4zNJR4xZSBCcdndDI_PTItqzqFKfw8N3c1cA/edit?pli=1#bookmark=id.19c6y18"</w:instrText>
            </w:r>
            <w:r w:rsidDel="00000000" w:rsidR="00000000" w:rsidRPr="00000000">
              <w:fldChar w:fldCharType="separate"/>
            </w:r>
            <w:r w:rsidDel="00000000" w:rsidR="00000000" w:rsidRPr="00000000">
              <w:rPr>
                <w:rFonts w:ascii="Arial" w:cs="Arial" w:eastAsia="Arial" w:hAnsi="Arial"/>
                <w:b w:val="0"/>
                <w:color w:val="000000"/>
                <w:u w:val="none"/>
                <w:rtl w:val="0"/>
              </w:rPr>
              <w:t xml:space="preserve">Military service page 6: </w:t>
            </w:r>
            <w:r w:rsidDel="00000000" w:rsidR="00000000" w:rsidRPr="00000000">
              <w:fldChar w:fldCharType="end"/>
            </w:r>
            <w:r w:rsidDel="00000000" w:rsidR="00000000" w:rsidRPr="00000000">
              <w:rPr>
                <w:rFonts w:ascii="Arial" w:cs="Arial" w:eastAsia="Arial" w:hAnsi="Arial"/>
                <w:b w:val="0"/>
                <w:color w:val="000000"/>
                <w:u w:val="none"/>
                <w:rtl w:val="0"/>
              </w:rPr>
              <w:t xml:space="preserve">Service dates for Gulf War locations</w:t>
            </w:r>
          </w:ins>
        </w:p>
        <w:p w:rsidR="00000000" w:rsidDel="00000000" w:rsidP="00000000" w:rsidRDefault="00000000" w:rsidRPr="00000000" w14:paraId="00000022">
          <w:pPr>
            <w:tabs>
              <w:tab w:val="right" w:leader="none" w:pos="9360"/>
            </w:tabs>
            <w:spacing w:after="0" w:before="60" w:line="240" w:lineRule="auto"/>
            <w:ind w:left="720" w:firstLine="0"/>
            <w:rPr>
              <w:ins w:author="Heather Justice" w:id="2" w:date="2024-07-09T16:06:43Z"/>
              <w:rFonts w:ascii="Arial" w:cs="Arial" w:eastAsia="Arial" w:hAnsi="Arial"/>
              <w:b w:val="0"/>
              <w:color w:val="000000"/>
              <w:u w:val="none"/>
            </w:rPr>
          </w:pPr>
          <w:ins w:author="Heather Justice" w:id="2" w:date="2024-07-09T16:06:43Z">
            <w:r w:rsidDel="00000000" w:rsidR="00000000" w:rsidRPr="00000000">
              <w:fldChar w:fldCharType="begin"/>
            </w:r>
            <w:r w:rsidDel="00000000" w:rsidR="00000000" w:rsidRPr="00000000">
              <w:instrText xml:space="preserve">HYPERLINK "https://docs.google.com/document/d/1q11ictK4zNJR4xZSBCcdndDI_PTItqzqFKfw8N3c1cA/edit?pli=1#bookmark=id.19c6y18"</w:instrText>
            </w:r>
            <w:r w:rsidDel="00000000" w:rsidR="00000000" w:rsidRPr="00000000">
              <w:fldChar w:fldCharType="separate"/>
            </w:r>
            <w:r w:rsidDel="00000000" w:rsidR="00000000" w:rsidRPr="00000000">
              <w:rPr>
                <w:rFonts w:ascii="Arial" w:cs="Arial" w:eastAsia="Arial" w:hAnsi="Arial"/>
                <w:b w:val="0"/>
                <w:color w:val="000000"/>
                <w:u w:val="none"/>
                <w:rtl w:val="0"/>
              </w:rPr>
              <w:t xml:space="preserve">Military service page 7: </w:t>
            </w:r>
            <w:r w:rsidDel="00000000" w:rsidR="00000000" w:rsidRPr="00000000">
              <w:fldChar w:fldCharType="end"/>
            </w:r>
            <w:r w:rsidDel="00000000" w:rsidR="00000000" w:rsidRPr="00000000">
              <w:rPr>
                <w:rFonts w:ascii="Arial" w:cs="Arial" w:eastAsia="Arial" w:hAnsi="Arial"/>
                <w:b w:val="0"/>
                <w:color w:val="000000"/>
                <w:u w:val="none"/>
                <w:rtl w:val="0"/>
              </w:rPr>
              <w:t xml:space="preserve">Operations</w:t>
            </w:r>
          </w:ins>
        </w:p>
        <w:p w:rsidR="00000000" w:rsidDel="00000000" w:rsidP="00000000" w:rsidRDefault="00000000" w:rsidRPr="00000000" w14:paraId="00000023">
          <w:pPr>
            <w:tabs>
              <w:tab w:val="right" w:leader="none" w:pos="9360"/>
            </w:tabs>
            <w:spacing w:after="0" w:before="60" w:line="240" w:lineRule="auto"/>
            <w:ind w:left="720" w:firstLine="0"/>
            <w:rPr>
              <w:ins w:author="Heather Justice" w:id="2" w:date="2024-07-09T16:06:43Z"/>
              <w:rFonts w:ascii="Arial" w:cs="Arial" w:eastAsia="Arial" w:hAnsi="Arial"/>
              <w:b w:val="0"/>
              <w:color w:val="000000"/>
              <w:u w:val="none"/>
            </w:rPr>
          </w:pPr>
          <w:ins w:author="Heather Justice" w:id="2" w:date="2024-07-09T16:06:43Z">
            <w:r w:rsidDel="00000000" w:rsidR="00000000" w:rsidRPr="00000000">
              <w:fldChar w:fldCharType="begin"/>
            </w:r>
            <w:r w:rsidDel="00000000" w:rsidR="00000000" w:rsidRPr="00000000">
              <w:instrText xml:space="preserve">HYPERLINK "https://docs.google.com/document/d/1q11ictK4zNJR4xZSBCcdndDI_PTItqzqFKfw8N3c1cA/edit?pli=1#bookmark=id.19c6y18"</w:instrText>
            </w:r>
            <w:r w:rsidDel="00000000" w:rsidR="00000000" w:rsidRPr="00000000">
              <w:fldChar w:fldCharType="separate"/>
            </w:r>
            <w:r w:rsidDel="00000000" w:rsidR="00000000" w:rsidRPr="00000000">
              <w:rPr>
                <w:rFonts w:ascii="Arial" w:cs="Arial" w:eastAsia="Arial" w:hAnsi="Arial"/>
                <w:b w:val="0"/>
                <w:color w:val="000000"/>
                <w:u w:val="none"/>
                <w:rtl w:val="0"/>
              </w:rPr>
              <w:t xml:space="preserve">Military service page 8: </w:t>
            </w:r>
            <w:r w:rsidDel="00000000" w:rsidR="00000000" w:rsidRPr="00000000">
              <w:fldChar w:fldCharType="end"/>
            </w:r>
            <w:r w:rsidDel="00000000" w:rsidR="00000000" w:rsidRPr="00000000">
              <w:rPr>
                <w:rFonts w:ascii="Arial" w:cs="Arial" w:eastAsia="Arial" w:hAnsi="Arial"/>
                <w:b w:val="0"/>
                <w:color w:val="000000"/>
                <w:u w:val="none"/>
                <w:rtl w:val="0"/>
              </w:rPr>
              <w:t xml:space="preserve">Agent Orange locations</w:t>
            </w:r>
          </w:ins>
        </w:p>
        <w:p w:rsidR="00000000" w:rsidDel="00000000" w:rsidP="00000000" w:rsidRDefault="00000000" w:rsidRPr="00000000" w14:paraId="00000024">
          <w:pPr>
            <w:tabs>
              <w:tab w:val="right" w:leader="none" w:pos="9360"/>
            </w:tabs>
            <w:spacing w:after="0" w:before="60" w:line="240" w:lineRule="auto"/>
            <w:ind w:left="720" w:firstLine="0"/>
            <w:rPr>
              <w:ins w:author="Heather Justice" w:id="2" w:date="2024-07-09T16:06:43Z"/>
              <w:rFonts w:ascii="Arial" w:cs="Arial" w:eastAsia="Arial" w:hAnsi="Arial"/>
              <w:b w:val="0"/>
              <w:color w:val="000000"/>
              <w:u w:val="none"/>
            </w:rPr>
          </w:pPr>
          <w:ins w:author="Heather Justice" w:id="2" w:date="2024-07-09T16:06:43Z">
            <w:r w:rsidDel="00000000" w:rsidR="00000000" w:rsidRPr="00000000">
              <w:fldChar w:fldCharType="begin"/>
            </w:r>
            <w:r w:rsidDel="00000000" w:rsidR="00000000" w:rsidRPr="00000000">
              <w:instrText xml:space="preserve">HYPERLINK "https://docs.google.com/document/d/1q11ictK4zNJR4xZSBCcdndDI_PTItqzqFKfw8N3c1cA/edit?pli=1#bookmark=id.19c6y18"</w:instrText>
            </w:r>
            <w:r w:rsidDel="00000000" w:rsidR="00000000" w:rsidRPr="00000000">
              <w:fldChar w:fldCharType="separate"/>
            </w:r>
            <w:r w:rsidDel="00000000" w:rsidR="00000000" w:rsidRPr="00000000">
              <w:rPr>
                <w:rFonts w:ascii="Arial" w:cs="Arial" w:eastAsia="Arial" w:hAnsi="Arial"/>
                <w:b w:val="0"/>
                <w:color w:val="000000"/>
                <w:u w:val="none"/>
                <w:rtl w:val="0"/>
              </w:rPr>
              <w:t xml:space="preserve">Military service page 9: </w:t>
            </w:r>
            <w:r w:rsidDel="00000000" w:rsidR="00000000" w:rsidRPr="00000000">
              <w:fldChar w:fldCharType="end"/>
            </w:r>
            <w:r w:rsidDel="00000000" w:rsidR="00000000" w:rsidRPr="00000000">
              <w:rPr>
                <w:rFonts w:ascii="Arial" w:cs="Arial" w:eastAsia="Arial" w:hAnsi="Arial"/>
                <w:b w:val="0"/>
                <w:color w:val="000000"/>
                <w:u w:val="none"/>
                <w:rtl w:val="0"/>
              </w:rPr>
              <w:t xml:space="preserve">Other toxic exposures</w:t>
            </w:r>
            <w:r w:rsidDel="00000000" w:rsidR="00000000" w:rsidRPr="00000000">
              <w:rPr>
                <w:rtl w:val="0"/>
              </w:rPr>
            </w:r>
          </w:ins>
        </w:p>
        <w:p w:rsidR="00000000" w:rsidDel="00000000" w:rsidP="00000000" w:rsidRDefault="00000000" w:rsidRPr="00000000" w14:paraId="00000025">
          <w:pPr>
            <w:tabs>
              <w:tab w:val="right" w:leader="none" w:pos="9360"/>
            </w:tabs>
            <w:spacing w:after="0" w:before="60" w:line="240" w:lineRule="auto"/>
            <w:ind w:left="720" w:firstLine="0"/>
            <w:rPr>
              <w:ins w:author="Heather Justice" w:id="2" w:date="2024-07-09T16:06:43Z"/>
              <w:rFonts w:ascii="Arial" w:cs="Arial" w:eastAsia="Arial" w:hAnsi="Arial"/>
              <w:b w:val="0"/>
              <w:color w:val="000000"/>
              <w:u w:val="none"/>
            </w:rPr>
          </w:pPr>
          <w:ins w:author="Heather Justice" w:id="2" w:date="2024-07-09T16:06:43Z">
            <w:r w:rsidDel="00000000" w:rsidR="00000000" w:rsidRPr="00000000">
              <w:fldChar w:fldCharType="begin"/>
            </w:r>
            <w:r w:rsidDel="00000000" w:rsidR="00000000" w:rsidRPr="00000000">
              <w:instrText xml:space="preserve">HYPERLINK "https://docs.google.com/document/d/1q11ictK4zNJR4xZSBCcdndDI_PTItqzqFKfw8N3c1cA/edit?pli=1#bookmark=id.19c6y18"</w:instrText>
            </w:r>
            <w:r w:rsidDel="00000000" w:rsidR="00000000" w:rsidRPr="00000000">
              <w:fldChar w:fldCharType="separate"/>
            </w:r>
            <w:r w:rsidDel="00000000" w:rsidR="00000000" w:rsidRPr="00000000">
              <w:rPr>
                <w:rFonts w:ascii="Arial" w:cs="Arial" w:eastAsia="Arial" w:hAnsi="Arial"/>
                <w:b w:val="0"/>
                <w:color w:val="000000"/>
                <w:u w:val="none"/>
                <w:rtl w:val="0"/>
              </w:rPr>
              <w:t xml:space="preserve">Military service page 10: Other toxic</w:t>
            </w:r>
            <w:r w:rsidDel="00000000" w:rsidR="00000000" w:rsidRPr="00000000">
              <w:fldChar w:fldCharType="end"/>
            </w:r>
            <w:r w:rsidDel="00000000" w:rsidR="00000000" w:rsidRPr="00000000">
              <w:rPr>
                <w:rFonts w:ascii="Arial" w:cs="Arial" w:eastAsia="Arial" w:hAnsi="Arial"/>
                <w:b w:val="0"/>
                <w:color w:val="000000"/>
                <w:u w:val="none"/>
                <w:rtl w:val="0"/>
              </w:rPr>
              <w:t xml:space="preserve"> exposure</w:t>
            </w:r>
          </w:ins>
        </w:p>
        <w:p w:rsidR="00000000" w:rsidDel="00000000" w:rsidP="00000000" w:rsidRDefault="00000000" w:rsidRPr="00000000" w14:paraId="00000026">
          <w:pPr>
            <w:tabs>
              <w:tab w:val="right" w:leader="none" w:pos="9360"/>
            </w:tabs>
            <w:spacing w:after="0" w:before="60" w:line="240" w:lineRule="auto"/>
            <w:ind w:left="720" w:firstLine="0"/>
            <w:rPr/>
          </w:pPr>
          <w:ins w:author="Heather Justice" w:id="2" w:date="2024-07-09T16:06:43Z">
            <w:r w:rsidDel="00000000" w:rsidR="00000000" w:rsidRPr="00000000">
              <w:fldChar w:fldCharType="begin"/>
            </w:r>
            <w:r w:rsidDel="00000000" w:rsidR="00000000" w:rsidRPr="00000000">
              <w:instrText xml:space="preserve">HYPERLINK "https://docs.google.com/document/d/1q11ictK4zNJR4xZSBCcdndDI_PTItqzqFKfw8N3c1cA/edit?pli=1#bookmark=id.19c6y18"</w:instrText>
            </w:r>
            <w:r w:rsidDel="00000000" w:rsidR="00000000" w:rsidRPr="00000000">
              <w:fldChar w:fldCharType="separate"/>
            </w:r>
            <w:r w:rsidDel="00000000" w:rsidR="00000000" w:rsidRPr="00000000">
              <w:rPr>
                <w:rFonts w:ascii="Arial" w:cs="Arial" w:eastAsia="Arial" w:hAnsi="Arial"/>
                <w:b w:val="0"/>
                <w:color w:val="000000"/>
                <w:u w:val="none"/>
                <w:rtl w:val="0"/>
              </w:rPr>
              <w:t xml:space="preserve">Military service page 11: </w:t>
            </w:r>
            <w:r w:rsidDel="00000000" w:rsidR="00000000" w:rsidRPr="00000000">
              <w:fldChar w:fldCharType="end"/>
            </w:r>
            <w:r w:rsidDel="00000000" w:rsidR="00000000" w:rsidRPr="00000000">
              <w:rPr>
                <w:rFonts w:ascii="Arial" w:cs="Arial" w:eastAsia="Arial" w:hAnsi="Arial"/>
                <w:b w:val="0"/>
                <w:color w:val="000000"/>
                <w:u w:val="none"/>
                <w:rtl w:val="0"/>
              </w:rPr>
              <w:t xml:space="preserve">Dates of exposure</w:t>
            </w:r>
          </w:ins>
          <w:commentRangeEnd w:id="0"/>
          <w:r w:rsidDel="00000000" w:rsidR="00000000" w:rsidRPr="00000000">
            <w:commentReference w:id="0"/>
          </w:r>
          <w:r w:rsidDel="00000000" w:rsidR="00000000" w:rsidRPr="00000000">
            <w:rPr>
              <w:rFonts w:ascii="Arial" w:cs="Arial" w:eastAsia="Arial" w:hAnsi="Arial"/>
              <w:b w:val="0"/>
              <w:color w:val="000000"/>
              <w:rtl w:val="0"/>
            </w:rPr>
            <w:tab/>
          </w:r>
          <w:del w:author="Heather Justice" w:id="3" w:date="2024-07-09T20:56:59Z">
            <w:r w:rsidDel="00000000" w:rsidR="00000000" w:rsidRPr="00000000">
              <w:fldChar w:fldCharType="begin"/>
              <w:delInstrText xml:space="preserve"> PAGEREF _2u6wntf \h </w:delInstrText>
              <w:fldChar w:fldCharType="separate"/>
            </w:r>
            <w:r w:rsidDel="00000000" w:rsidR="00000000" w:rsidRPr="00000000">
              <w:rPr>
                <w:rFonts w:ascii="Arial" w:cs="Arial" w:eastAsia="Arial" w:hAnsi="Arial"/>
                <w:b w:val="0"/>
                <w:color w:val="000000"/>
                <w:rtl w:val="0"/>
              </w:rPr>
              <w:delText xml:space="preserve">3</w:delText>
            </w:r>
            <w:r w:rsidDel="00000000" w:rsidR="00000000" w:rsidRPr="00000000">
              <w:fldChar w:fldCharType="end"/>
            </w:r>
            <w:r w:rsidDel="00000000" w:rsidR="00000000" w:rsidRPr="00000000">
              <w:rPr>
                <w:rFonts w:ascii="Arial" w:cs="Arial" w:eastAsia="Arial" w:hAnsi="Arial"/>
                <w:b w:val="0"/>
                <w:color w:val="000000"/>
                <w:rtl w:val="0"/>
              </w:rPr>
              <w:delText xml:space="preserve">7</w:delText>
            </w:r>
          </w:del>
          <w:r w:rsidDel="00000000" w:rsidR="00000000" w:rsidRPr="00000000">
            <w:rPr>
              <w:rtl w:val="0"/>
            </w:rPr>
          </w:r>
        </w:p>
        <w:p w:rsidR="00000000" w:rsidDel="00000000" w:rsidP="00000000" w:rsidRDefault="00000000" w:rsidRPr="00000000" w14:paraId="00000027">
          <w:pPr>
            <w:tabs>
              <w:tab w:val="right" w:leader="none" w:pos="9360"/>
            </w:tabs>
            <w:spacing w:after="0" w:before="60" w:line="240" w:lineRule="auto"/>
            <w:ind w:left="720" w:firstLine="0"/>
            <w:rPr/>
          </w:pPr>
          <w:hyperlink w:anchor="19c6y18">
            <w:r w:rsidDel="00000000" w:rsidR="00000000" w:rsidRPr="00000000">
              <w:rPr>
                <w:rFonts w:ascii="Arial" w:cs="Arial" w:eastAsia="Arial" w:hAnsi="Arial"/>
                <w:b w:val="0"/>
                <w:color w:val="000000"/>
                <w:u w:val="none"/>
                <w:rtl w:val="0"/>
              </w:rPr>
              <w:t xml:space="preserve">Military service page </w:t>
            </w:r>
          </w:hyperlink>
          <w:ins w:author="Heather Justice" w:id="4" w:date="2024-07-09T16:09:33Z">
            <w:r w:rsidDel="00000000" w:rsidR="00000000" w:rsidRPr="00000000">
              <w:fldChar w:fldCharType="begin"/>
            </w:r>
            <w:r w:rsidDel="00000000" w:rsidR="00000000" w:rsidRPr="00000000">
              <w:instrText xml:space="preserve">HYPERLINK \l "19c6y18"</w:instrText>
            </w:r>
            <w:r w:rsidDel="00000000" w:rsidR="00000000" w:rsidRPr="00000000">
              <w:fldChar w:fldCharType="separate"/>
            </w:r>
            <w:r w:rsidDel="00000000" w:rsidR="00000000" w:rsidRPr="00000000">
              <w:rPr>
                <w:rFonts w:ascii="Arial" w:cs="Arial" w:eastAsia="Arial" w:hAnsi="Arial"/>
                <w:b w:val="0"/>
                <w:color w:val="000000"/>
                <w:u w:val="none"/>
                <w:rtl w:val="0"/>
              </w:rPr>
              <w:t xml:space="preserve">12</w:t>
            </w:r>
            <w:r w:rsidDel="00000000" w:rsidR="00000000" w:rsidRPr="00000000">
              <w:fldChar w:fldCharType="end"/>
            </w:r>
          </w:ins>
          <w:del w:author="Heather Justice" w:id="4" w:date="2024-07-09T16:09:33Z">
            <w:r w:rsidDel="00000000" w:rsidR="00000000" w:rsidRPr="00000000">
              <w:fldChar w:fldCharType="begin"/>
            </w:r>
            <w:r w:rsidDel="00000000" w:rsidR="00000000" w:rsidRPr="00000000">
              <w:delInstrText xml:space="preserve">HYPERLINK \l "19c6y18"</w:delInstrText>
            </w:r>
            <w:r w:rsidDel="00000000" w:rsidR="00000000" w:rsidRPr="00000000">
              <w:fldChar w:fldCharType="separate"/>
            </w:r>
            <w:r w:rsidDel="00000000" w:rsidR="00000000" w:rsidRPr="00000000">
              <w:rPr>
                <w:rFonts w:ascii="Arial" w:cs="Arial" w:eastAsia="Arial" w:hAnsi="Arial"/>
                <w:b w:val="0"/>
                <w:color w:val="000000"/>
                <w:u w:val="none"/>
                <w:rtl w:val="0"/>
              </w:rPr>
              <w:delText xml:space="preserve">3</w:delText>
            </w:r>
            <w:r w:rsidDel="00000000" w:rsidR="00000000" w:rsidRPr="00000000">
              <w:fldChar w:fldCharType="end"/>
            </w:r>
          </w:del>
          <w:hyperlink w:anchor="19c6y18">
            <w:r w:rsidDel="00000000" w:rsidR="00000000" w:rsidRPr="00000000">
              <w:rPr>
                <w:rFonts w:ascii="Arial" w:cs="Arial" w:eastAsia="Arial" w:hAnsi="Arial"/>
                <w:b w:val="0"/>
                <w:color w:val="000000"/>
                <w:u w:val="none"/>
                <w:rtl w:val="0"/>
              </w:rPr>
              <w:t xml:space="preserve">: Upload discharge papers</w:t>
            </w:r>
          </w:hyperlink>
          <w:r w:rsidDel="00000000" w:rsidR="00000000" w:rsidRPr="00000000">
            <w:rPr>
              <w:rFonts w:ascii="Arial" w:cs="Arial" w:eastAsia="Arial" w:hAnsi="Arial"/>
              <w:b w:val="0"/>
              <w:color w:val="000000"/>
              <w:rtl w:val="0"/>
            </w:rPr>
            <w:tab/>
          </w:r>
          <w:r w:rsidDel="00000000" w:rsidR="00000000" w:rsidRPr="00000000">
            <w:fldChar w:fldCharType="begin"/>
            <w:instrText xml:space="preserve"> PAGEREF _3tbugp1 \h </w:instrText>
            <w:fldChar w:fldCharType="separate"/>
          </w:r>
          <w:r w:rsidDel="00000000" w:rsidR="00000000" w:rsidRPr="00000000">
            <w:rPr>
              <w:rFonts w:ascii="Arial" w:cs="Arial" w:eastAsia="Arial" w:hAnsi="Arial"/>
              <w:b w:val="0"/>
              <w:color w:val="000000"/>
              <w:rtl w:val="0"/>
            </w:rPr>
            <w:t xml:space="preserve">3</w:t>
          </w:r>
          <w:r w:rsidDel="00000000" w:rsidR="00000000" w:rsidRPr="00000000">
            <w:fldChar w:fldCharType="end"/>
          </w:r>
          <w:r w:rsidDel="00000000" w:rsidR="00000000" w:rsidRPr="00000000">
            <w:rPr>
              <w:rFonts w:ascii="Arial" w:cs="Arial" w:eastAsia="Arial" w:hAnsi="Arial"/>
              <w:b w:val="0"/>
              <w:color w:val="000000"/>
              <w:rtl w:val="0"/>
            </w:rPr>
            <w:t xml:space="preserve">9</w:t>
          </w:r>
          <w:r w:rsidDel="00000000" w:rsidR="00000000" w:rsidRPr="00000000">
            <w:rPr>
              <w:rtl w:val="0"/>
            </w:rPr>
          </w:r>
        </w:p>
        <w:p w:rsidR="00000000" w:rsidDel="00000000" w:rsidP="00000000" w:rsidRDefault="00000000" w:rsidRPr="00000000" w14:paraId="00000028">
          <w:pPr>
            <w:tabs>
              <w:tab w:val="right" w:leader="none" w:pos="9360"/>
            </w:tabs>
            <w:spacing w:after="0" w:before="60" w:line="240" w:lineRule="auto"/>
            <w:ind w:left="360" w:firstLine="0"/>
            <w:rPr/>
          </w:pPr>
          <w:hyperlink w:anchor="_28h4qwu">
            <w:r w:rsidDel="00000000" w:rsidR="00000000" w:rsidRPr="00000000">
              <w:rPr>
                <w:rFonts w:ascii="Arial" w:cs="Arial" w:eastAsia="Arial" w:hAnsi="Arial"/>
                <w:b w:val="0"/>
                <w:color w:val="000000"/>
                <w:rtl w:val="0"/>
              </w:rPr>
              <w:t xml:space="preserve">Household Information</w:t>
            </w:r>
          </w:hyperlink>
          <w:r w:rsidDel="00000000" w:rsidR="00000000" w:rsidRPr="00000000">
            <w:rPr>
              <w:rFonts w:ascii="Arial" w:cs="Arial" w:eastAsia="Arial" w:hAnsi="Arial"/>
              <w:b w:val="0"/>
              <w:color w:val="000000"/>
              <w:rtl w:val="0"/>
            </w:rPr>
            <w:tab/>
            <w:t xml:space="preserve">41</w:t>
          </w:r>
          <w:r w:rsidDel="00000000" w:rsidR="00000000" w:rsidRPr="00000000">
            <w:rPr>
              <w:rtl w:val="0"/>
            </w:rPr>
          </w:r>
        </w:p>
        <w:p w:rsidR="00000000" w:rsidDel="00000000" w:rsidP="00000000" w:rsidRDefault="00000000" w:rsidRPr="00000000" w14:paraId="00000029">
          <w:pPr>
            <w:tabs>
              <w:tab w:val="right" w:leader="none" w:pos="9360"/>
            </w:tabs>
            <w:spacing w:after="0" w:before="60" w:line="240" w:lineRule="auto"/>
            <w:ind w:left="720" w:firstLine="0"/>
            <w:rPr/>
          </w:pPr>
          <w:hyperlink w:anchor="_37m2jsg">
            <w:r w:rsidDel="00000000" w:rsidR="00000000" w:rsidRPr="00000000">
              <w:rPr>
                <w:rFonts w:ascii="Arial" w:cs="Arial" w:eastAsia="Arial" w:hAnsi="Arial"/>
                <w:b w:val="0"/>
                <w:color w:val="000000"/>
                <w:rtl w:val="0"/>
              </w:rPr>
              <w:t xml:space="preserve">Household information page 1: Financial disclosure</w:t>
            </w:r>
          </w:hyperlink>
          <w:r w:rsidDel="00000000" w:rsidR="00000000" w:rsidRPr="00000000">
            <w:rPr>
              <w:rFonts w:ascii="Arial" w:cs="Arial" w:eastAsia="Arial" w:hAnsi="Arial"/>
              <w:b w:val="0"/>
              <w:color w:val="000000"/>
              <w:rtl w:val="0"/>
            </w:rPr>
            <w:tab/>
            <w:t xml:space="preserve">41</w:t>
          </w:r>
          <w:r w:rsidDel="00000000" w:rsidR="00000000" w:rsidRPr="00000000">
            <w:rPr>
              <w:rtl w:val="0"/>
            </w:rPr>
          </w:r>
        </w:p>
        <w:p w:rsidR="00000000" w:rsidDel="00000000" w:rsidP="00000000" w:rsidRDefault="00000000" w:rsidRPr="00000000" w14:paraId="0000002A">
          <w:pPr>
            <w:tabs>
              <w:tab w:val="right" w:leader="none" w:pos="9360"/>
            </w:tabs>
            <w:spacing w:after="0" w:before="60" w:line="240" w:lineRule="auto"/>
            <w:ind w:left="720" w:firstLine="0"/>
            <w:rPr/>
          </w:pPr>
          <w:hyperlink w:anchor="1mrcu09">
            <w:r w:rsidDel="00000000" w:rsidR="00000000" w:rsidRPr="00000000">
              <w:rPr>
                <w:rFonts w:ascii="Arial" w:cs="Arial" w:eastAsia="Arial" w:hAnsi="Arial"/>
                <w:b w:val="0"/>
                <w:color w:val="000000"/>
                <w:u w:val="none"/>
                <w:rtl w:val="0"/>
              </w:rPr>
              <w:t xml:space="preserve">Household information page 2: Marital status</w:t>
            </w:r>
          </w:hyperlink>
          <w:r w:rsidDel="00000000" w:rsidR="00000000" w:rsidRPr="00000000">
            <w:rPr>
              <w:rFonts w:ascii="Arial" w:cs="Arial" w:eastAsia="Arial" w:hAnsi="Arial"/>
              <w:b w:val="0"/>
              <w:color w:val="000000"/>
              <w:rtl w:val="0"/>
            </w:rPr>
            <w:tab/>
            <w:t xml:space="preserve">43</w:t>
          </w:r>
          <w:r w:rsidDel="00000000" w:rsidR="00000000" w:rsidRPr="00000000">
            <w:rPr>
              <w:rtl w:val="0"/>
            </w:rPr>
          </w:r>
        </w:p>
        <w:p w:rsidR="00000000" w:rsidDel="00000000" w:rsidP="00000000" w:rsidRDefault="00000000" w:rsidRPr="00000000" w14:paraId="0000002B">
          <w:pPr>
            <w:tabs>
              <w:tab w:val="right" w:leader="none" w:pos="9360"/>
            </w:tabs>
            <w:spacing w:after="0" w:before="60" w:line="240" w:lineRule="auto"/>
            <w:ind w:left="720" w:firstLine="0"/>
            <w:rPr/>
          </w:pPr>
          <w:hyperlink w:anchor="2lwamvv">
            <w:r w:rsidDel="00000000" w:rsidR="00000000" w:rsidRPr="00000000">
              <w:rPr>
                <w:rFonts w:ascii="Arial" w:cs="Arial" w:eastAsia="Arial" w:hAnsi="Arial"/>
                <w:b w:val="0"/>
                <w:color w:val="000000"/>
                <w:u w:val="none"/>
                <w:rtl w:val="0"/>
              </w:rPr>
              <w:t xml:space="preserve">Household information page 3: Spouse’s information</w:t>
            </w:r>
          </w:hyperlink>
          <w:r w:rsidDel="00000000" w:rsidR="00000000" w:rsidRPr="00000000">
            <w:rPr>
              <w:rFonts w:ascii="Arial" w:cs="Arial" w:eastAsia="Arial" w:hAnsi="Arial"/>
              <w:b w:val="0"/>
              <w:color w:val="000000"/>
              <w:rtl w:val="0"/>
            </w:rPr>
            <w:tab/>
            <w:t xml:space="preserve">45</w:t>
          </w:r>
          <w:r w:rsidDel="00000000" w:rsidR="00000000" w:rsidRPr="00000000">
            <w:rPr>
              <w:rtl w:val="0"/>
            </w:rPr>
          </w:r>
        </w:p>
        <w:p w:rsidR="00000000" w:rsidDel="00000000" w:rsidP="00000000" w:rsidRDefault="00000000" w:rsidRPr="00000000" w14:paraId="0000002C">
          <w:pPr>
            <w:tabs>
              <w:tab w:val="right" w:leader="none" w:pos="9360"/>
            </w:tabs>
            <w:spacing w:after="0" w:before="60" w:line="240" w:lineRule="auto"/>
            <w:ind w:left="720" w:firstLine="0"/>
            <w:rPr/>
          </w:pPr>
          <w:hyperlink w:anchor="3l18frh">
            <w:r w:rsidDel="00000000" w:rsidR="00000000" w:rsidRPr="00000000">
              <w:rPr>
                <w:rFonts w:ascii="Arial" w:cs="Arial" w:eastAsia="Arial" w:hAnsi="Arial"/>
                <w:b w:val="0"/>
                <w:color w:val="000000"/>
                <w:u w:val="none"/>
                <w:rtl w:val="0"/>
              </w:rPr>
              <w:t xml:space="preserve">Household information page 4: Dependents’ information</w:t>
            </w:r>
          </w:hyperlink>
          <w:r w:rsidDel="00000000" w:rsidR="00000000" w:rsidRPr="00000000">
            <w:rPr>
              <w:rFonts w:ascii="Arial" w:cs="Arial" w:eastAsia="Arial" w:hAnsi="Arial"/>
              <w:b w:val="0"/>
              <w:color w:val="000000"/>
              <w:rtl w:val="0"/>
            </w:rPr>
            <w:tab/>
            <w:t xml:space="preserve">46</w:t>
          </w:r>
          <w:r w:rsidDel="00000000" w:rsidR="00000000" w:rsidRPr="00000000">
            <w:rPr>
              <w:rtl w:val="0"/>
            </w:rPr>
          </w:r>
        </w:p>
        <w:p w:rsidR="00000000" w:rsidDel="00000000" w:rsidP="00000000" w:rsidRDefault="00000000" w:rsidRPr="00000000" w14:paraId="0000002D">
          <w:pPr>
            <w:tabs>
              <w:tab w:val="right" w:leader="none" w:pos="9360"/>
            </w:tabs>
            <w:spacing w:after="0" w:before="60" w:line="240" w:lineRule="auto"/>
            <w:ind w:left="720" w:firstLine="0"/>
            <w:rPr/>
          </w:pPr>
          <w:hyperlink w:anchor="2zbgiuw">
            <w:r w:rsidDel="00000000" w:rsidR="00000000" w:rsidRPr="00000000">
              <w:rPr>
                <w:rFonts w:ascii="Arial" w:cs="Arial" w:eastAsia="Arial" w:hAnsi="Arial"/>
                <w:b w:val="0"/>
                <w:color w:val="000000"/>
                <w:u w:val="none"/>
                <w:rtl w:val="0"/>
              </w:rPr>
              <w:t xml:space="preserve">Household information page 5: Annual income</w:t>
            </w:r>
          </w:hyperlink>
          <w:r w:rsidDel="00000000" w:rsidR="00000000" w:rsidRPr="00000000">
            <w:rPr>
              <w:rFonts w:ascii="Arial" w:cs="Arial" w:eastAsia="Arial" w:hAnsi="Arial"/>
              <w:b w:val="0"/>
              <w:color w:val="000000"/>
              <w:rtl w:val="0"/>
            </w:rPr>
            <w:tab/>
          </w:r>
          <w:r w:rsidDel="00000000" w:rsidR="00000000" w:rsidRPr="00000000">
            <w:fldChar w:fldCharType="begin"/>
            <w:instrText xml:space="preserve"> PAGEREF _4h042r0 \h </w:instrText>
            <w:fldChar w:fldCharType="separate"/>
          </w:r>
          <w:r w:rsidDel="00000000" w:rsidR="00000000" w:rsidRPr="00000000">
            <w:rPr>
              <w:rFonts w:ascii="Arial" w:cs="Arial" w:eastAsia="Arial" w:hAnsi="Arial"/>
              <w:b w:val="0"/>
              <w:color w:val="000000"/>
              <w:rtl w:val="0"/>
            </w:rPr>
            <w:t xml:space="preserve">4</w:t>
          </w:r>
          <w:r w:rsidDel="00000000" w:rsidR="00000000" w:rsidRPr="00000000">
            <w:fldChar w:fldCharType="end"/>
          </w:r>
          <w:r w:rsidDel="00000000" w:rsidR="00000000" w:rsidRPr="00000000">
            <w:rPr>
              <w:rFonts w:ascii="Arial" w:cs="Arial" w:eastAsia="Arial" w:hAnsi="Arial"/>
              <w:b w:val="0"/>
              <w:color w:val="000000"/>
              <w:rtl w:val="0"/>
            </w:rPr>
            <w:t xml:space="preserve">7</w:t>
          </w:r>
          <w:r w:rsidDel="00000000" w:rsidR="00000000" w:rsidRPr="00000000">
            <w:rPr>
              <w:rtl w:val="0"/>
            </w:rPr>
          </w:r>
        </w:p>
        <w:p w:rsidR="00000000" w:rsidDel="00000000" w:rsidP="00000000" w:rsidRDefault="00000000" w:rsidRPr="00000000" w14:paraId="0000002E">
          <w:pPr>
            <w:tabs>
              <w:tab w:val="right" w:leader="none" w:pos="9360"/>
            </w:tabs>
            <w:spacing w:after="0" w:before="60" w:line="240" w:lineRule="auto"/>
            <w:ind w:left="720" w:firstLine="0"/>
            <w:rPr/>
          </w:pPr>
          <w:hyperlink w:anchor="2dlolyb">
            <w:r w:rsidDel="00000000" w:rsidR="00000000" w:rsidRPr="00000000">
              <w:rPr>
                <w:rFonts w:ascii="Arial" w:cs="Arial" w:eastAsia="Arial" w:hAnsi="Arial"/>
                <w:b w:val="0"/>
                <w:color w:val="000000"/>
                <w:u w:val="none"/>
                <w:rtl w:val="0"/>
              </w:rPr>
              <w:t xml:space="preserve">Household information page 6: Previous calendar year’s deductible expenses</w:t>
            </w:r>
          </w:hyperlink>
          <w:r w:rsidDel="00000000" w:rsidR="00000000" w:rsidRPr="00000000">
            <w:rPr>
              <w:rFonts w:ascii="Arial" w:cs="Arial" w:eastAsia="Arial" w:hAnsi="Arial"/>
              <w:b w:val="0"/>
              <w:color w:val="000000"/>
              <w:rtl w:val="0"/>
            </w:rPr>
            <w:tab/>
          </w:r>
          <w:r w:rsidDel="00000000" w:rsidR="00000000" w:rsidRPr="00000000">
            <w:fldChar w:fldCharType="begin"/>
            <w:instrText xml:space="preserve"> PAGEREF _1baon6m \h </w:instrText>
            <w:fldChar w:fldCharType="separate"/>
          </w:r>
          <w:r w:rsidDel="00000000" w:rsidR="00000000" w:rsidRPr="00000000">
            <w:rPr>
              <w:rFonts w:ascii="Arial" w:cs="Arial" w:eastAsia="Arial" w:hAnsi="Arial"/>
              <w:b w:val="0"/>
              <w:color w:val="000000"/>
              <w:rtl w:val="0"/>
            </w:rPr>
            <w:t xml:space="preserve">4</w:t>
          </w:r>
          <w:r w:rsidDel="00000000" w:rsidR="00000000" w:rsidRPr="00000000">
            <w:fldChar w:fldCharType="end"/>
          </w:r>
          <w:r w:rsidDel="00000000" w:rsidR="00000000" w:rsidRPr="00000000">
            <w:rPr>
              <w:rFonts w:ascii="Arial" w:cs="Arial" w:eastAsia="Arial" w:hAnsi="Arial"/>
              <w:b w:val="0"/>
              <w:color w:val="000000"/>
              <w:rtl w:val="0"/>
            </w:rPr>
            <w:t xml:space="preserve">9</w:t>
          </w:r>
          <w:r w:rsidDel="00000000" w:rsidR="00000000" w:rsidRPr="00000000">
            <w:rPr>
              <w:rtl w:val="0"/>
            </w:rPr>
          </w:r>
        </w:p>
        <w:p w:rsidR="00000000" w:rsidDel="00000000" w:rsidP="00000000" w:rsidRDefault="00000000" w:rsidRPr="00000000" w14:paraId="0000002F">
          <w:pPr>
            <w:tabs>
              <w:tab w:val="right" w:leader="none" w:pos="9360"/>
            </w:tabs>
            <w:spacing w:after="0" w:before="60" w:line="240" w:lineRule="auto"/>
            <w:ind w:left="720" w:firstLine="0"/>
            <w:rPr/>
          </w:pPr>
          <w:hyperlink w:anchor="sqyw64">
            <w:r w:rsidDel="00000000" w:rsidR="00000000" w:rsidRPr="00000000">
              <w:rPr>
                <w:rFonts w:ascii="Arial" w:cs="Arial" w:eastAsia="Arial" w:hAnsi="Arial"/>
                <w:b w:val="0"/>
                <w:color w:val="000000"/>
                <w:u w:val="none"/>
                <w:rtl w:val="0"/>
              </w:rPr>
              <w:t xml:space="preserve">Household information page 7: Spouse’s financial support</w:t>
            </w:r>
          </w:hyperlink>
          <w:r w:rsidDel="00000000" w:rsidR="00000000" w:rsidRPr="00000000">
            <w:rPr>
              <w:rFonts w:ascii="Arial" w:cs="Arial" w:eastAsia="Arial" w:hAnsi="Arial"/>
              <w:b w:val="0"/>
              <w:color w:val="000000"/>
              <w:rtl w:val="0"/>
            </w:rPr>
            <w:tab/>
            <w:t xml:space="preserve">49</w:t>
          </w:r>
          <w:r w:rsidDel="00000000" w:rsidR="00000000" w:rsidRPr="00000000">
            <w:rPr>
              <w:rtl w:val="0"/>
            </w:rPr>
          </w:r>
        </w:p>
        <w:p w:rsidR="00000000" w:rsidDel="00000000" w:rsidP="00000000" w:rsidRDefault="00000000" w:rsidRPr="00000000" w14:paraId="00000030">
          <w:pPr>
            <w:tabs>
              <w:tab w:val="right" w:leader="none" w:pos="9360"/>
            </w:tabs>
            <w:spacing w:after="0" w:before="60" w:line="240" w:lineRule="auto"/>
            <w:ind w:left="720" w:firstLine="0"/>
            <w:rPr/>
          </w:pPr>
          <w:hyperlink w:anchor="4bvk7pj">
            <w:r w:rsidDel="00000000" w:rsidR="00000000" w:rsidRPr="00000000">
              <w:rPr>
                <w:rFonts w:ascii="Arial" w:cs="Arial" w:eastAsia="Arial" w:hAnsi="Arial"/>
                <w:b w:val="0"/>
                <w:color w:val="000000"/>
                <w:u w:val="none"/>
                <w:rtl w:val="0"/>
              </w:rPr>
              <w:t xml:space="preserve">Household information page 8: Dependent’s information</w:t>
            </w:r>
          </w:hyperlink>
          <w:r w:rsidDel="00000000" w:rsidR="00000000" w:rsidRPr="00000000">
            <w:rPr>
              <w:rFonts w:ascii="Arial" w:cs="Arial" w:eastAsia="Arial" w:hAnsi="Arial"/>
              <w:b w:val="0"/>
              <w:color w:val="000000"/>
              <w:rtl w:val="0"/>
            </w:rPr>
            <w:tab/>
            <w:t xml:space="preserve">50</w:t>
          </w:r>
          <w:r w:rsidDel="00000000" w:rsidR="00000000" w:rsidRPr="00000000">
            <w:rPr>
              <w:rtl w:val="0"/>
            </w:rPr>
          </w:r>
        </w:p>
        <w:p w:rsidR="00000000" w:rsidDel="00000000" w:rsidP="00000000" w:rsidRDefault="00000000" w:rsidRPr="00000000" w14:paraId="00000031">
          <w:pPr>
            <w:tabs>
              <w:tab w:val="right" w:leader="none" w:pos="9360"/>
            </w:tabs>
            <w:spacing w:after="0" w:before="60" w:line="240" w:lineRule="auto"/>
            <w:ind w:left="720" w:firstLine="0"/>
            <w:rPr/>
          </w:pPr>
          <w:hyperlink w:anchor="1664s55">
            <w:r w:rsidDel="00000000" w:rsidR="00000000" w:rsidRPr="00000000">
              <w:rPr>
                <w:rFonts w:ascii="Arial" w:cs="Arial" w:eastAsia="Arial" w:hAnsi="Arial"/>
                <w:b w:val="0"/>
                <w:color w:val="000000"/>
                <w:u w:val="none"/>
                <w:rtl w:val="0"/>
              </w:rPr>
              <w:t xml:space="preserve">Household information page 9: Dependent’s personal information</w:t>
            </w:r>
          </w:hyperlink>
          <w:r w:rsidDel="00000000" w:rsidR="00000000" w:rsidRPr="00000000">
            <w:rPr>
              <w:rFonts w:ascii="Arial" w:cs="Arial" w:eastAsia="Arial" w:hAnsi="Arial"/>
              <w:b w:val="0"/>
              <w:color w:val="000000"/>
              <w:rtl w:val="0"/>
            </w:rPr>
            <w:tab/>
            <w:t xml:space="preserve">53</w:t>
          </w:r>
          <w:r w:rsidDel="00000000" w:rsidR="00000000" w:rsidRPr="00000000">
            <w:rPr>
              <w:rtl w:val="0"/>
            </w:rPr>
          </w:r>
        </w:p>
        <w:p w:rsidR="00000000" w:rsidDel="00000000" w:rsidP="00000000" w:rsidRDefault="00000000" w:rsidRPr="00000000" w14:paraId="00000032">
          <w:pPr>
            <w:tabs>
              <w:tab w:val="right" w:leader="none" w:pos="9360"/>
            </w:tabs>
            <w:spacing w:after="0" w:before="60" w:line="240" w:lineRule="auto"/>
            <w:ind w:left="720" w:firstLine="0"/>
            <w:rPr>
              <w:del w:author="Heather Justice" w:id="5" w:date="2024-07-09T17:19:16Z"/>
            </w:rPr>
          </w:pPr>
          <w:del w:author="Heather Justice" w:id="5" w:date="2024-07-09T17:19:16Z">
            <w:r w:rsidDel="00000000" w:rsidR="00000000" w:rsidRPr="00000000">
              <w:fldChar w:fldCharType="begin"/>
            </w:r>
            <w:r w:rsidDel="00000000" w:rsidR="00000000" w:rsidRPr="00000000">
              <w:delInstrText xml:space="preserve">HYPERLINK \l "25b2l0r"</w:delInstrText>
            </w:r>
            <w:r w:rsidDel="00000000" w:rsidR="00000000" w:rsidRPr="00000000">
              <w:fldChar w:fldCharType="separate"/>
            </w:r>
            <w:r w:rsidDel="00000000" w:rsidR="00000000" w:rsidRPr="00000000">
              <w:rPr>
                <w:rFonts w:ascii="Arial" w:cs="Arial" w:eastAsia="Arial" w:hAnsi="Arial"/>
                <w:b w:val="0"/>
                <w:color w:val="000000"/>
                <w:u w:val="none"/>
                <w:rtl w:val="0"/>
              </w:rPr>
              <w:delText xml:space="preserve">Household information page 10: Dependent’s education expenses</w:delText>
            </w:r>
            <w:r w:rsidDel="00000000" w:rsidR="00000000" w:rsidRPr="00000000">
              <w:fldChar w:fldCharType="end"/>
            </w:r>
            <w:r w:rsidDel="00000000" w:rsidR="00000000" w:rsidRPr="00000000">
              <w:rPr>
                <w:rFonts w:ascii="Arial" w:cs="Arial" w:eastAsia="Arial" w:hAnsi="Arial"/>
                <w:b w:val="0"/>
                <w:color w:val="000000"/>
                <w:rtl w:val="0"/>
              </w:rPr>
              <w:tab/>
              <w:delText xml:space="preserve">55</w:delText>
            </w:r>
            <w:r w:rsidDel="00000000" w:rsidR="00000000" w:rsidRPr="00000000">
              <w:rPr>
                <w:rtl w:val="0"/>
              </w:rPr>
            </w:r>
          </w:del>
        </w:p>
        <w:p w:rsidR="00000000" w:rsidDel="00000000" w:rsidP="00000000" w:rsidRDefault="00000000" w:rsidRPr="00000000" w14:paraId="00000033">
          <w:pPr>
            <w:tabs>
              <w:tab w:val="right" w:leader="none" w:pos="9360"/>
            </w:tabs>
            <w:spacing w:after="0" w:before="60" w:line="240" w:lineRule="auto"/>
            <w:ind w:left="720" w:firstLine="0"/>
            <w:rPr/>
          </w:pPr>
          <w:hyperlink w:anchor="34g0dwd">
            <w:r w:rsidDel="00000000" w:rsidR="00000000" w:rsidRPr="00000000">
              <w:rPr>
                <w:rFonts w:ascii="Arial" w:cs="Arial" w:eastAsia="Arial" w:hAnsi="Arial"/>
                <w:b w:val="0"/>
                <w:color w:val="000000"/>
                <w:u w:val="none"/>
                <w:rtl w:val="0"/>
              </w:rPr>
              <w:t xml:space="preserve">Household information page 11: Dependent’s additional information</w:t>
            </w:r>
          </w:hyperlink>
          <w:r w:rsidDel="00000000" w:rsidR="00000000" w:rsidRPr="00000000">
            <w:rPr>
              <w:rFonts w:ascii="Arial" w:cs="Arial" w:eastAsia="Arial" w:hAnsi="Arial"/>
              <w:b w:val="0"/>
              <w:color w:val="000000"/>
              <w:rtl w:val="0"/>
            </w:rPr>
            <w:tab/>
            <w:t xml:space="preserve">55</w:t>
          </w:r>
          <w:r w:rsidDel="00000000" w:rsidR="00000000" w:rsidRPr="00000000">
            <w:rPr>
              <w:rtl w:val="0"/>
            </w:rPr>
          </w:r>
        </w:p>
        <w:p w:rsidR="00000000" w:rsidDel="00000000" w:rsidP="00000000" w:rsidRDefault="00000000" w:rsidRPr="00000000" w14:paraId="00000034">
          <w:pPr>
            <w:tabs>
              <w:tab w:val="right" w:leader="none" w:pos="9360"/>
            </w:tabs>
            <w:spacing w:after="0" w:before="60" w:line="240" w:lineRule="auto"/>
            <w:ind w:left="720" w:firstLine="0"/>
            <w:rPr/>
          </w:pPr>
          <w:hyperlink w:anchor="43ky6rz">
            <w:r w:rsidDel="00000000" w:rsidR="00000000" w:rsidRPr="00000000">
              <w:rPr>
                <w:rFonts w:ascii="Arial" w:cs="Arial" w:eastAsia="Arial" w:hAnsi="Arial"/>
                <w:b w:val="0"/>
                <w:color w:val="000000"/>
                <w:u w:val="none"/>
                <w:rtl w:val="0"/>
              </w:rPr>
              <w:t xml:space="preserve">Household information page 12: Dependent’s annual income (previous year)</w:t>
            </w:r>
          </w:hyperlink>
          <w:r w:rsidDel="00000000" w:rsidR="00000000" w:rsidRPr="00000000">
            <w:rPr>
              <w:rFonts w:ascii="Arial" w:cs="Arial" w:eastAsia="Arial" w:hAnsi="Arial"/>
              <w:b w:val="0"/>
              <w:color w:val="000000"/>
              <w:rtl w:val="0"/>
            </w:rPr>
            <w:tab/>
            <w:t xml:space="preserve">57</w:t>
          </w:r>
          <w:r w:rsidDel="00000000" w:rsidR="00000000" w:rsidRPr="00000000">
            <w:rPr>
              <w:rtl w:val="0"/>
            </w:rPr>
          </w:r>
        </w:p>
        <w:p w:rsidR="00000000" w:rsidDel="00000000" w:rsidP="00000000" w:rsidRDefault="00000000" w:rsidRPr="00000000" w14:paraId="00000035">
          <w:pPr>
            <w:tabs>
              <w:tab w:val="right" w:leader="none" w:pos="9360"/>
            </w:tabs>
            <w:spacing w:before="60" w:lineRule="auto"/>
            <w:ind w:left="720" w:firstLine="0"/>
            <w:rPr>
              <w:ins w:author="Heather Justice" w:id="6" w:date="2024-07-09T17:19:45Z"/>
            </w:rPr>
          </w:pPr>
          <w:ins w:author="Heather Justice" w:id="6" w:date="2024-07-09T17:19:45Z">
            <w:commentRangeStart w:id="1"/>
            <w:r w:rsidDel="00000000" w:rsidR="00000000" w:rsidRPr="00000000">
              <w:fldChar w:fldCharType="begin"/>
            </w:r>
            <w:r w:rsidDel="00000000" w:rsidR="00000000" w:rsidRPr="00000000">
              <w:instrText xml:space="preserve">HYPERLINK "https://docs.google.com/document/d/1q11ictK4zNJR4xZSBCcdndDI_PTItqzqFKfw8N3c1cA/edit?pli=1#bookmark=id.25b2l0r"</w:instrText>
            </w:r>
            <w:r w:rsidDel="00000000" w:rsidR="00000000" w:rsidRPr="00000000">
              <w:fldChar w:fldCharType="separate"/>
            </w:r>
            <w:r w:rsidDel="00000000" w:rsidR="00000000" w:rsidRPr="00000000">
              <w:rPr>
                <w:rtl w:val="0"/>
              </w:rPr>
              <w:t xml:space="preserve">Household information page 10: Dependent’s education expenses</w:t>
            </w:r>
            <w:r w:rsidDel="00000000" w:rsidR="00000000" w:rsidRPr="00000000">
              <w:fldChar w:fldCharType="end"/>
            </w:r>
            <w:r w:rsidDel="00000000" w:rsidR="00000000" w:rsidRPr="00000000">
              <w:rPr>
                <w:rtl w:val="0"/>
              </w:rPr>
              <w:tab/>
              <w:t xml:space="preserve">55</w:t>
            </w:r>
            <w:r w:rsidDel="00000000" w:rsidR="00000000" w:rsidRPr="00000000">
              <w:rPr>
                <w:rtl w:val="0"/>
              </w:rPr>
            </w:r>
          </w:ins>
        </w:p>
        <w:p w:rsidR="00000000" w:rsidDel="00000000" w:rsidP="00000000" w:rsidRDefault="00000000" w:rsidRPr="00000000" w14:paraId="00000036">
          <w:pPr>
            <w:tabs>
              <w:tab w:val="right" w:leader="none" w:pos="9360"/>
            </w:tabs>
            <w:spacing w:after="0" w:before="60" w:line="240" w:lineRule="auto"/>
            <w:ind w:left="720" w:firstLine="0"/>
            <w:rPr/>
          </w:pPr>
          <w:commentRangeEnd w:id="1"/>
          <w:r w:rsidDel="00000000" w:rsidR="00000000" w:rsidRPr="00000000">
            <w:commentReference w:id="1"/>
          </w:r>
          <w:hyperlink w:anchor="3hv69ve">
            <w:r w:rsidDel="00000000" w:rsidR="00000000" w:rsidRPr="00000000">
              <w:rPr>
                <w:rFonts w:ascii="Arial" w:cs="Arial" w:eastAsia="Arial" w:hAnsi="Arial"/>
                <w:b w:val="0"/>
                <w:color w:val="000000"/>
                <w:u w:val="none"/>
                <w:rtl w:val="0"/>
              </w:rPr>
              <w:t xml:space="preserve">Household information page 13: Review your dependents</w:t>
            </w:r>
          </w:hyperlink>
          <w:r w:rsidDel="00000000" w:rsidR="00000000" w:rsidRPr="00000000">
            <w:rPr>
              <w:rFonts w:ascii="Arial" w:cs="Arial" w:eastAsia="Arial" w:hAnsi="Arial"/>
              <w:b w:val="0"/>
              <w:color w:val="000000"/>
              <w:rtl w:val="0"/>
            </w:rPr>
            <w:tab/>
            <w:t xml:space="preserve">59</w:t>
          </w:r>
          <w:r w:rsidDel="00000000" w:rsidR="00000000" w:rsidRPr="00000000">
            <w:rPr>
              <w:rtl w:val="0"/>
            </w:rPr>
          </w:r>
        </w:p>
        <w:p w:rsidR="00000000" w:rsidDel="00000000" w:rsidP="00000000" w:rsidRDefault="00000000" w:rsidRPr="00000000" w14:paraId="00000037">
          <w:pPr>
            <w:tabs>
              <w:tab w:val="right" w:leader="none" w:pos="9360"/>
            </w:tabs>
            <w:spacing w:after="0" w:before="60" w:line="240" w:lineRule="auto"/>
            <w:ind w:left="720" w:firstLine="0"/>
            <w:rPr/>
          </w:pPr>
          <w:hyperlink w:anchor="1x0gk37">
            <w:r w:rsidDel="00000000" w:rsidR="00000000" w:rsidRPr="00000000">
              <w:rPr>
                <w:rFonts w:ascii="Arial" w:cs="Arial" w:eastAsia="Arial" w:hAnsi="Arial"/>
                <w:b w:val="0"/>
                <w:color w:val="000000"/>
                <w:u w:val="none"/>
                <w:rtl w:val="0"/>
              </w:rPr>
              <w:t xml:space="preserve">Household information page 14: Annual income</w:t>
            </w:r>
          </w:hyperlink>
          <w:r w:rsidDel="00000000" w:rsidR="00000000" w:rsidRPr="00000000">
            <w:rPr>
              <w:rFonts w:ascii="Arial" w:cs="Arial" w:eastAsia="Arial" w:hAnsi="Arial"/>
              <w:b w:val="0"/>
              <w:color w:val="000000"/>
              <w:rtl w:val="0"/>
            </w:rPr>
            <w:tab/>
            <w:t xml:space="preserve">61</w:t>
          </w:r>
          <w:r w:rsidDel="00000000" w:rsidR="00000000" w:rsidRPr="00000000">
            <w:rPr>
              <w:rtl w:val="0"/>
            </w:rPr>
          </w:r>
        </w:p>
        <w:p w:rsidR="00000000" w:rsidDel="00000000" w:rsidP="00000000" w:rsidRDefault="00000000" w:rsidRPr="00000000" w14:paraId="00000038">
          <w:pPr>
            <w:tabs>
              <w:tab w:val="right" w:leader="none" w:pos="9360"/>
            </w:tabs>
            <w:spacing w:after="0" w:before="60" w:line="240" w:lineRule="auto"/>
            <w:ind w:left="720" w:firstLine="0"/>
            <w:rPr/>
          </w:pPr>
          <w:hyperlink w:anchor="2w5ecyt">
            <w:r w:rsidDel="00000000" w:rsidR="00000000" w:rsidRPr="00000000">
              <w:rPr>
                <w:rFonts w:ascii="Arial" w:cs="Arial" w:eastAsia="Arial" w:hAnsi="Arial"/>
                <w:b w:val="0"/>
                <w:color w:val="000000"/>
                <w:u w:val="none"/>
                <w:rtl w:val="0"/>
              </w:rPr>
              <w:t xml:space="preserve">Household information page 15: Previous calendar year deductible expenses</w:t>
            </w:r>
          </w:hyperlink>
          <w:r w:rsidDel="00000000" w:rsidR="00000000" w:rsidRPr="00000000">
            <w:rPr>
              <w:rFonts w:ascii="Arial" w:cs="Arial" w:eastAsia="Arial" w:hAnsi="Arial"/>
              <w:b w:val="0"/>
              <w:color w:val="000000"/>
              <w:rtl w:val="0"/>
            </w:rPr>
            <w:tab/>
            <w:t xml:space="preserve">63</w:t>
          </w:r>
          <w:r w:rsidDel="00000000" w:rsidR="00000000" w:rsidRPr="00000000">
            <w:rPr>
              <w:rtl w:val="0"/>
            </w:rPr>
          </w:r>
        </w:p>
        <w:p w:rsidR="00000000" w:rsidDel="00000000" w:rsidP="00000000" w:rsidRDefault="00000000" w:rsidRPr="00000000" w14:paraId="00000039">
          <w:pPr>
            <w:tabs>
              <w:tab w:val="right" w:leader="none" w:pos="9360"/>
            </w:tabs>
            <w:spacing w:after="0" w:before="60" w:line="240" w:lineRule="auto"/>
            <w:ind w:left="360" w:firstLine="0"/>
            <w:rPr/>
          </w:pPr>
          <w:hyperlink w:anchor="2afmg28">
            <w:r w:rsidDel="00000000" w:rsidR="00000000" w:rsidRPr="00000000">
              <w:rPr>
                <w:rFonts w:ascii="Arial" w:cs="Arial" w:eastAsia="Arial" w:hAnsi="Arial"/>
                <w:b w:val="0"/>
                <w:color w:val="000000"/>
                <w:u w:val="none"/>
                <w:rtl w:val="0"/>
              </w:rPr>
              <w:t xml:space="preserve">Insurance Information</w:t>
            </w:r>
          </w:hyperlink>
          <w:r w:rsidDel="00000000" w:rsidR="00000000" w:rsidRPr="00000000">
            <w:rPr>
              <w:rFonts w:ascii="Arial" w:cs="Arial" w:eastAsia="Arial" w:hAnsi="Arial"/>
              <w:b w:val="0"/>
              <w:color w:val="000000"/>
              <w:rtl w:val="0"/>
            </w:rPr>
            <w:tab/>
            <w:t xml:space="preserve">65</w:t>
          </w:r>
          <w:r w:rsidDel="00000000" w:rsidR="00000000" w:rsidRPr="00000000">
            <w:rPr>
              <w:rtl w:val="0"/>
            </w:rPr>
          </w:r>
        </w:p>
        <w:p w:rsidR="00000000" w:rsidDel="00000000" w:rsidP="00000000" w:rsidRDefault="00000000" w:rsidRPr="00000000" w14:paraId="0000003A">
          <w:pPr>
            <w:tabs>
              <w:tab w:val="right" w:leader="none" w:pos="9360"/>
            </w:tabs>
            <w:spacing w:after="0" w:before="60" w:line="240" w:lineRule="auto"/>
            <w:ind w:left="720" w:firstLine="0"/>
            <w:rPr/>
          </w:pPr>
          <w:hyperlink w:anchor="pkwqa1">
            <w:r w:rsidDel="00000000" w:rsidR="00000000" w:rsidRPr="00000000">
              <w:rPr>
                <w:rFonts w:ascii="Arial" w:cs="Arial" w:eastAsia="Arial" w:hAnsi="Arial"/>
                <w:b w:val="0"/>
                <w:color w:val="000000"/>
                <w:u w:val="none"/>
                <w:rtl w:val="0"/>
              </w:rPr>
              <w:t xml:space="preserve">Insurance information page 1: Medicaid</w:t>
            </w:r>
          </w:hyperlink>
          <w:r w:rsidDel="00000000" w:rsidR="00000000" w:rsidRPr="00000000">
            <w:rPr>
              <w:rFonts w:ascii="Arial" w:cs="Arial" w:eastAsia="Arial" w:hAnsi="Arial"/>
              <w:b w:val="0"/>
              <w:color w:val="000000"/>
              <w:rtl w:val="0"/>
            </w:rPr>
            <w:tab/>
            <w:t xml:space="preserve">65</w:t>
          </w:r>
          <w:r w:rsidDel="00000000" w:rsidR="00000000" w:rsidRPr="00000000">
            <w:rPr>
              <w:rtl w:val="0"/>
            </w:rPr>
          </w:r>
        </w:p>
        <w:p w:rsidR="00000000" w:rsidDel="00000000" w:rsidP="00000000" w:rsidRDefault="00000000" w:rsidRPr="00000000" w14:paraId="0000003B">
          <w:pPr>
            <w:tabs>
              <w:tab w:val="right" w:leader="none" w:pos="9360"/>
            </w:tabs>
            <w:spacing w:after="0" w:before="60" w:line="240" w:lineRule="auto"/>
            <w:ind w:left="720" w:firstLine="0"/>
            <w:rPr/>
          </w:pPr>
          <w:hyperlink w:anchor="1opuj5n">
            <w:r w:rsidDel="00000000" w:rsidR="00000000" w:rsidRPr="00000000">
              <w:rPr>
                <w:rFonts w:ascii="Arial" w:cs="Arial" w:eastAsia="Arial" w:hAnsi="Arial"/>
                <w:b w:val="0"/>
                <w:color w:val="000000"/>
                <w:u w:val="none"/>
                <w:rtl w:val="0"/>
              </w:rPr>
              <w:t xml:space="preserve">Insurance information page 2: Medicare</w:t>
            </w:r>
          </w:hyperlink>
          <w:r w:rsidDel="00000000" w:rsidR="00000000" w:rsidRPr="00000000">
            <w:rPr>
              <w:rFonts w:ascii="Arial" w:cs="Arial" w:eastAsia="Arial" w:hAnsi="Arial"/>
              <w:b w:val="0"/>
              <w:color w:val="000000"/>
              <w:rtl w:val="0"/>
            </w:rPr>
            <w:tab/>
            <w:t xml:space="preserve">66</w:t>
          </w:r>
          <w:r w:rsidDel="00000000" w:rsidR="00000000" w:rsidRPr="00000000">
            <w:rPr>
              <w:rtl w:val="0"/>
            </w:rPr>
          </w:r>
        </w:p>
        <w:p w:rsidR="00000000" w:rsidDel="00000000" w:rsidP="00000000" w:rsidRDefault="00000000" w:rsidRPr="00000000" w14:paraId="0000003C">
          <w:pPr>
            <w:tabs>
              <w:tab w:val="right" w:leader="none" w:pos="9360"/>
            </w:tabs>
            <w:spacing w:after="0" w:before="60" w:line="240" w:lineRule="auto"/>
            <w:ind w:left="720" w:firstLine="0"/>
            <w:rPr/>
          </w:pPr>
          <w:hyperlink w:anchor="1302m92">
            <w:r w:rsidDel="00000000" w:rsidR="00000000" w:rsidRPr="00000000">
              <w:rPr>
                <w:rFonts w:ascii="Arial" w:cs="Arial" w:eastAsia="Arial" w:hAnsi="Arial"/>
                <w:b w:val="0"/>
                <w:color w:val="000000"/>
                <w:u w:val="none"/>
                <w:rtl w:val="0"/>
              </w:rPr>
              <w:t xml:space="preserve">Insurance information page 3: Medicare detail</w:t>
            </w:r>
          </w:hyperlink>
          <w:r w:rsidDel="00000000" w:rsidR="00000000" w:rsidRPr="00000000">
            <w:rPr>
              <w:rFonts w:ascii="Arial" w:cs="Arial" w:eastAsia="Arial" w:hAnsi="Arial"/>
              <w:b w:val="0"/>
              <w:color w:val="000000"/>
              <w:rtl w:val="0"/>
            </w:rPr>
            <w:tab/>
            <w:t xml:space="preserve">67</w:t>
          </w:r>
          <w:r w:rsidDel="00000000" w:rsidR="00000000" w:rsidRPr="00000000">
            <w:rPr>
              <w:rtl w:val="0"/>
            </w:rPr>
          </w:r>
        </w:p>
        <w:p w:rsidR="00000000" w:rsidDel="00000000" w:rsidP="00000000" w:rsidRDefault="00000000" w:rsidRPr="00000000" w14:paraId="0000003D">
          <w:pPr>
            <w:tabs>
              <w:tab w:val="right" w:leader="none" w:pos="9360"/>
            </w:tabs>
            <w:spacing w:after="0" w:before="60" w:line="240" w:lineRule="auto"/>
            <w:ind w:left="720" w:firstLine="0"/>
            <w:rPr/>
          </w:pPr>
          <w:hyperlink w:anchor="haapch">
            <w:r w:rsidDel="00000000" w:rsidR="00000000" w:rsidRPr="00000000">
              <w:rPr>
                <w:rFonts w:ascii="Arial" w:cs="Arial" w:eastAsia="Arial" w:hAnsi="Arial"/>
                <w:b w:val="0"/>
                <w:color w:val="000000"/>
                <w:u w:val="none"/>
                <w:rtl w:val="0"/>
              </w:rPr>
              <w:t xml:space="preserve">Insurance information page 4: Other coverage</w:t>
            </w:r>
          </w:hyperlink>
          <w:r w:rsidDel="00000000" w:rsidR="00000000" w:rsidRPr="00000000">
            <w:rPr>
              <w:rFonts w:ascii="Arial" w:cs="Arial" w:eastAsia="Arial" w:hAnsi="Arial"/>
              <w:b w:val="0"/>
              <w:color w:val="000000"/>
              <w:rtl w:val="0"/>
            </w:rPr>
            <w:tab/>
            <w:t xml:space="preserve">69</w:t>
          </w:r>
          <w:r w:rsidDel="00000000" w:rsidR="00000000" w:rsidRPr="00000000">
            <w:rPr>
              <w:rtl w:val="0"/>
            </w:rPr>
          </w:r>
        </w:p>
        <w:p w:rsidR="00000000" w:rsidDel="00000000" w:rsidP="00000000" w:rsidRDefault="00000000" w:rsidRPr="00000000" w14:paraId="0000003E">
          <w:pPr>
            <w:tabs>
              <w:tab w:val="right" w:leader="none" w:pos="9360"/>
            </w:tabs>
            <w:spacing w:after="0" w:before="60" w:line="240" w:lineRule="auto"/>
            <w:ind w:left="720" w:firstLine="0"/>
            <w:rPr/>
          </w:pPr>
          <w:hyperlink w:anchor="_39kk8xu">
            <w:r w:rsidDel="00000000" w:rsidR="00000000" w:rsidRPr="00000000">
              <w:rPr>
                <w:rFonts w:ascii="Arial" w:cs="Arial" w:eastAsia="Arial" w:hAnsi="Arial"/>
                <w:b w:val="0"/>
                <w:color w:val="000000"/>
                <w:rtl w:val="0"/>
              </w:rPr>
              <w:t xml:space="preserve">Insurance information p</w:t>
            </w:r>
          </w:hyperlink>
          <w:hyperlink w:anchor="_40ew0vw">
            <w:r w:rsidDel="00000000" w:rsidR="00000000" w:rsidRPr="00000000">
              <w:rPr>
                <w:rFonts w:ascii="Arial" w:cs="Arial" w:eastAsia="Arial" w:hAnsi="Arial"/>
                <w:b w:val="0"/>
                <w:color w:val="000000"/>
                <w:rtl w:val="0"/>
              </w:rPr>
              <w:t xml:space="preserve">age 5: VA </w:t>
            </w:r>
          </w:hyperlink>
          <w:r w:rsidDel="00000000" w:rsidR="00000000" w:rsidRPr="00000000">
            <w:rPr>
              <w:rFonts w:ascii="Arial" w:cs="Arial" w:eastAsia="Arial" w:hAnsi="Arial"/>
              <w:b w:val="0"/>
              <w:color w:val="000000"/>
              <w:rtl w:val="0"/>
            </w:rPr>
            <w:t xml:space="preserve">facility</w:t>
            <w:tab/>
            <w:t xml:space="preserve">72</w:t>
          </w:r>
          <w:r w:rsidDel="00000000" w:rsidR="00000000" w:rsidRPr="00000000">
            <w:rPr>
              <w:rtl w:val="0"/>
            </w:rPr>
          </w:r>
        </w:p>
        <w:p w:rsidR="00000000" w:rsidDel="00000000" w:rsidP="00000000" w:rsidRDefault="00000000" w:rsidRPr="00000000" w14:paraId="0000003F">
          <w:pPr>
            <w:tabs>
              <w:tab w:val="right" w:leader="none" w:pos="9360"/>
            </w:tabs>
            <w:spacing w:after="0" w:before="60" w:line="240" w:lineRule="auto"/>
            <w:ind w:left="360" w:firstLine="0"/>
            <w:rPr/>
          </w:pPr>
          <w:hyperlink w:anchor="_2fk6b3p">
            <w:r w:rsidDel="00000000" w:rsidR="00000000" w:rsidRPr="00000000">
              <w:rPr>
                <w:rFonts w:ascii="Arial" w:cs="Arial" w:eastAsia="Arial" w:hAnsi="Arial"/>
                <w:b w:val="0"/>
                <w:color w:val="000000"/>
                <w:rtl w:val="0"/>
              </w:rPr>
              <w:t xml:space="preserve">Review Application</w:t>
            </w:r>
          </w:hyperlink>
          <w:r w:rsidDel="00000000" w:rsidR="00000000" w:rsidRPr="00000000">
            <w:rPr>
              <w:rFonts w:ascii="Arial" w:cs="Arial" w:eastAsia="Arial" w:hAnsi="Arial"/>
              <w:b w:val="0"/>
              <w:color w:val="000000"/>
              <w:rtl w:val="0"/>
            </w:rPr>
            <w:tab/>
            <w:t xml:space="preserve">74</w:t>
          </w:r>
          <w:r w:rsidDel="00000000" w:rsidR="00000000" w:rsidRPr="00000000">
            <w:rPr>
              <w:rtl w:val="0"/>
            </w:rPr>
          </w:r>
        </w:p>
        <w:p w:rsidR="00000000" w:rsidDel="00000000" w:rsidP="00000000" w:rsidRDefault="00000000" w:rsidRPr="00000000" w14:paraId="00000040">
          <w:pPr>
            <w:tabs>
              <w:tab w:val="right" w:leader="none" w:pos="9360"/>
            </w:tabs>
            <w:spacing w:after="0" w:before="200" w:line="240" w:lineRule="auto"/>
            <w:rPr/>
          </w:pPr>
          <w:hyperlink w:anchor="_upglbi">
            <w:r w:rsidDel="00000000" w:rsidR="00000000" w:rsidRPr="00000000">
              <w:rPr>
                <w:rFonts w:ascii="Arial" w:cs="Arial" w:eastAsia="Arial" w:hAnsi="Arial"/>
                <w:b w:val="0"/>
                <w:color w:val="000000"/>
                <w:rtl w:val="0"/>
              </w:rPr>
              <w:t xml:space="preserve">Health Care Application Issues</w:t>
            </w:r>
          </w:hyperlink>
          <w:r w:rsidDel="00000000" w:rsidR="00000000" w:rsidRPr="00000000">
            <w:rPr>
              <w:rFonts w:ascii="Arial" w:cs="Arial" w:eastAsia="Arial" w:hAnsi="Arial"/>
              <w:b w:val="0"/>
              <w:color w:val="000000"/>
              <w:rtl w:val="0"/>
            </w:rPr>
            <w:tab/>
            <w:t xml:space="preserve">82</w:t>
          </w:r>
          <w:r w:rsidDel="00000000" w:rsidR="00000000" w:rsidRPr="00000000">
            <w:rPr>
              <w:rtl w:val="0"/>
            </w:rPr>
          </w:r>
        </w:p>
        <w:p w:rsidR="00000000" w:rsidDel="00000000" w:rsidP="00000000" w:rsidRDefault="00000000" w:rsidRPr="00000000" w14:paraId="00000041">
          <w:pPr>
            <w:tabs>
              <w:tab w:val="right" w:leader="none" w:pos="9360"/>
            </w:tabs>
            <w:spacing w:after="0" w:before="60" w:line="240" w:lineRule="auto"/>
            <w:ind w:left="360" w:firstLine="0"/>
            <w:rPr/>
          </w:pPr>
          <w:hyperlink w:anchor="_3ep43zb">
            <w:r w:rsidDel="00000000" w:rsidR="00000000" w:rsidRPr="00000000">
              <w:rPr>
                <w:rFonts w:ascii="Arial" w:cs="Arial" w:eastAsia="Arial" w:hAnsi="Arial"/>
                <w:b w:val="0"/>
                <w:color w:val="000000"/>
                <w:rtl w:val="0"/>
              </w:rPr>
              <w:t xml:space="preserve">Questions about the content of the application</w:t>
            </w:r>
          </w:hyperlink>
          <w:r w:rsidDel="00000000" w:rsidR="00000000" w:rsidRPr="00000000">
            <w:rPr>
              <w:rFonts w:ascii="Arial" w:cs="Arial" w:eastAsia="Arial" w:hAnsi="Arial"/>
              <w:b w:val="0"/>
              <w:color w:val="000000"/>
              <w:rtl w:val="0"/>
            </w:rPr>
            <w:tab/>
            <w:t xml:space="preserve">82</w:t>
          </w:r>
          <w:r w:rsidDel="00000000" w:rsidR="00000000" w:rsidRPr="00000000">
            <w:rPr>
              <w:rtl w:val="0"/>
            </w:rPr>
          </w:r>
        </w:p>
        <w:p w:rsidR="00000000" w:rsidDel="00000000" w:rsidP="00000000" w:rsidRDefault="00000000" w:rsidRPr="00000000" w14:paraId="00000042">
          <w:pPr>
            <w:tabs>
              <w:tab w:val="right" w:leader="none" w:pos="9360"/>
            </w:tabs>
            <w:spacing w:after="0" w:before="60" w:line="240" w:lineRule="auto"/>
            <w:ind w:left="360" w:firstLine="0"/>
            <w:rPr/>
          </w:pPr>
          <w:hyperlink w:anchor="_1tuee74">
            <w:r w:rsidDel="00000000" w:rsidR="00000000" w:rsidRPr="00000000">
              <w:rPr>
                <w:rFonts w:ascii="Arial" w:cs="Arial" w:eastAsia="Arial" w:hAnsi="Arial"/>
                <w:b w:val="0"/>
                <w:color w:val="000000"/>
                <w:rtl w:val="0"/>
              </w:rPr>
              <w:t xml:space="preserve">Application is pre-filled with incorrect information</w:t>
            </w:r>
          </w:hyperlink>
          <w:r w:rsidDel="00000000" w:rsidR="00000000" w:rsidRPr="00000000">
            <w:rPr>
              <w:rFonts w:ascii="Arial" w:cs="Arial" w:eastAsia="Arial" w:hAnsi="Arial"/>
              <w:b w:val="0"/>
              <w:color w:val="000000"/>
              <w:rtl w:val="0"/>
            </w:rPr>
            <w:tab/>
            <w:t xml:space="preserve">82</w:t>
          </w:r>
          <w:r w:rsidDel="00000000" w:rsidR="00000000" w:rsidRPr="00000000">
            <w:rPr>
              <w:rtl w:val="0"/>
            </w:rPr>
          </w:r>
        </w:p>
        <w:p w:rsidR="00000000" w:rsidDel="00000000" w:rsidP="00000000" w:rsidRDefault="00000000" w:rsidRPr="00000000" w14:paraId="00000043">
          <w:pPr>
            <w:tabs>
              <w:tab w:val="right" w:leader="none" w:pos="9360"/>
            </w:tabs>
            <w:spacing w:after="0" w:before="60" w:line="240" w:lineRule="auto"/>
            <w:ind w:left="360" w:firstLine="0"/>
            <w:rPr/>
          </w:pPr>
          <w:hyperlink w:anchor="_4du1wux">
            <w:r w:rsidDel="00000000" w:rsidR="00000000" w:rsidRPr="00000000">
              <w:rPr>
                <w:rFonts w:ascii="Arial" w:cs="Arial" w:eastAsia="Arial" w:hAnsi="Arial"/>
                <w:b w:val="0"/>
                <w:color w:val="000000"/>
                <w:rtl w:val="0"/>
              </w:rPr>
              <w:t xml:space="preserve">Veteran can’t move forward in their application</w:t>
            </w:r>
          </w:hyperlink>
          <w:r w:rsidDel="00000000" w:rsidR="00000000" w:rsidRPr="00000000">
            <w:rPr>
              <w:rFonts w:ascii="Arial" w:cs="Arial" w:eastAsia="Arial" w:hAnsi="Arial"/>
              <w:b w:val="0"/>
              <w:color w:val="000000"/>
              <w:rtl w:val="0"/>
            </w:rPr>
            <w:tab/>
            <w:t xml:space="preserve">82</w:t>
          </w:r>
          <w:r w:rsidDel="00000000" w:rsidR="00000000" w:rsidRPr="00000000">
            <w:rPr>
              <w:rtl w:val="0"/>
            </w:rPr>
          </w:r>
        </w:p>
        <w:p w:rsidR="00000000" w:rsidDel="00000000" w:rsidP="00000000" w:rsidRDefault="00000000" w:rsidRPr="00000000" w14:paraId="00000044">
          <w:pPr>
            <w:tabs>
              <w:tab w:val="right" w:leader="none" w:pos="9360"/>
            </w:tabs>
            <w:spacing w:after="0" w:before="60" w:line="240" w:lineRule="auto"/>
            <w:ind w:left="360" w:firstLine="0"/>
            <w:rPr/>
          </w:pPr>
          <w:hyperlink w:anchor="_2szc72q">
            <w:r w:rsidDel="00000000" w:rsidR="00000000" w:rsidRPr="00000000">
              <w:rPr>
                <w:rFonts w:ascii="Arial" w:cs="Arial" w:eastAsia="Arial" w:hAnsi="Arial"/>
                <w:b w:val="0"/>
                <w:color w:val="000000"/>
                <w:rtl w:val="0"/>
              </w:rPr>
              <w:t xml:space="preserve">Veteran can’t upload a document</w:t>
            </w:r>
          </w:hyperlink>
          <w:r w:rsidDel="00000000" w:rsidR="00000000" w:rsidRPr="00000000">
            <w:rPr>
              <w:rFonts w:ascii="Arial" w:cs="Arial" w:eastAsia="Arial" w:hAnsi="Arial"/>
              <w:b w:val="0"/>
              <w:color w:val="000000"/>
              <w:rtl w:val="0"/>
            </w:rPr>
            <w:tab/>
            <w:t xml:space="preserve">83</w:t>
          </w:r>
          <w:r w:rsidDel="00000000" w:rsidR="00000000" w:rsidRPr="00000000">
            <w:rPr>
              <w:rtl w:val="0"/>
            </w:rPr>
          </w:r>
        </w:p>
        <w:p w:rsidR="00000000" w:rsidDel="00000000" w:rsidP="00000000" w:rsidRDefault="00000000" w:rsidRPr="00000000" w14:paraId="00000045">
          <w:pPr>
            <w:tabs>
              <w:tab w:val="right" w:leader="none" w:pos="9360"/>
            </w:tabs>
            <w:spacing w:after="80" w:before="60" w:line="240" w:lineRule="auto"/>
            <w:ind w:left="360" w:firstLine="0"/>
            <w:rPr>
              <w:rFonts w:ascii="Arial" w:cs="Arial" w:eastAsia="Arial" w:hAnsi="Arial"/>
              <w:b w:val="0"/>
              <w:color w:val="000000"/>
            </w:rPr>
          </w:pPr>
          <w:hyperlink w:anchor="_184mhaj">
            <w:r w:rsidDel="00000000" w:rsidR="00000000" w:rsidRPr="00000000">
              <w:rPr>
                <w:rFonts w:ascii="Arial" w:cs="Arial" w:eastAsia="Arial" w:hAnsi="Arial"/>
                <w:b w:val="0"/>
                <w:color w:val="000000"/>
                <w:rtl w:val="0"/>
              </w:rPr>
              <w:t xml:space="preserve">Veteran is having trouble upgrading their LOA1 account to an LOA3 account</w:t>
            </w:r>
          </w:hyperlink>
          <w:r w:rsidDel="00000000" w:rsidR="00000000" w:rsidRPr="00000000">
            <w:rPr>
              <w:rFonts w:ascii="Arial" w:cs="Arial" w:eastAsia="Arial" w:hAnsi="Arial"/>
              <w:b w:val="0"/>
              <w:color w:val="000000"/>
              <w:rtl w:val="0"/>
            </w:rPr>
            <w:tab/>
            <w:t xml:space="preserve">83</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s>
            <w:spacing w:after="80" w:before="60" w:line="240" w:lineRule="auto"/>
            <w:ind w:left="360" w:right="0" w:firstLine="0"/>
            <w:jc w:val="left"/>
            <w:rPr>
              <w:rFonts w:ascii="Arial" w:cs="Arial" w:eastAsia="Arial" w:hAnsi="Arial"/>
              <w:color w:val="000000"/>
              <w:sz w:val="24"/>
              <w:szCs w:val="24"/>
            </w:rPr>
          </w:pPr>
          <w:commentRangeStart w:id="2"/>
          <w:r w:rsidDel="00000000" w:rsidR="00000000" w:rsidRPr="00000000">
            <w:rPr>
              <w:rFonts w:ascii="Arial" w:cs="Arial" w:eastAsia="Arial" w:hAnsi="Arial"/>
              <w:color w:val="000000"/>
              <w:sz w:val="24"/>
              <w:szCs w:val="24"/>
              <w:rtl w:val="0"/>
            </w:rPr>
            <w:t xml:space="preserve">Veteran has received an email stating that their application was not successfully submitted and they will need to resubmit their application   </w:t>
          </w:r>
          <w:commentRangeEnd w:id="2"/>
          <w:r w:rsidDel="00000000" w:rsidR="00000000" w:rsidRPr="00000000">
            <w:commentReference w:id="2"/>
          </w:r>
          <w:r w:rsidDel="00000000" w:rsidR="00000000" w:rsidRPr="00000000">
            <w:rPr>
              <w:rFonts w:ascii="Arial" w:cs="Arial" w:eastAsia="Arial" w:hAnsi="Arial"/>
              <w:color w:val="000000"/>
              <w:sz w:val="24"/>
              <w:szCs w:val="24"/>
              <w:rtl w:val="0"/>
            </w:rPr>
            <w:t xml:space="preserve">                                     </w:t>
          </w:r>
          <w:r w:rsidDel="00000000" w:rsidR="00000000" w:rsidRPr="00000000">
            <w:fldChar w:fldCharType="end"/>
          </w:r>
        </w:p>
      </w:sdtContent>
    </w:sdt>
    <w:p w:rsidR="00000000" w:rsidDel="00000000" w:rsidP="00000000" w:rsidRDefault="00000000" w:rsidRPr="00000000" w14:paraId="00000047">
      <w:pPr>
        <w:pStyle w:val="Heading1"/>
        <w:rPr>
          <w:rFonts w:ascii="Arial" w:cs="Arial" w:eastAsia="Arial" w:hAnsi="Arial"/>
          <w:color w:val="000000"/>
          <w:sz w:val="32"/>
          <w:szCs w:val="32"/>
        </w:rPr>
      </w:pPr>
      <w:bookmarkStart w:colFirst="0" w:colLast="0" w:name="_30j0zll" w:id="1"/>
      <w:bookmarkEnd w:id="1"/>
      <w:r w:rsidDel="00000000" w:rsidR="00000000" w:rsidRPr="00000000">
        <w:br w:type="page"/>
      </w:r>
      <w:r w:rsidDel="00000000" w:rsidR="00000000" w:rsidRPr="00000000">
        <w:rPr>
          <w:rtl w:val="0"/>
        </w:rPr>
      </w:r>
    </w:p>
    <w:p w:rsidR="00000000" w:rsidDel="00000000" w:rsidP="00000000" w:rsidRDefault="00000000" w:rsidRPr="00000000" w14:paraId="00000048">
      <w:pPr>
        <w:pStyle w:val="Heading1"/>
        <w:rPr>
          <w:rFonts w:ascii="Arial" w:cs="Arial" w:eastAsia="Arial" w:hAnsi="Arial"/>
          <w:b w:val="0"/>
          <w:color w:val="000000"/>
          <w:sz w:val="28"/>
          <w:szCs w:val="28"/>
        </w:rPr>
      </w:pPr>
      <w:bookmarkStart w:colFirst="0" w:colLast="0" w:name="_1fob9te" w:id="2"/>
      <w:bookmarkEnd w:id="2"/>
      <w:r w:rsidDel="00000000" w:rsidR="00000000" w:rsidRPr="00000000">
        <w:rPr>
          <w:rFonts w:ascii="Arial" w:cs="Arial" w:eastAsia="Arial" w:hAnsi="Arial"/>
          <w:b w:val="0"/>
          <w:color w:val="000000"/>
          <w:sz w:val="28"/>
          <w:szCs w:val="28"/>
          <w:rtl w:val="0"/>
        </w:rPr>
        <w:t xml:space="preserve">Health Care Application Overview and Navigation</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br w:type="textWrapping"/>
        <w:t xml:space="preserve">Users of VA.gov can apply for health care benefits by filling out the online application (VA form 10-10EZ). Users with no account, an LOA1 account (not identity verified), or an LOA3 account (identity verified) can access and complete the health care application.</w:t>
      </w:r>
    </w:p>
    <w:p w:rsidR="00000000" w:rsidDel="00000000" w:rsidP="00000000" w:rsidRDefault="00000000" w:rsidRPr="00000000" w14:paraId="0000004A">
      <w:pPr>
        <w:rPr>
          <w:rFonts w:ascii="Arial" w:cs="Arial" w:eastAsia="Arial" w:hAnsi="Arial"/>
          <w:color w:val="000000"/>
        </w:rPr>
      </w:pPr>
      <w:r w:rsidDel="00000000" w:rsidR="00000000" w:rsidRPr="00000000">
        <w:rPr>
          <w:rtl w:val="0"/>
        </w:rPr>
      </w:r>
    </w:p>
    <w:p w:rsidR="00000000" w:rsidDel="00000000" w:rsidP="00000000" w:rsidRDefault="00000000" w:rsidRPr="00000000" w14:paraId="0000004B">
      <w:pPr>
        <w:rPr/>
      </w:pPr>
      <w:r w:rsidDel="00000000" w:rsidR="00000000" w:rsidRPr="00000000">
        <w:rPr>
          <w:rFonts w:ascii="Arial" w:cs="Arial" w:eastAsia="Arial" w:hAnsi="Arial"/>
          <w:color w:val="000000"/>
          <w:rtl w:val="0"/>
        </w:rPr>
        <w:t xml:space="preserve">A user can find the health care application at </w:t>
      </w:r>
      <w:ins w:author="Heather Justice" w:id="7" w:date="2024-07-09T14:08:31Z">
        <w:commentRangeStart w:id="3"/>
        <w:r w:rsidDel="00000000" w:rsidR="00000000" w:rsidRPr="00000000">
          <w:rPr>
            <w:rFonts w:ascii="Arial" w:cs="Arial" w:eastAsia="Arial" w:hAnsi="Arial"/>
            <w:color w:val="000000"/>
            <w:rtl w:val="0"/>
          </w:rPr>
          <w:t xml:space="preserve">https://www.va.gov/health-care/apply-for-health-care-form-10-10ez/introduction </w:t>
        </w:r>
      </w:ins>
      <w:del w:author="Heather Justice" w:id="7" w:date="2024-07-09T14:08:31Z">
        <w:commentRangeEnd w:id="3"/>
        <w:r w:rsidDel="00000000" w:rsidR="00000000" w:rsidRPr="00000000">
          <w:commentReference w:id="3"/>
        </w:r>
        <w:r w:rsidDel="00000000" w:rsidR="00000000" w:rsidRPr="00000000">
          <w:rPr>
            <w:rFonts w:ascii="Arial" w:cs="Arial" w:eastAsia="Arial" w:hAnsi="Arial"/>
            <w:color w:val="000000"/>
            <w:rtl w:val="0"/>
          </w:rPr>
          <w:delText xml:space="preserve">https://www.va.gov/health-care/apply/application/introduction</w:delText>
        </w:r>
      </w:del>
      <w:r w:rsidDel="00000000" w:rsidR="00000000" w:rsidRPr="00000000">
        <w:rPr>
          <w:rFonts w:ascii="Arial" w:cs="Arial" w:eastAsia="Arial" w:hAnsi="Arial"/>
          <w:color w:val="000000"/>
          <w:rtl w:val="0"/>
        </w:rPr>
        <w:t xml:space="preserve"> or at the following locations on VA.gov:</w:t>
      </w:r>
      <w:r w:rsidDel="00000000" w:rsidR="00000000" w:rsidRPr="00000000">
        <w:rPr>
          <w:rtl w:val="0"/>
        </w:rPr>
      </w:r>
    </w:p>
    <w:p w:rsidR="00000000" w:rsidDel="00000000" w:rsidP="00000000" w:rsidRDefault="00000000" w:rsidRPr="00000000" w14:paraId="0000004C">
      <w:pPr>
        <w:rPr>
          <w:rFonts w:ascii="Arial" w:cs="Arial" w:eastAsia="Arial" w:hAnsi="Arial"/>
          <w:color w:val="000000"/>
        </w:rPr>
      </w:pPr>
      <w:r w:rsidDel="00000000" w:rsidR="00000000" w:rsidRPr="00000000">
        <w:rPr>
          <w:rtl w:val="0"/>
        </w:rPr>
      </w:r>
    </w:p>
    <w:p w:rsidR="00000000" w:rsidDel="00000000" w:rsidP="00000000" w:rsidRDefault="00000000" w:rsidRPr="00000000" w14:paraId="0000004D">
      <w:pPr>
        <w:numPr>
          <w:ilvl w:val="0"/>
          <w:numId w:val="6"/>
        </w:numPr>
        <w:ind w:left="720" w:hanging="360"/>
        <w:rPr>
          <w:del w:author="Heather Justice" w:id="8" w:date="2024-07-09T13:46:02Z"/>
        </w:rPr>
      </w:pPr>
      <w:del w:author="Heather Justice" w:id="8" w:date="2024-07-09T13:46:02Z">
        <w:commentRangeStart w:id="4"/>
        <w:r w:rsidDel="00000000" w:rsidR="00000000" w:rsidRPr="00000000">
          <w:rPr>
            <w:rFonts w:ascii="Arial" w:cs="Arial" w:eastAsia="Arial" w:hAnsi="Arial"/>
            <w:color w:val="000000"/>
            <w:rtl w:val="0"/>
          </w:rPr>
          <w:delText xml:space="preserve">On the homepage: </w:delText>
        </w:r>
        <w:r w:rsidDel="00000000" w:rsidR="00000000" w:rsidRPr="00000000">
          <w:fldChar w:fldCharType="begin"/>
        </w:r>
        <w:r w:rsidDel="00000000" w:rsidR="00000000" w:rsidRPr="00000000">
          <w:delInstrText xml:space="preserve">HYPERLINK "http://www.va.gov/"</w:delInstrText>
        </w:r>
        <w:r w:rsidDel="00000000" w:rsidR="00000000" w:rsidRPr="00000000">
          <w:fldChar w:fldCharType="separate"/>
        </w:r>
        <w:r w:rsidDel="00000000" w:rsidR="00000000" w:rsidRPr="00000000">
          <w:rPr>
            <w:rFonts w:ascii="Arial" w:cs="Arial" w:eastAsia="Arial" w:hAnsi="Arial"/>
            <w:color w:val="000000"/>
            <w:rtl w:val="0"/>
          </w:rPr>
          <w:delText xml:space="preserve">www.va.gov</w:delText>
        </w:r>
        <w:r w:rsidDel="00000000" w:rsidR="00000000" w:rsidRPr="00000000">
          <w:fldChar w:fldCharType="end"/>
        </w:r>
        <w:r w:rsidDel="00000000" w:rsidR="00000000" w:rsidRPr="00000000">
          <w:rPr>
            <w:rtl w:val="0"/>
          </w:rPr>
        </w:r>
      </w:del>
    </w:p>
    <w:p w:rsidR="00000000" w:rsidDel="00000000" w:rsidP="00000000" w:rsidRDefault="00000000" w:rsidRPr="00000000" w14:paraId="0000004E">
      <w:pPr>
        <w:rPr>
          <w:del w:author="Heather Justice" w:id="8" w:date="2024-07-09T13:46:02Z"/>
          <w:rFonts w:ascii="Arial" w:cs="Arial" w:eastAsia="Arial" w:hAnsi="Arial"/>
          <w:color w:val="000000"/>
        </w:rPr>
      </w:pPr>
      <w:del w:author="Heather Justice" w:id="8" w:date="2024-07-09T13:46:02Z">
        <w:r w:rsidDel="00000000" w:rsidR="00000000" w:rsidRPr="00000000">
          <w:rPr>
            <w:rtl w:val="0"/>
          </w:rPr>
        </w:r>
      </w:del>
    </w:p>
    <w:p w:rsidR="00000000" w:rsidDel="00000000" w:rsidP="00000000" w:rsidRDefault="00000000" w:rsidRPr="00000000" w14:paraId="0000004F">
      <w:pPr>
        <w:rPr>
          <w:del w:author="Heather Justice" w:id="8" w:date="2024-07-09T13:46:02Z"/>
          <w:rFonts w:ascii="Arial" w:cs="Arial" w:eastAsia="Arial" w:hAnsi="Arial"/>
          <w:color w:val="000000"/>
        </w:rPr>
      </w:pPr>
      <w:del w:author="Heather Justice" w:id="8" w:date="2024-07-09T13:46:02Z">
        <w:r w:rsidDel="00000000" w:rsidR="00000000" w:rsidRPr="00000000">
          <w:rPr/>
          <w:drawing>
            <wp:inline distB="0" distT="0" distL="0" distR="0">
              <wp:extent cx="5971540" cy="3869055"/>
              <wp:effectExtent b="0" l="0" r="0" t="0"/>
              <wp:docPr id="118" name="image109.png"/>
              <a:graphic>
                <a:graphicData uri="http://schemas.openxmlformats.org/drawingml/2006/picture">
                  <pic:pic>
                    <pic:nvPicPr>
                      <pic:cNvPr id="0" name="image109.png"/>
                      <pic:cNvPicPr preferRelativeResize="0"/>
                    </pic:nvPicPr>
                    <pic:blipFill>
                      <a:blip r:embed="rId8"/>
                      <a:srcRect b="0" l="0" r="0" t="0"/>
                      <a:stretch>
                        <a:fillRect/>
                      </a:stretch>
                    </pic:blipFill>
                    <pic:spPr>
                      <a:xfrm>
                        <a:off x="0" y="0"/>
                        <a:ext cx="5971540" cy="3869055"/>
                      </a:xfrm>
                      <a:prstGeom prst="rect"/>
                      <a:ln/>
                    </pic:spPr>
                  </pic:pic>
                </a:graphicData>
              </a:graphic>
            </wp:inline>
          </w:drawing>
        </w:r>
        <w:r w:rsidDel="00000000" w:rsidR="00000000" w:rsidRPr="00000000">
          <w:rPr>
            <w:rtl w:val="0"/>
          </w:rPr>
        </w:r>
      </w:del>
    </w:p>
    <w:p w:rsidR="00000000" w:rsidDel="00000000" w:rsidP="00000000" w:rsidRDefault="00000000" w:rsidRPr="00000000" w14:paraId="00000050">
      <w:pPr>
        <w:rPr>
          <w:rFonts w:ascii="Arial" w:cs="Arial" w:eastAsia="Arial" w:hAnsi="Arial"/>
          <w:color w:val="000000"/>
        </w:rPr>
      </w:pPr>
      <w:commentRangeEnd w:id="4"/>
      <w:r w:rsidDel="00000000" w:rsidR="00000000" w:rsidRPr="00000000">
        <w:commentReference w:id="4"/>
      </w:r>
      <w:r w:rsidDel="00000000" w:rsidR="00000000" w:rsidRPr="00000000">
        <w:br w:type="page"/>
      </w:r>
      <w:r w:rsidDel="00000000" w:rsidR="00000000" w:rsidRPr="00000000">
        <w:rPr>
          <w:rtl w:val="0"/>
        </w:rPr>
      </w:r>
    </w:p>
    <w:p w:rsidR="00000000" w:rsidDel="00000000" w:rsidP="00000000" w:rsidRDefault="00000000" w:rsidRPr="00000000" w14:paraId="00000051">
      <w:pPr>
        <w:numPr>
          <w:ilvl w:val="0"/>
          <w:numId w:val="6"/>
        </w:numP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In the main menu drop-down</w:t>
      </w:r>
    </w:p>
    <w:p w:rsidR="00000000" w:rsidDel="00000000" w:rsidP="00000000" w:rsidRDefault="00000000" w:rsidRPr="00000000" w14:paraId="00000052">
      <w:pPr>
        <w:rPr>
          <w:rFonts w:ascii="Arial" w:cs="Arial" w:eastAsia="Arial" w:hAnsi="Arial"/>
          <w:color w:val="000000"/>
        </w:rPr>
      </w:pPr>
      <w:r w:rsidDel="00000000" w:rsidR="00000000" w:rsidRPr="00000000">
        <w:rPr>
          <w:rtl w:val="0"/>
        </w:rPr>
      </w:r>
    </w:p>
    <w:p w:rsidR="00000000" w:rsidDel="00000000" w:rsidP="00000000" w:rsidRDefault="00000000" w:rsidRPr="00000000" w14:paraId="00000053">
      <w:pPr>
        <w:ind w:left="360" w:firstLine="0"/>
        <w:rPr>
          <w:rFonts w:ascii="Arial" w:cs="Arial" w:eastAsia="Arial" w:hAnsi="Arial"/>
          <w:color w:val="000000"/>
        </w:rPr>
      </w:pPr>
      <w:r w:rsidDel="00000000" w:rsidR="00000000" w:rsidRPr="00000000">
        <w:rPr/>
        <w:drawing>
          <wp:inline distB="0" distT="0" distL="0" distR="0">
            <wp:extent cx="5546090" cy="3208020"/>
            <wp:effectExtent b="0" l="0" r="0" t="0"/>
            <wp:docPr id="117" name="image110.png"/>
            <a:graphic>
              <a:graphicData uri="http://schemas.openxmlformats.org/drawingml/2006/picture">
                <pic:pic>
                  <pic:nvPicPr>
                    <pic:cNvPr id="0" name="image110.png"/>
                    <pic:cNvPicPr preferRelativeResize="0"/>
                  </pic:nvPicPr>
                  <pic:blipFill>
                    <a:blip r:embed="rId9"/>
                    <a:srcRect b="0" l="0" r="0" t="0"/>
                    <a:stretch>
                      <a:fillRect/>
                    </a:stretch>
                  </pic:blipFill>
                  <pic:spPr>
                    <a:xfrm>
                      <a:off x="0" y="0"/>
                      <a:ext cx="5546090" cy="320802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360" w:firstLine="0"/>
        <w:rPr>
          <w:rFonts w:ascii="Arial" w:cs="Arial" w:eastAsia="Arial" w:hAnsi="Arial"/>
          <w:color w:val="000000"/>
          <w:sz w:val="14"/>
          <w:szCs w:val="14"/>
        </w:rPr>
      </w:pPr>
      <w:r w:rsidDel="00000000" w:rsidR="00000000" w:rsidRPr="00000000">
        <w:rPr>
          <w:rtl w:val="0"/>
        </w:rPr>
      </w:r>
    </w:p>
    <w:p w:rsidR="00000000" w:rsidDel="00000000" w:rsidP="00000000" w:rsidRDefault="00000000" w:rsidRPr="00000000" w14:paraId="00000055">
      <w:pPr>
        <w:ind w:left="36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56">
      <w:pPr>
        <w:numPr>
          <w:ilvl w:val="0"/>
          <w:numId w:val="6"/>
        </w:numPr>
        <w:ind w:left="720" w:hanging="360"/>
        <w:rPr/>
      </w:pPr>
      <w:r w:rsidDel="00000000" w:rsidR="00000000" w:rsidRPr="00000000">
        <w:rPr>
          <w:rFonts w:ascii="Arial" w:cs="Arial" w:eastAsia="Arial" w:hAnsi="Arial"/>
          <w:color w:val="000000"/>
          <w:rtl w:val="0"/>
        </w:rPr>
        <w:t xml:space="preserve">In the health care benefit hub: </w:t>
      </w:r>
      <w:hyperlink r:id="rId10">
        <w:r w:rsidDel="00000000" w:rsidR="00000000" w:rsidRPr="00000000">
          <w:rPr>
            <w:rFonts w:ascii="Arial" w:cs="Arial" w:eastAsia="Arial" w:hAnsi="Arial"/>
            <w:color w:val="000000"/>
            <w:u w:val="single"/>
            <w:rtl w:val="0"/>
          </w:rPr>
          <w:t xml:space="preserve">https://www.va.gov/health-care/</w:t>
        </w:r>
      </w:hyperlink>
      <w:r w:rsidDel="00000000" w:rsidR="00000000" w:rsidRPr="00000000">
        <w:rPr>
          <w:rtl w:val="0"/>
        </w:rPr>
      </w:r>
    </w:p>
    <w:p w:rsidR="00000000" w:rsidDel="00000000" w:rsidP="00000000" w:rsidRDefault="00000000" w:rsidRPr="00000000" w14:paraId="00000057">
      <w:pPr>
        <w:rPr>
          <w:rFonts w:ascii="Arial" w:cs="Arial" w:eastAsia="Arial" w:hAnsi="Arial"/>
          <w:color w:val="000000"/>
        </w:rPr>
      </w:pPr>
      <w:r w:rsidDel="00000000" w:rsidR="00000000" w:rsidRPr="00000000">
        <w:rPr>
          <w:rtl w:val="0"/>
        </w:rPr>
      </w:r>
    </w:p>
    <w:p w:rsidR="00000000" w:rsidDel="00000000" w:rsidP="00000000" w:rsidRDefault="00000000" w:rsidRPr="00000000" w14:paraId="00000058">
      <w:pPr>
        <w:ind w:left="360" w:firstLine="0"/>
        <w:rPr>
          <w:rFonts w:ascii="Arial" w:cs="Arial" w:eastAsia="Arial" w:hAnsi="Arial"/>
          <w:color w:val="000000"/>
        </w:rPr>
      </w:pPr>
      <w:r w:rsidDel="00000000" w:rsidR="00000000" w:rsidRPr="00000000">
        <w:rPr/>
        <w:drawing>
          <wp:inline distB="0" distT="0" distL="0" distR="0">
            <wp:extent cx="4909185" cy="3716020"/>
            <wp:effectExtent b="12700" l="12700" r="12700" t="12700"/>
            <wp:docPr id="121" name="image114.png"/>
            <a:graphic>
              <a:graphicData uri="http://schemas.openxmlformats.org/drawingml/2006/picture">
                <pic:pic>
                  <pic:nvPicPr>
                    <pic:cNvPr id="0" name="image114.png"/>
                    <pic:cNvPicPr preferRelativeResize="0"/>
                  </pic:nvPicPr>
                  <pic:blipFill>
                    <a:blip r:embed="rId11"/>
                    <a:srcRect b="0" l="0" r="0" t="0"/>
                    <a:stretch>
                      <a:fillRect/>
                    </a:stretch>
                  </pic:blipFill>
                  <pic:spPr>
                    <a:xfrm>
                      <a:off x="0" y="0"/>
                      <a:ext cx="4909185" cy="3716020"/>
                    </a:xfrm>
                    <a:prstGeom prst="rect"/>
                    <a:ln w="127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59">
      <w:pPr>
        <w:pStyle w:val="Heading1"/>
        <w:rPr>
          <w:rFonts w:ascii="Arial" w:cs="Arial" w:eastAsia="Arial" w:hAnsi="Arial"/>
          <w:color w:val="000000"/>
        </w:rPr>
      </w:pPr>
      <w:bookmarkStart w:colFirst="0" w:colLast="0" w:name="_3znysh7" w:id="3"/>
      <w:bookmarkEnd w:id="3"/>
      <w:r w:rsidDel="00000000" w:rsidR="00000000" w:rsidRPr="00000000">
        <w:rPr>
          <w:rFonts w:ascii="Arial" w:cs="Arial" w:eastAsia="Arial" w:hAnsi="Arial"/>
          <w:b w:val="0"/>
          <w:color w:val="000000"/>
          <w:sz w:val="28"/>
          <w:szCs w:val="28"/>
          <w:rtl w:val="0"/>
        </w:rPr>
        <w:t xml:space="preserve">Health Care Application Introduction Page</w:t>
      </w:r>
      <w:r w:rsidDel="00000000" w:rsidR="00000000" w:rsidRPr="00000000">
        <w:rPr>
          <w:rtl w:val="0"/>
        </w:rPr>
      </w:r>
    </w:p>
    <w:p w:rsidR="00000000" w:rsidDel="00000000" w:rsidP="00000000" w:rsidRDefault="00000000" w:rsidRPr="00000000" w14:paraId="0000005A">
      <w:pPr>
        <w:rPr/>
      </w:pPr>
      <w:r w:rsidDel="00000000" w:rsidR="00000000" w:rsidRPr="00000000">
        <w:rPr>
          <w:rFonts w:ascii="Arial" w:cs="Arial" w:eastAsia="Arial" w:hAnsi="Arial"/>
          <w:color w:val="000000"/>
          <w:rtl w:val="0"/>
        </w:rPr>
        <w:br w:type="textWrapping"/>
        <w:t xml:space="preserve">Currently, the Health Care Application is available on VA.gov (</w:t>
      </w:r>
      <w:ins w:author="Heather Justice" w:id="9" w:date="2024-07-09T13:48:29Z">
        <w:commentRangeStart w:id="5"/>
        <w:r w:rsidDel="00000000" w:rsidR="00000000" w:rsidRPr="00000000">
          <w:rPr>
            <w:rFonts w:ascii="Arial" w:cs="Arial" w:eastAsia="Arial" w:hAnsi="Arial"/>
            <w:color w:val="000000"/>
            <w:rtl w:val="0"/>
          </w:rPr>
          <w:t xml:space="preserve">https://www.va.gov/</w:t>
        </w:r>
        <w:r w:rsidDel="00000000" w:rsidR="00000000" w:rsidRPr="00000000">
          <w:rPr>
            <w:rFonts w:ascii="Arial" w:cs="Arial" w:eastAsia="Arial" w:hAnsi="Arial"/>
            <w:color w:val="000000"/>
            <w:rtl w:val="0"/>
          </w:rPr>
          <w:t xml:space="preserve">health-care/apply-for-health-care-form-10-10ez/introduction </w:t>
        </w:r>
      </w:ins>
      <w:del w:author="Heather Justice" w:id="9" w:date="2024-07-09T13:48:29Z">
        <w:commentRangeEnd w:id="5"/>
        <w:r w:rsidDel="00000000" w:rsidR="00000000" w:rsidRPr="00000000">
          <w:commentReference w:id="5"/>
        </w:r>
        <w:r w:rsidDel="00000000" w:rsidR="00000000" w:rsidRPr="00000000">
          <w:fldChar w:fldCharType="begin"/>
        </w:r>
        <w:r w:rsidDel="00000000" w:rsidR="00000000" w:rsidRPr="00000000">
          <w:delInstrText xml:space="preserve">HYPERLINK "https://www.va.gov/health-care/apply/application/introduction"</w:delInstrText>
        </w:r>
        <w:r w:rsidDel="00000000" w:rsidR="00000000" w:rsidRPr="00000000">
          <w:fldChar w:fldCharType="separate"/>
        </w:r>
        <w:r w:rsidDel="00000000" w:rsidR="00000000" w:rsidRPr="00000000">
          <w:rPr>
            <w:rFonts w:ascii="Arial" w:cs="Arial" w:eastAsia="Arial" w:hAnsi="Arial"/>
            <w:color w:val="000000"/>
            <w:rtl w:val="0"/>
          </w:rPr>
          <w:delText xml:space="preserve">https://www.va.gov/health-care/apply/application/introduction</w:delText>
        </w:r>
        <w:r w:rsidDel="00000000" w:rsidR="00000000" w:rsidRPr="00000000">
          <w:fldChar w:fldCharType="end"/>
        </w:r>
      </w:del>
      <w:r w:rsidDel="00000000" w:rsidR="00000000" w:rsidRPr="00000000">
        <w:rPr>
          <w:rFonts w:ascii="Arial" w:cs="Arial" w:eastAsia="Arial" w:hAnsi="Arial"/>
          <w:color w:val="000000"/>
          <w:rtl w:val="0"/>
        </w:rPr>
        <w:t xml:space="preserve">) to all users who come to the site, whether they are signed in or signed out, or whether they are LOA1 or LOA3.</w:t>
      </w:r>
      <w:r w:rsidDel="00000000" w:rsidR="00000000" w:rsidRPr="00000000">
        <w:rPr>
          <w:rtl w:val="0"/>
        </w:rPr>
      </w:r>
    </w:p>
    <w:p w:rsidR="00000000" w:rsidDel="00000000" w:rsidP="00000000" w:rsidRDefault="00000000" w:rsidRPr="00000000" w14:paraId="0000005B">
      <w:pPr>
        <w:rPr>
          <w:rFonts w:ascii="Arial" w:cs="Arial" w:eastAsia="Arial" w:hAnsi="Arial"/>
          <w:color w:val="000000"/>
        </w:rPr>
      </w:pPr>
      <w:r w:rsidDel="00000000" w:rsidR="00000000" w:rsidRPr="00000000">
        <w:rPr>
          <w:rtl w:val="0"/>
        </w:rPr>
      </w:r>
    </w:p>
    <w:bookmarkStart w:colFirst="0" w:colLast="0" w:name="2et92p0" w:id="4"/>
    <w:bookmarkEnd w:id="4"/>
    <w:p w:rsidR="00000000" w:rsidDel="00000000" w:rsidP="00000000" w:rsidRDefault="00000000" w:rsidRPr="00000000" w14:paraId="0000005C">
      <w:pPr>
        <w:pStyle w:val="Heading2"/>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Signed out users</w:t>
      </w:r>
    </w:p>
    <w:p w:rsidR="00000000" w:rsidDel="00000000" w:rsidP="00000000" w:rsidRDefault="00000000" w:rsidRPr="00000000" w14:paraId="0000005D">
      <w:pPr>
        <w:rPr>
          <w:rFonts w:ascii="Arial" w:cs="Arial" w:eastAsia="Arial" w:hAnsi="Arial"/>
          <w:color w:val="000000"/>
        </w:rPr>
      </w:pPr>
      <w:r w:rsidDel="00000000" w:rsidR="00000000" w:rsidRPr="00000000">
        <w:rPr>
          <w:rtl w:val="0"/>
        </w:rPr>
      </w:r>
    </w:p>
    <w:p w:rsidR="00000000" w:rsidDel="00000000" w:rsidP="00000000" w:rsidRDefault="00000000" w:rsidRPr="00000000" w14:paraId="0000005E">
      <w:pPr>
        <w:rPr/>
      </w:pPr>
      <w:r w:rsidDel="00000000" w:rsidR="00000000" w:rsidRPr="00000000">
        <w:rPr>
          <w:rFonts w:ascii="Arial" w:cs="Arial" w:eastAsia="Arial" w:hAnsi="Arial"/>
          <w:color w:val="000000"/>
          <w:rtl w:val="0"/>
        </w:rPr>
        <w:t xml:space="preserve">Signed out application introduction page: </w:t>
      </w:r>
      <w:ins w:author="Heather Justice" w:id="10" w:date="2024-07-09T13:48:58Z">
        <w:commentRangeStart w:id="6"/>
        <w:r w:rsidDel="00000000" w:rsidR="00000000" w:rsidRPr="00000000">
          <w:rPr>
            <w:rFonts w:ascii="Arial" w:cs="Arial" w:eastAsia="Arial" w:hAnsi="Arial"/>
            <w:color w:val="000000"/>
            <w:rtl w:val="0"/>
          </w:rPr>
          <w:t xml:space="preserve">https://www.va.gov/</w:t>
        </w:r>
        <w:r w:rsidDel="00000000" w:rsidR="00000000" w:rsidRPr="00000000">
          <w:rPr>
            <w:rFonts w:ascii="Arial" w:cs="Arial" w:eastAsia="Arial" w:hAnsi="Arial"/>
            <w:color w:val="000000"/>
            <w:rtl w:val="0"/>
          </w:rPr>
          <w:t xml:space="preserve">health-care/apply-for-health-care-form-10-10ez/introduction </w:t>
        </w:r>
      </w:ins>
      <w:del w:author="Heather Justice" w:id="10" w:date="2024-07-09T13:48:58Z">
        <w:commentRangeEnd w:id="6"/>
        <w:r w:rsidDel="00000000" w:rsidR="00000000" w:rsidRPr="00000000">
          <w:commentReference w:id="6"/>
        </w:r>
        <w:r w:rsidDel="00000000" w:rsidR="00000000" w:rsidRPr="00000000">
          <w:fldChar w:fldCharType="begin"/>
        </w:r>
        <w:r w:rsidDel="00000000" w:rsidR="00000000" w:rsidRPr="00000000">
          <w:delInstrText xml:space="preserve">HYPERLINK "https://www.va.gov/health-care/apply/application/introduction"</w:delInstrText>
        </w:r>
        <w:r w:rsidDel="00000000" w:rsidR="00000000" w:rsidRPr="00000000">
          <w:fldChar w:fldCharType="separate"/>
        </w:r>
        <w:r w:rsidDel="00000000" w:rsidR="00000000" w:rsidRPr="00000000">
          <w:rPr>
            <w:rFonts w:ascii="Arial" w:cs="Arial" w:eastAsia="Arial" w:hAnsi="Arial"/>
            <w:color w:val="000000"/>
            <w:rtl w:val="0"/>
          </w:rPr>
          <w:delText xml:space="preserve">https://www.va.gov/health-care/apply/application/introduction</w:delText>
        </w:r>
        <w:r w:rsidDel="00000000" w:rsidR="00000000" w:rsidRPr="00000000">
          <w:fldChar w:fldCharType="end"/>
        </w:r>
      </w:del>
      <w:r w:rsidDel="00000000" w:rsidR="00000000" w:rsidRPr="00000000">
        <w:rPr>
          <w:rFonts w:ascii="Arial" w:cs="Arial" w:eastAsia="Arial" w:hAnsi="Arial"/>
          <w:color w:val="000000"/>
          <w:rtl w:val="0"/>
        </w:rPr>
        <w:t xml:space="preserve">.</w:t>
      </w:r>
      <w:r w:rsidDel="00000000" w:rsidR="00000000" w:rsidRPr="00000000">
        <w:rPr>
          <w:rtl w:val="0"/>
        </w:rPr>
      </w:r>
    </w:p>
    <w:p w:rsidR="00000000" w:rsidDel="00000000" w:rsidP="00000000" w:rsidRDefault="00000000" w:rsidRPr="00000000" w14:paraId="0000005F">
      <w:pPr>
        <w:rPr>
          <w:rFonts w:ascii="Arial" w:cs="Arial" w:eastAsia="Arial" w:hAnsi="Arial"/>
          <w:color w:val="000000"/>
        </w:rPr>
      </w:pPr>
      <w:r w:rsidDel="00000000" w:rsidR="00000000" w:rsidRPr="00000000">
        <w:rPr>
          <w:rtl w:val="0"/>
        </w:rPr>
      </w:r>
    </w:p>
    <w:p w:rsidR="00000000" w:rsidDel="00000000" w:rsidP="00000000" w:rsidRDefault="00000000" w:rsidRPr="00000000" w14:paraId="00000060">
      <w:pPr>
        <w:rPr>
          <w:rFonts w:ascii="Arial" w:cs="Arial" w:eastAsia="Arial" w:hAnsi="Arial"/>
          <w:color w:val="000000"/>
        </w:rPr>
      </w:pPr>
      <w:r w:rsidDel="00000000" w:rsidR="00000000" w:rsidRPr="00000000">
        <w:rPr>
          <w:rFonts w:ascii="Arial" w:cs="Arial" w:eastAsia="Arial" w:hAnsi="Arial"/>
          <w:color w:val="000000"/>
          <w:rtl w:val="0"/>
        </w:rPr>
        <w:t xml:space="preserve">Signed out users will access the health care application through the health care application introduction page.</w:t>
      </w:r>
    </w:p>
    <w:p w:rsidR="00000000" w:rsidDel="00000000" w:rsidP="00000000" w:rsidRDefault="00000000" w:rsidRPr="00000000" w14:paraId="00000061">
      <w:pPr>
        <w:rPr>
          <w:rFonts w:ascii="Arial" w:cs="Arial" w:eastAsia="Arial" w:hAnsi="Arial"/>
          <w:color w:val="000000"/>
        </w:rPr>
      </w:pPr>
      <w:r w:rsidDel="00000000" w:rsidR="00000000" w:rsidRPr="00000000">
        <w:rPr>
          <w:rtl w:val="0"/>
        </w:rPr>
      </w:r>
    </w:p>
    <w:p w:rsidR="00000000" w:rsidDel="00000000" w:rsidP="00000000" w:rsidRDefault="00000000" w:rsidRPr="00000000" w14:paraId="00000062">
      <w:pPr>
        <w:rPr>
          <w:rFonts w:ascii="Arial" w:cs="Arial" w:eastAsia="Arial" w:hAnsi="Arial"/>
          <w:color w:val="000000"/>
        </w:rPr>
      </w:pPr>
      <w:r w:rsidDel="00000000" w:rsidR="00000000" w:rsidRPr="00000000">
        <w:rPr>
          <w:rFonts w:ascii="Arial" w:cs="Arial" w:eastAsia="Arial" w:hAnsi="Arial"/>
          <w:color w:val="000000"/>
          <w:rtl w:val="0"/>
        </w:rPr>
        <w:t xml:space="preserve">On this page, we strongly encourage people to log in before applying, and have a call out to previous applicants to log in and check their status. These are at the top of the health care application introduction page:</w:t>
      </w:r>
    </w:p>
    <w:p w:rsidR="00000000" w:rsidDel="00000000" w:rsidP="00000000" w:rsidRDefault="00000000" w:rsidRPr="00000000" w14:paraId="00000063">
      <w:pPr>
        <w:rPr>
          <w:rFonts w:ascii="Arial" w:cs="Arial" w:eastAsia="Arial" w:hAnsi="Arial"/>
          <w:color w:val="000000"/>
        </w:rPr>
      </w:pPr>
      <w:r w:rsidDel="00000000" w:rsidR="00000000" w:rsidRPr="00000000">
        <w:rPr>
          <w:rtl w:val="0"/>
        </w:rPr>
      </w:r>
    </w:p>
    <w:p w:rsidR="00000000" w:rsidDel="00000000" w:rsidP="00000000" w:rsidRDefault="00000000" w:rsidRPr="00000000" w14:paraId="00000064">
      <w:pPr>
        <w:rPr>
          <w:rFonts w:ascii="Arial" w:cs="Arial" w:eastAsia="Arial" w:hAnsi="Arial"/>
          <w:color w:val="000000"/>
        </w:rPr>
      </w:pPr>
      <w:r w:rsidDel="00000000" w:rsidR="00000000" w:rsidRPr="00000000">
        <w:rPr/>
        <w:drawing>
          <wp:inline distB="0" distT="0" distL="0" distR="0">
            <wp:extent cx="4908550" cy="3942080"/>
            <wp:effectExtent b="12700" l="12700" r="12700" t="12700"/>
            <wp:docPr descr="A screenshot of a social media post&#10;&#10;Description automatically generated" id="119" name="image120.png"/>
            <a:graphic>
              <a:graphicData uri="http://schemas.openxmlformats.org/drawingml/2006/picture">
                <pic:pic>
                  <pic:nvPicPr>
                    <pic:cNvPr descr="A screenshot of a social media post&#10;&#10;Description automatically generated" id="0" name="image120.png"/>
                    <pic:cNvPicPr preferRelativeResize="0"/>
                  </pic:nvPicPr>
                  <pic:blipFill>
                    <a:blip r:embed="rId12"/>
                    <a:srcRect b="15616" l="0" r="0" t="0"/>
                    <a:stretch>
                      <a:fillRect/>
                    </a:stretch>
                  </pic:blipFill>
                  <pic:spPr>
                    <a:xfrm>
                      <a:off x="0" y="0"/>
                      <a:ext cx="4908550" cy="394208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rFonts w:ascii="Arial" w:cs="Arial" w:eastAsia="Arial" w:hAnsi="Arial"/>
          <w:color w:val="000000"/>
          <w:rtl w:val="0"/>
        </w:rPr>
        <w:br w:type="textWrapping"/>
        <w:t xml:space="preserve">Signed out ID page link: </w:t>
      </w:r>
      <w:ins w:author="Heather Justice" w:id="11" w:date="2024-07-09T13:51:04Z">
        <w:commentRangeStart w:id="7"/>
        <w:r w:rsidDel="00000000" w:rsidR="00000000" w:rsidRPr="00000000">
          <w:fldChar w:fldCharType="begin"/>
        </w:r>
        <w:r w:rsidDel="00000000" w:rsidR="00000000" w:rsidRPr="00000000">
          <w:instrText xml:space="preserve">HYPERLINK "https://staging.va.gov/health-care/apply-for-health-care-form-10-10ez/id-form"</w:instrText>
        </w:r>
        <w:r w:rsidDel="00000000" w:rsidR="00000000" w:rsidRPr="00000000">
          <w:fldChar w:fldCharType="separate"/>
        </w:r>
        <w:r w:rsidDel="00000000" w:rsidR="00000000" w:rsidRPr="00000000">
          <w:rPr>
            <w:rFonts w:ascii="Arial" w:cs="Arial" w:eastAsia="Arial" w:hAnsi="Arial"/>
            <w:color w:val="000000"/>
            <w:rtl w:val="0"/>
          </w:rPr>
          <w:t xml:space="preserve">https://www.va.gov/health-care/apply-for-health-care-form-10-10ez/id-form</w:t>
        </w:r>
        <w:r w:rsidDel="00000000" w:rsidR="00000000" w:rsidRPr="00000000">
          <w:fldChar w:fldCharType="end"/>
        </w:r>
        <w:r w:rsidDel="00000000" w:rsidR="00000000" w:rsidRPr="00000000">
          <w:rPr>
            <w:rFonts w:ascii="Arial" w:cs="Arial" w:eastAsia="Arial" w:hAnsi="Arial"/>
            <w:color w:val="000000"/>
            <w:rtl w:val="0"/>
          </w:rPr>
          <w:t xml:space="preserve"> </w:t>
        </w:r>
      </w:ins>
      <w:del w:author="Heather Justice" w:id="11" w:date="2024-07-09T13:51:04Z">
        <w:commentRangeEnd w:id="7"/>
        <w:r w:rsidDel="00000000" w:rsidR="00000000" w:rsidRPr="00000000">
          <w:commentReference w:id="7"/>
        </w:r>
        <w:r w:rsidDel="00000000" w:rsidR="00000000" w:rsidRPr="00000000">
          <w:fldChar w:fldCharType="begin"/>
        </w:r>
        <w:r w:rsidDel="00000000" w:rsidR="00000000" w:rsidRPr="00000000">
          <w:delInstrText xml:space="preserve">HYPERLINK "https://www.va.gov/health-care/apply/application/id-form"</w:delInstrText>
        </w:r>
        <w:r w:rsidDel="00000000" w:rsidR="00000000" w:rsidRPr="00000000">
          <w:fldChar w:fldCharType="separate"/>
        </w:r>
        <w:r w:rsidDel="00000000" w:rsidR="00000000" w:rsidRPr="00000000">
          <w:rPr>
            <w:rFonts w:ascii="Arial" w:cs="Arial" w:eastAsia="Arial" w:hAnsi="Arial"/>
            <w:color w:val="000000"/>
            <w:rtl w:val="0"/>
          </w:rPr>
          <w:delText xml:space="preserve">https://www.va.gov/health-care/apply/application/id-form</w:delText>
        </w:r>
        <w:r w:rsidDel="00000000" w:rsidR="00000000" w:rsidRPr="00000000">
          <w:fldChar w:fldCharType="end"/>
        </w:r>
      </w:del>
      <w:r w:rsidDel="00000000" w:rsidR="00000000" w:rsidRPr="00000000">
        <w:rPr>
          <w:rtl w:val="0"/>
        </w:rPr>
      </w:r>
    </w:p>
    <w:p w:rsidR="00000000" w:rsidDel="00000000" w:rsidP="00000000" w:rsidRDefault="00000000" w:rsidRPr="00000000" w14:paraId="00000066">
      <w:pPr>
        <w:rPr>
          <w:rFonts w:ascii="Arial" w:cs="Arial" w:eastAsia="Arial" w:hAnsi="Arial"/>
          <w:color w:val="000000"/>
        </w:rPr>
      </w:pPr>
      <w:r w:rsidDel="00000000" w:rsidR="00000000" w:rsidRPr="00000000">
        <w:rPr>
          <w:rtl w:val="0"/>
        </w:rPr>
      </w:r>
    </w:p>
    <w:p w:rsidR="00000000" w:rsidDel="00000000" w:rsidP="00000000" w:rsidRDefault="00000000" w:rsidRPr="00000000" w14:paraId="00000067">
      <w:pPr>
        <w:rPr>
          <w:rFonts w:ascii="Arial" w:cs="Arial" w:eastAsia="Arial" w:hAnsi="Arial"/>
          <w:color w:val="000000"/>
        </w:rPr>
      </w:pPr>
      <w:r w:rsidDel="00000000" w:rsidR="00000000" w:rsidRPr="00000000">
        <w:rPr>
          <w:rFonts w:ascii="Arial" w:cs="Arial" w:eastAsia="Arial" w:hAnsi="Arial"/>
          <w:color w:val="000000"/>
          <w:rtl w:val="0"/>
        </w:rPr>
        <w:t xml:space="preserve">Signed out users can access the health care application. However, to do so, they will be filtered through a screener ID page where their entered personal information is used to scan the MVI (Master Veteran Index) and the ESR (Enrollment System) for existing records. They are shown the screener ID page immediately upon clicking “Start your application without signing in.”</w:t>
      </w:r>
    </w:p>
    <w:p w:rsidR="00000000" w:rsidDel="00000000" w:rsidP="00000000" w:rsidRDefault="00000000" w:rsidRPr="00000000" w14:paraId="00000068">
      <w:pPr>
        <w:rPr>
          <w:rFonts w:ascii="Arial" w:cs="Arial" w:eastAsia="Arial" w:hAnsi="Arial"/>
          <w:color w:val="000000"/>
        </w:rPr>
      </w:pPr>
      <w:r w:rsidDel="00000000" w:rsidR="00000000" w:rsidRPr="00000000">
        <w:rPr>
          <w:rtl w:val="0"/>
        </w:rPr>
      </w:r>
    </w:p>
    <w:p w:rsidR="00000000" w:rsidDel="00000000" w:rsidP="00000000" w:rsidRDefault="00000000" w:rsidRPr="00000000" w14:paraId="00000069">
      <w:pPr>
        <w:rPr>
          <w:rFonts w:ascii="Arial" w:cs="Arial" w:eastAsia="Arial" w:hAnsi="Arial"/>
          <w:color w:val="000000"/>
        </w:rPr>
      </w:pPr>
      <w:r w:rsidDel="00000000" w:rsidR="00000000" w:rsidRPr="00000000">
        <w:rPr/>
        <w:drawing>
          <wp:inline distB="0" distT="0" distL="0" distR="0">
            <wp:extent cx="5981700" cy="4393565"/>
            <wp:effectExtent b="0" l="0" r="0" t="0"/>
            <wp:docPr id="123" name="image118.png"/>
            <a:graphic>
              <a:graphicData uri="http://schemas.openxmlformats.org/drawingml/2006/picture">
                <pic:pic>
                  <pic:nvPicPr>
                    <pic:cNvPr id="0" name="image118.png"/>
                    <pic:cNvPicPr preferRelativeResize="0"/>
                  </pic:nvPicPr>
                  <pic:blipFill>
                    <a:blip r:embed="rId13"/>
                    <a:srcRect b="0" l="0" r="0" t="0"/>
                    <a:stretch>
                      <a:fillRect/>
                    </a:stretch>
                  </pic:blipFill>
                  <pic:spPr>
                    <a:xfrm>
                      <a:off x="0" y="0"/>
                      <a:ext cx="5981700" cy="439356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rFonts w:ascii="Arial" w:cs="Arial" w:eastAsia="Arial" w:hAnsi="Arial"/>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6B">
      <w:pPr>
        <w:rPr>
          <w:rFonts w:ascii="Arial" w:cs="Arial" w:eastAsia="Arial" w:hAnsi="Arial"/>
          <w:color w:val="000000"/>
        </w:rPr>
      </w:pPr>
      <w:r w:rsidDel="00000000" w:rsidR="00000000" w:rsidRPr="00000000">
        <w:rPr>
          <w:rFonts w:ascii="Arial" w:cs="Arial" w:eastAsia="Arial" w:hAnsi="Arial"/>
          <w:color w:val="000000"/>
          <w:rtl w:val="0"/>
        </w:rPr>
        <w:t xml:space="preserve">The screener ID page asks them for their first and last name, date of birth (DOB), and Social Security number (Social Security number).</w:t>
      </w:r>
    </w:p>
    <w:p w:rsidR="00000000" w:rsidDel="00000000" w:rsidP="00000000" w:rsidRDefault="00000000" w:rsidRPr="00000000" w14:paraId="0000006C">
      <w:pPr>
        <w:rPr>
          <w:rFonts w:ascii="Arial" w:cs="Arial" w:eastAsia="Arial" w:hAnsi="Arial"/>
          <w:color w:val="000000"/>
        </w:rPr>
      </w:pPr>
      <w:r w:rsidDel="00000000" w:rsidR="00000000" w:rsidRPr="00000000">
        <w:rPr>
          <w:rtl w:val="0"/>
        </w:rPr>
      </w:r>
    </w:p>
    <w:p w:rsidR="00000000" w:rsidDel="00000000" w:rsidP="00000000" w:rsidRDefault="00000000" w:rsidRPr="00000000" w14:paraId="0000006D">
      <w:pPr>
        <w:rPr>
          <w:ins w:author="Heather Justice" w:id="13" w:date="2024-07-09T13:54:00Z"/>
        </w:rPr>
      </w:pPr>
      <w:del w:author="Heather Justice" w:id="12" w:date="2024-07-09T13:53:58Z">
        <w:r w:rsidDel="00000000" w:rsidR="00000000" w:rsidRPr="00000000">
          <w:rPr/>
          <w:drawing>
            <wp:inline distB="0" distT="0" distL="0" distR="0">
              <wp:extent cx="5471795" cy="4717415"/>
              <wp:effectExtent b="12700" l="12700" r="12700" t="12700"/>
              <wp:docPr descr="A screenshot of a cell phone&#10;&#10;Description automatically generated" id="122" name="image116.png"/>
              <a:graphic>
                <a:graphicData uri="http://schemas.openxmlformats.org/drawingml/2006/picture">
                  <pic:pic>
                    <pic:nvPicPr>
                      <pic:cNvPr descr="A screenshot of a cell phone&#10;&#10;Description automatically generated" id="0" name="image116.png"/>
                      <pic:cNvPicPr preferRelativeResize="0"/>
                    </pic:nvPicPr>
                    <pic:blipFill>
                      <a:blip r:embed="rId14"/>
                      <a:srcRect b="0" l="0" r="0" t="0"/>
                      <a:stretch>
                        <a:fillRect/>
                      </a:stretch>
                    </pic:blipFill>
                    <pic:spPr>
                      <a:xfrm>
                        <a:off x="0" y="0"/>
                        <a:ext cx="5471795" cy="4717415"/>
                      </a:xfrm>
                      <a:prstGeom prst="rect"/>
                      <a:ln w="12700">
                        <a:solidFill>
                          <a:srgbClr val="000000"/>
                        </a:solidFill>
                        <a:prstDash val="solid"/>
                      </a:ln>
                    </pic:spPr>
                  </pic:pic>
                </a:graphicData>
              </a:graphic>
            </wp:inline>
          </w:drawing>
        </w:r>
      </w:del>
      <w:ins w:author="Heather Justice" w:id="13" w:date="2024-07-09T13:54:00Z">
        <w:commentRangeStart w:id="8"/>
        <w:r w:rsidDel="00000000" w:rsidR="00000000" w:rsidRPr="00000000">
          <w:rPr>
            <w:rtl w:val="0"/>
          </w:rPr>
        </w:r>
      </w:ins>
    </w:p>
    <w:p w:rsidR="00000000" w:rsidDel="00000000" w:rsidP="00000000" w:rsidRDefault="00000000" w:rsidRPr="00000000" w14:paraId="0000006E">
      <w:pPr>
        <w:rPr>
          <w:ins w:author="Heather Justice" w:id="13" w:date="2024-07-09T13:54:00Z"/>
        </w:rPr>
      </w:pPr>
      <w:ins w:author="Heather Justice" w:id="13" w:date="2024-07-09T13:54:00Z">
        <w:r w:rsidDel="00000000" w:rsidR="00000000" w:rsidRPr="00000000">
          <w:rPr>
            <w:rtl w:val="0"/>
          </w:rPr>
        </w:r>
      </w:ins>
    </w:p>
    <w:p w:rsidR="00000000" w:rsidDel="00000000" w:rsidP="00000000" w:rsidRDefault="00000000" w:rsidRPr="00000000" w14:paraId="0000006F">
      <w:pPr>
        <w:rPr>
          <w:rPrChange w:author="Heather Justice" w:id="14" w:date="2024-07-09T13:54:00Z">
            <w:rPr>
              <w:rFonts w:ascii="Arial" w:cs="Arial" w:eastAsia="Arial" w:hAnsi="Arial"/>
              <w:color w:val="000000"/>
            </w:rPr>
          </w:rPrChange>
        </w:rPr>
      </w:pPr>
      <w:ins w:author="Heather Justice" w:id="13" w:date="2024-07-09T13:54:00Z">
        <w:r w:rsidDel="00000000" w:rsidR="00000000" w:rsidRPr="00000000">
          <w:rPr/>
          <w:drawing>
            <wp:inline distB="114300" distT="114300" distL="114300" distR="114300">
              <wp:extent cx="5943600" cy="7899400"/>
              <wp:effectExtent b="0" l="0" r="0" t="0"/>
              <wp:docPr id="61" name="image60.png"/>
              <a:graphic>
                <a:graphicData uri="http://schemas.openxmlformats.org/drawingml/2006/picture">
                  <pic:pic>
                    <pic:nvPicPr>
                      <pic:cNvPr id="0" name="image60.png"/>
                      <pic:cNvPicPr preferRelativeResize="0"/>
                    </pic:nvPicPr>
                    <pic:blipFill>
                      <a:blip r:embed="rId15"/>
                      <a:srcRect b="0" l="0" r="0" t="0"/>
                      <a:stretch>
                        <a:fillRect/>
                      </a:stretch>
                    </pic:blipFill>
                    <pic:spPr>
                      <a:xfrm>
                        <a:off x="0" y="0"/>
                        <a:ext cx="5943600" cy="7899400"/>
                      </a:xfrm>
                      <a:prstGeom prst="rect"/>
                      <a:ln/>
                    </pic:spPr>
                  </pic:pic>
                </a:graphicData>
              </a:graphic>
            </wp:inline>
          </w:drawing>
        </w:r>
      </w:ins>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70">
      <w:pPr>
        <w:rPr>
          <w:rFonts w:ascii="Arial" w:cs="Arial" w:eastAsia="Arial" w:hAnsi="Arial"/>
          <w:color w:val="000000"/>
        </w:rPr>
      </w:pPr>
      <w:r w:rsidDel="00000000" w:rsidR="00000000" w:rsidRPr="00000000">
        <w:rPr>
          <w:rtl w:val="0"/>
        </w:rPr>
      </w:r>
    </w:p>
    <w:p w:rsidR="00000000" w:rsidDel="00000000" w:rsidP="00000000" w:rsidRDefault="00000000" w:rsidRPr="00000000" w14:paraId="00000071">
      <w:pPr>
        <w:rPr>
          <w:rFonts w:ascii="Arial" w:cs="Arial" w:eastAsia="Arial" w:hAnsi="Arial"/>
          <w:color w:val="000000"/>
        </w:rPr>
      </w:pPr>
      <w:r w:rsidDel="00000000" w:rsidR="00000000" w:rsidRPr="00000000">
        <w:rPr>
          <w:rFonts w:ascii="Arial" w:cs="Arial" w:eastAsia="Arial" w:hAnsi="Arial"/>
          <w:color w:val="000000"/>
          <w:rtl w:val="0"/>
        </w:rPr>
        <w:t xml:space="preserve">Upon filling out the ID page screener and pushing the “Continue to the application” button, MVI and ESR are queried. Potential outcomes include:</w:t>
      </w:r>
    </w:p>
    <w:p w:rsidR="00000000" w:rsidDel="00000000" w:rsidP="00000000" w:rsidRDefault="00000000" w:rsidRPr="00000000" w14:paraId="00000072">
      <w:pPr>
        <w:rPr>
          <w:rFonts w:ascii="Arial" w:cs="Arial" w:eastAsia="Arial" w:hAnsi="Arial"/>
          <w:color w:val="000000"/>
        </w:rPr>
      </w:pPr>
      <w:r w:rsidDel="00000000" w:rsidR="00000000" w:rsidRPr="00000000">
        <w:rPr>
          <w:rtl w:val="0"/>
        </w:rPr>
      </w:r>
    </w:p>
    <w:p w:rsidR="00000000" w:rsidDel="00000000" w:rsidP="00000000" w:rsidRDefault="00000000" w:rsidRPr="00000000" w14:paraId="00000073">
      <w:pPr>
        <w:numPr>
          <w:ilvl w:val="0"/>
          <w:numId w:val="4"/>
        </w:numPr>
        <w:ind w:left="720" w:hanging="360"/>
        <w:rPr>
          <w:rFonts w:ascii="Arial" w:cs="Arial" w:eastAsia="Arial" w:hAnsi="Arial"/>
          <w:color w:val="000000"/>
        </w:rPr>
      </w:pPr>
      <w:r w:rsidDel="00000000" w:rsidR="00000000" w:rsidRPr="00000000">
        <w:rPr>
          <w:rFonts w:ascii="Arial" w:cs="Arial" w:eastAsia="Arial" w:hAnsi="Arial"/>
          <w:b w:val="1"/>
          <w:color w:val="000000"/>
          <w:rtl w:val="0"/>
        </w:rPr>
        <w:t xml:space="preserve">User is not found in MVI or the ESR</w:t>
      </w:r>
      <w:r w:rsidDel="00000000" w:rsidR="00000000" w:rsidRPr="00000000">
        <w:rPr>
          <w:rFonts w:ascii="Arial" w:cs="Arial" w:eastAsia="Arial" w:hAnsi="Arial"/>
          <w:color w:val="000000"/>
          <w:rtl w:val="0"/>
        </w:rPr>
        <w:t xml:space="preserve">: These users will be passed through to the health care application. As part of this application, there will be a section where they can upload their DD214 or other discharge documents to help verify their service.</w:t>
      </w:r>
    </w:p>
    <w:p w:rsidR="00000000" w:rsidDel="00000000" w:rsidP="00000000" w:rsidRDefault="00000000" w:rsidRPr="00000000" w14:paraId="00000074">
      <w:pPr>
        <w:numPr>
          <w:ilvl w:val="0"/>
          <w:numId w:val="4"/>
        </w:numPr>
        <w:ind w:left="720" w:hanging="360"/>
        <w:rPr>
          <w:rFonts w:ascii="Arial" w:cs="Arial" w:eastAsia="Arial" w:hAnsi="Arial"/>
          <w:color w:val="000000"/>
        </w:rPr>
      </w:pPr>
      <w:r w:rsidDel="00000000" w:rsidR="00000000" w:rsidRPr="00000000">
        <w:rPr>
          <w:rFonts w:ascii="Arial" w:cs="Arial" w:eastAsia="Arial" w:hAnsi="Arial"/>
          <w:b w:val="1"/>
          <w:color w:val="000000"/>
          <w:rtl w:val="0"/>
        </w:rPr>
        <w:t xml:space="preserve">User is found in MVI but not in ESR</w:t>
      </w:r>
      <w:r w:rsidDel="00000000" w:rsidR="00000000" w:rsidRPr="00000000">
        <w:rPr>
          <w:rFonts w:ascii="Arial" w:cs="Arial" w:eastAsia="Arial" w:hAnsi="Arial"/>
          <w:color w:val="000000"/>
          <w:rtl w:val="0"/>
        </w:rPr>
        <w:t xml:space="preserve">: These users will be passed through to the health care application but will not be asked to include a DD214 or other discharge documents.</w:t>
      </w:r>
    </w:p>
    <w:p w:rsidR="00000000" w:rsidDel="00000000" w:rsidP="00000000" w:rsidRDefault="00000000" w:rsidRPr="00000000" w14:paraId="00000075">
      <w:pPr>
        <w:numPr>
          <w:ilvl w:val="0"/>
          <w:numId w:val="4"/>
        </w:numPr>
        <w:ind w:left="720" w:hanging="360"/>
        <w:rPr>
          <w:rFonts w:ascii="Arial" w:cs="Arial" w:eastAsia="Arial" w:hAnsi="Arial"/>
          <w:color w:val="000000"/>
        </w:rPr>
      </w:pPr>
      <w:r w:rsidDel="00000000" w:rsidR="00000000" w:rsidRPr="00000000">
        <w:rPr>
          <w:rFonts w:ascii="Arial" w:cs="Arial" w:eastAsia="Arial" w:hAnsi="Arial"/>
          <w:b w:val="1"/>
          <w:color w:val="000000"/>
          <w:rtl w:val="0"/>
        </w:rPr>
        <w:t xml:space="preserve">User is found in MVI and in ESR</w:t>
      </w:r>
      <w:r w:rsidDel="00000000" w:rsidR="00000000" w:rsidRPr="00000000">
        <w:rPr>
          <w:rFonts w:ascii="Arial" w:cs="Arial" w:eastAsia="Arial" w:hAnsi="Arial"/>
          <w:color w:val="000000"/>
          <w:rtl w:val="0"/>
        </w:rPr>
        <w:t xml:space="preserve">: These users will not be able to access the health care application from a signed-out state because finding them in the ESR means that they have applied for health care previously. They need to sign in to VA.gov to see their health care status before accessing the application.</w:t>
      </w:r>
    </w:p>
    <w:p w:rsidR="00000000" w:rsidDel="00000000" w:rsidP="00000000" w:rsidRDefault="00000000" w:rsidRPr="00000000" w14:paraId="00000076">
      <w:pPr>
        <w:rPr>
          <w:color w:val="000000"/>
        </w:rPr>
      </w:pPr>
      <w:r w:rsidDel="00000000" w:rsidR="00000000" w:rsidRPr="00000000">
        <w:rPr>
          <w:rFonts w:ascii="Arial" w:cs="Arial" w:eastAsia="Arial" w:hAnsi="Arial"/>
          <w:color w:val="000000"/>
          <w:rtl w:val="0"/>
        </w:rPr>
        <w:br w:type="textWrapping"/>
        <w:t xml:space="preserve">Users found in MVI and ESR will see the following alert that directs them to sign in to continue. They won’t be able to complete the application until they do:</w:t>
      </w:r>
      <w:r w:rsidDel="00000000" w:rsidR="00000000" w:rsidRPr="00000000">
        <w:rPr>
          <w:rtl w:val="0"/>
        </w:rPr>
      </w:r>
    </w:p>
    <w:p w:rsidR="00000000" w:rsidDel="00000000" w:rsidP="00000000" w:rsidRDefault="00000000" w:rsidRPr="00000000" w14:paraId="00000077">
      <w:pPr>
        <w:rPr>
          <w:rFonts w:ascii="Arial" w:cs="Arial" w:eastAsia="Arial" w:hAnsi="Arial"/>
          <w:color w:val="000000"/>
        </w:rPr>
      </w:pPr>
      <w:r w:rsidDel="00000000" w:rsidR="00000000" w:rsidRPr="00000000">
        <w:rPr>
          <w:rtl w:val="0"/>
        </w:rPr>
      </w:r>
    </w:p>
    <w:p w:rsidR="00000000" w:rsidDel="00000000" w:rsidP="00000000" w:rsidRDefault="00000000" w:rsidRPr="00000000" w14:paraId="00000078">
      <w:pPr>
        <w:rPr>
          <w:ins w:author="Heather Justice" w:id="16" w:date="2024-07-09T14:01:01Z"/>
        </w:rPr>
      </w:pPr>
      <w:del w:author="Heather Justice" w:id="15" w:date="2024-07-09T14:00:59Z">
        <w:r w:rsidDel="00000000" w:rsidR="00000000" w:rsidRPr="00000000">
          <w:rPr/>
          <w:drawing>
            <wp:inline distB="0" distT="0" distL="0" distR="0">
              <wp:extent cx="5886450" cy="5853430"/>
              <wp:effectExtent b="12700" l="12700" r="12700" t="12700"/>
              <wp:docPr descr="A screenshot of a cell phone&#10;&#10;Description automatically generated" id="126" name="image124.png"/>
              <a:graphic>
                <a:graphicData uri="http://schemas.openxmlformats.org/drawingml/2006/picture">
                  <pic:pic>
                    <pic:nvPicPr>
                      <pic:cNvPr descr="A screenshot of a cell phone&#10;&#10;Description automatically generated" id="0" name="image124.png"/>
                      <pic:cNvPicPr preferRelativeResize="0"/>
                    </pic:nvPicPr>
                    <pic:blipFill>
                      <a:blip r:embed="rId16"/>
                      <a:srcRect b="0" l="0" r="0" t="0"/>
                      <a:stretch>
                        <a:fillRect/>
                      </a:stretch>
                    </pic:blipFill>
                    <pic:spPr>
                      <a:xfrm>
                        <a:off x="0" y="0"/>
                        <a:ext cx="5886450" cy="5853430"/>
                      </a:xfrm>
                      <a:prstGeom prst="rect"/>
                      <a:ln w="12700">
                        <a:solidFill>
                          <a:srgbClr val="000000"/>
                        </a:solidFill>
                        <a:prstDash val="solid"/>
                      </a:ln>
                    </pic:spPr>
                  </pic:pic>
                </a:graphicData>
              </a:graphic>
            </wp:inline>
          </w:drawing>
        </w:r>
      </w:del>
      <w:ins w:author="Heather Justice" w:id="16" w:date="2024-07-09T14:01:01Z">
        <w:commentRangeStart w:id="9"/>
        <w:r w:rsidDel="00000000" w:rsidR="00000000" w:rsidRPr="00000000">
          <w:rPr>
            <w:rtl w:val="0"/>
          </w:rPr>
        </w:r>
      </w:ins>
    </w:p>
    <w:p w:rsidR="00000000" w:rsidDel="00000000" w:rsidP="00000000" w:rsidRDefault="00000000" w:rsidRPr="00000000" w14:paraId="00000079">
      <w:pPr>
        <w:rPr>
          <w:ins w:author="Heather Justice" w:id="16" w:date="2024-07-09T14:01:01Z"/>
        </w:rPr>
      </w:pPr>
      <w:ins w:author="Heather Justice" w:id="16" w:date="2024-07-09T14:01:01Z">
        <w:r w:rsidDel="00000000" w:rsidR="00000000" w:rsidRPr="00000000">
          <w:rPr>
            <w:rtl w:val="0"/>
          </w:rPr>
        </w:r>
      </w:ins>
    </w:p>
    <w:p w:rsidR="00000000" w:rsidDel="00000000" w:rsidP="00000000" w:rsidRDefault="00000000" w:rsidRPr="00000000" w14:paraId="0000007A">
      <w:pPr>
        <w:rPr>
          <w:rPrChange w:author="Heather Justice" w:id="17" w:date="2024-07-09T14:01:01Z">
            <w:rPr>
              <w:rFonts w:ascii="Arial" w:cs="Arial" w:eastAsia="Arial" w:hAnsi="Arial"/>
              <w:color w:val="000000"/>
            </w:rPr>
          </w:rPrChange>
        </w:rPr>
      </w:pPr>
      <w:ins w:author="Heather Justice" w:id="16" w:date="2024-07-09T14:01:01Z">
        <w:r w:rsidDel="00000000" w:rsidR="00000000" w:rsidRPr="00000000">
          <w:rPr/>
          <w:drawing>
            <wp:inline distB="114300" distT="114300" distL="114300" distR="114300">
              <wp:extent cx="5943600" cy="8788400"/>
              <wp:effectExtent b="0" l="0" r="0" t="0"/>
              <wp:docPr id="13"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943600" cy="8788400"/>
                      </a:xfrm>
                      <a:prstGeom prst="rect"/>
                      <a:ln/>
                    </pic:spPr>
                  </pic:pic>
                </a:graphicData>
              </a:graphic>
            </wp:inline>
          </w:drawing>
        </w:r>
      </w:ins>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7B">
      <w:pPr>
        <w:pStyle w:val="Heading2"/>
        <w:rPr>
          <w:b w:val="0"/>
        </w:rPr>
      </w:pPr>
      <w:r w:rsidDel="00000000" w:rsidR="00000000" w:rsidRPr="00000000">
        <w:br w:type="page"/>
      </w:r>
      <w:r w:rsidDel="00000000" w:rsidR="00000000" w:rsidRPr="00000000">
        <w:rPr>
          <w:rtl w:val="0"/>
        </w:rPr>
      </w:r>
    </w:p>
    <w:bookmarkStart w:colFirst="0" w:colLast="0" w:name="tyjcwt" w:id="5"/>
    <w:bookmarkEnd w:id="5"/>
    <w:p w:rsidR="00000000" w:rsidDel="00000000" w:rsidP="00000000" w:rsidRDefault="00000000" w:rsidRPr="00000000" w14:paraId="0000007C">
      <w:pPr>
        <w:pStyle w:val="Heading2"/>
        <w:rPr>
          <w:rFonts w:ascii="Arial" w:cs="Arial" w:eastAsia="Arial" w:hAnsi="Arial"/>
          <w:color w:val="000000"/>
          <w:sz w:val="28"/>
          <w:szCs w:val="28"/>
        </w:rPr>
      </w:pPr>
      <w:r w:rsidDel="00000000" w:rsidR="00000000" w:rsidRPr="00000000">
        <w:rPr>
          <w:rFonts w:ascii="Arial" w:cs="Arial" w:eastAsia="Arial" w:hAnsi="Arial"/>
          <w:b w:val="0"/>
          <w:color w:val="000000"/>
          <w:sz w:val="28"/>
          <w:szCs w:val="28"/>
          <w:rtl w:val="0"/>
        </w:rPr>
        <w:t xml:space="preserve">Signed in users: LOA1 (not identity verified)</w:t>
      </w:r>
      <w:r w:rsidDel="00000000" w:rsidR="00000000" w:rsidRPr="00000000">
        <w:rPr>
          <w:rtl w:val="0"/>
        </w:rPr>
      </w:r>
    </w:p>
    <w:p w:rsidR="00000000" w:rsidDel="00000000" w:rsidP="00000000" w:rsidRDefault="00000000" w:rsidRPr="00000000" w14:paraId="0000007D">
      <w:pPr>
        <w:rPr>
          <w:rFonts w:ascii="Arial" w:cs="Arial" w:eastAsia="Arial" w:hAnsi="Arial"/>
          <w:color w:val="000000"/>
        </w:rPr>
      </w:pPr>
      <w:r w:rsidDel="00000000" w:rsidR="00000000" w:rsidRPr="00000000">
        <w:rPr>
          <w:rtl w:val="0"/>
        </w:rPr>
      </w:r>
    </w:p>
    <w:p w:rsidR="00000000" w:rsidDel="00000000" w:rsidP="00000000" w:rsidRDefault="00000000" w:rsidRPr="00000000" w14:paraId="0000007E">
      <w:pPr>
        <w:rPr/>
      </w:pPr>
      <w:r w:rsidDel="00000000" w:rsidR="00000000" w:rsidRPr="00000000">
        <w:rPr>
          <w:rFonts w:ascii="Arial" w:cs="Arial" w:eastAsia="Arial" w:hAnsi="Arial"/>
          <w:color w:val="000000"/>
          <w:rtl w:val="0"/>
        </w:rPr>
        <w:t xml:space="preserve">Signed in LOA1 users will see the following alert when they go to the health care application introduction page at </w:t>
      </w:r>
      <w:ins w:author="Heather Justice" w:id="18" w:date="2024-07-09T14:07:55Z">
        <w:commentRangeStart w:id="10"/>
        <w:r w:rsidDel="00000000" w:rsidR="00000000" w:rsidRPr="00000000">
          <w:rPr>
            <w:rFonts w:ascii="Arial" w:cs="Arial" w:eastAsia="Arial" w:hAnsi="Arial"/>
            <w:color w:val="000000"/>
            <w:rtl w:val="0"/>
          </w:rPr>
          <w:t xml:space="preserve">https://www.va.gov/health-care/apply-for-health-care-form-10-10ez/introduction  </w:t>
        </w:r>
      </w:ins>
      <w:del w:author="Heather Justice" w:id="18" w:date="2024-07-09T14:07:55Z">
        <w:commentRangeEnd w:id="10"/>
        <w:r w:rsidDel="00000000" w:rsidR="00000000" w:rsidRPr="00000000">
          <w:commentReference w:id="10"/>
        </w:r>
        <w:r w:rsidDel="00000000" w:rsidR="00000000" w:rsidRPr="00000000">
          <w:rPr>
            <w:rFonts w:ascii="Arial" w:cs="Arial" w:eastAsia="Arial" w:hAnsi="Arial"/>
            <w:color w:val="000000"/>
            <w:rtl w:val="0"/>
          </w:rPr>
          <w:delText xml:space="preserve">https://www.va.gov/health-care/apply/application/introduction</w:delText>
        </w:r>
      </w:del>
      <w:r w:rsidDel="00000000" w:rsidR="00000000" w:rsidRPr="00000000">
        <w:rPr>
          <w:rFonts w:ascii="Arial" w:cs="Arial" w:eastAsia="Arial" w:hAnsi="Arial"/>
          <w:color w:val="000000"/>
          <w:rtl w:val="0"/>
        </w:rPr>
        <w:t xml:space="preserve">. LOA1 users won’t be able to access the health care application without first verifying their identity and becoming LOA3. This is to make sure that all users who apply are scanned through the ESR to verify whether they have or have not applied for health care previously.</w:t>
      </w:r>
      <w:r w:rsidDel="00000000" w:rsidR="00000000" w:rsidRPr="00000000">
        <w:rPr>
          <w:rtl w:val="0"/>
        </w:rPr>
      </w:r>
    </w:p>
    <w:p w:rsidR="00000000" w:rsidDel="00000000" w:rsidP="00000000" w:rsidRDefault="00000000" w:rsidRPr="00000000" w14:paraId="0000007F">
      <w:pPr>
        <w:rPr>
          <w:rFonts w:ascii="Arial" w:cs="Arial" w:eastAsia="Arial" w:hAnsi="Arial"/>
          <w:color w:val="000000"/>
        </w:rPr>
      </w:pPr>
      <w:r w:rsidDel="00000000" w:rsidR="00000000" w:rsidRPr="00000000">
        <w:rPr>
          <w:rtl w:val="0"/>
        </w:rPr>
      </w:r>
    </w:p>
    <w:p w:rsidR="00000000" w:rsidDel="00000000" w:rsidP="00000000" w:rsidRDefault="00000000" w:rsidRPr="00000000" w14:paraId="00000080">
      <w:pPr>
        <w:rPr>
          <w:rFonts w:ascii="Arial" w:cs="Arial" w:eastAsia="Arial" w:hAnsi="Arial"/>
          <w:color w:val="000000"/>
        </w:rPr>
      </w:pPr>
      <w:r w:rsidDel="00000000" w:rsidR="00000000" w:rsidRPr="00000000">
        <w:rPr/>
        <w:drawing>
          <wp:inline distB="0" distT="0" distL="0" distR="0">
            <wp:extent cx="6617335" cy="5399405"/>
            <wp:effectExtent b="12700" l="12700" r="12700" t="12700"/>
            <wp:docPr descr="A screenshot of a cell phone&#10;&#10;Description automatically generated" id="124" name="image123.png"/>
            <a:graphic>
              <a:graphicData uri="http://schemas.openxmlformats.org/drawingml/2006/picture">
                <pic:pic>
                  <pic:nvPicPr>
                    <pic:cNvPr descr="A screenshot of a cell phone&#10;&#10;Description automatically generated" id="0" name="image123.png"/>
                    <pic:cNvPicPr preferRelativeResize="0"/>
                  </pic:nvPicPr>
                  <pic:blipFill>
                    <a:blip r:embed="rId18"/>
                    <a:srcRect b="0" l="0" r="0" t="0"/>
                    <a:stretch>
                      <a:fillRect/>
                    </a:stretch>
                  </pic:blipFill>
                  <pic:spPr>
                    <a:xfrm>
                      <a:off x="0" y="0"/>
                      <a:ext cx="6617335" cy="539940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1">
      <w:pPr>
        <w:pStyle w:val="Heading2"/>
        <w:rPr>
          <w:rFonts w:ascii="Arial" w:cs="Arial" w:eastAsia="Arial" w:hAnsi="Arial"/>
          <w:color w:val="000000"/>
          <w:sz w:val="24"/>
          <w:szCs w:val="24"/>
        </w:rPr>
      </w:pPr>
      <w:bookmarkStart w:colFirst="0" w:colLast="0" w:name="_3dy6vkm" w:id="6"/>
      <w:bookmarkEnd w:id="6"/>
      <w:r w:rsidDel="00000000" w:rsidR="00000000" w:rsidRPr="00000000">
        <w:br w:type="page"/>
      </w:r>
      <w:r w:rsidDel="00000000" w:rsidR="00000000" w:rsidRPr="00000000">
        <w:rPr>
          <w:rtl w:val="0"/>
        </w:rPr>
      </w:r>
    </w:p>
    <w:bookmarkStart w:colFirst="0" w:colLast="0" w:name="1t3h5sf" w:id="7"/>
    <w:bookmarkEnd w:id="7"/>
    <w:p w:rsidR="00000000" w:rsidDel="00000000" w:rsidP="00000000" w:rsidRDefault="00000000" w:rsidRPr="00000000" w14:paraId="00000082">
      <w:pPr>
        <w:pStyle w:val="Heading2"/>
        <w:rPr>
          <w:rFonts w:ascii="Arial" w:cs="Arial" w:eastAsia="Arial" w:hAnsi="Arial"/>
          <w:b w:val="0"/>
          <w:color w:val="000000"/>
          <w:sz w:val="28"/>
          <w:szCs w:val="28"/>
        </w:rPr>
      </w:pPr>
      <w:r w:rsidDel="00000000" w:rsidR="00000000" w:rsidRPr="00000000">
        <w:rPr>
          <w:rFonts w:ascii="Arial" w:cs="Arial" w:eastAsia="Arial" w:hAnsi="Arial"/>
          <w:b w:val="0"/>
          <w:color w:val="000000"/>
          <w:sz w:val="28"/>
          <w:szCs w:val="28"/>
          <w:rtl w:val="0"/>
        </w:rPr>
        <w:t xml:space="preserve">Signed in users: LOA3 (identity verified)</w:t>
      </w:r>
    </w:p>
    <w:p w:rsidR="00000000" w:rsidDel="00000000" w:rsidP="00000000" w:rsidRDefault="00000000" w:rsidRPr="00000000" w14:paraId="00000083">
      <w:pPr>
        <w:rPr>
          <w:rFonts w:ascii="Arial" w:cs="Arial" w:eastAsia="Arial" w:hAnsi="Arial"/>
          <w:color w:val="000000"/>
        </w:rPr>
      </w:pPr>
      <w:r w:rsidDel="00000000" w:rsidR="00000000" w:rsidRPr="00000000">
        <w:rPr>
          <w:rtl w:val="0"/>
        </w:rPr>
      </w:r>
    </w:p>
    <w:p w:rsidR="00000000" w:rsidDel="00000000" w:rsidP="00000000" w:rsidRDefault="00000000" w:rsidRPr="00000000" w14:paraId="00000084">
      <w:pPr>
        <w:rPr/>
      </w:pPr>
      <w:r w:rsidDel="00000000" w:rsidR="00000000" w:rsidRPr="00000000">
        <w:rPr>
          <w:rFonts w:ascii="Arial" w:cs="Arial" w:eastAsia="Arial" w:hAnsi="Arial"/>
          <w:color w:val="000000"/>
          <w:rtl w:val="0"/>
        </w:rPr>
        <w:t xml:space="preserve">For signed in LOA3 users, we will automatically perform a scan on the backend for existing health care records in the enrollment system (ESR) when they go to the application introduction page at </w:t>
      </w:r>
      <w:ins w:author="Heather Justice" w:id="19" w:date="2024-07-09T14:08:13Z">
        <w:commentRangeStart w:id="11"/>
        <w:r w:rsidDel="00000000" w:rsidR="00000000" w:rsidRPr="00000000">
          <w:rPr>
            <w:rFonts w:ascii="Arial" w:cs="Arial" w:eastAsia="Arial" w:hAnsi="Arial"/>
            <w:color w:val="000000"/>
            <w:rtl w:val="0"/>
          </w:rPr>
          <w:t xml:space="preserve">https://www.va.gov/health-care/apply-for-health-care-form-10-10ez/introduction </w:t>
        </w:r>
      </w:ins>
      <w:del w:author="Heather Justice" w:id="19" w:date="2024-07-09T14:08:13Z">
        <w:commentRangeEnd w:id="11"/>
        <w:r w:rsidDel="00000000" w:rsidR="00000000" w:rsidRPr="00000000">
          <w:commentReference w:id="11"/>
        </w:r>
        <w:r w:rsidDel="00000000" w:rsidR="00000000" w:rsidRPr="00000000">
          <w:rPr>
            <w:rFonts w:ascii="Arial" w:cs="Arial" w:eastAsia="Arial" w:hAnsi="Arial"/>
            <w:color w:val="000000"/>
            <w:rtl w:val="0"/>
          </w:rPr>
          <w:delText xml:space="preserve">https://www.va.gov/health-care/apply/application/introduction</w:delText>
        </w:r>
      </w:del>
      <w:r w:rsidDel="00000000" w:rsidR="00000000" w:rsidRPr="00000000">
        <w:rPr>
          <w:rFonts w:ascii="Arial" w:cs="Arial" w:eastAsia="Arial" w:hAnsi="Arial"/>
          <w:color w:val="000000"/>
          <w:rtl w:val="0"/>
        </w:rPr>
        <w:t xml:space="preserve">.</w:t>
      </w:r>
      <w:r w:rsidDel="00000000" w:rsidR="00000000" w:rsidRPr="00000000">
        <w:rPr>
          <w:rtl w:val="0"/>
        </w:rPr>
      </w:r>
    </w:p>
    <w:p w:rsidR="00000000" w:rsidDel="00000000" w:rsidP="00000000" w:rsidRDefault="00000000" w:rsidRPr="00000000" w14:paraId="00000085">
      <w:pPr>
        <w:rPr>
          <w:rFonts w:ascii="Arial" w:cs="Arial" w:eastAsia="Arial" w:hAnsi="Arial"/>
          <w:color w:val="000000"/>
        </w:rPr>
      </w:pPr>
      <w:r w:rsidDel="00000000" w:rsidR="00000000" w:rsidRPr="00000000">
        <w:rPr>
          <w:rtl w:val="0"/>
        </w:rPr>
      </w:r>
    </w:p>
    <w:p w:rsidR="00000000" w:rsidDel="00000000" w:rsidP="00000000" w:rsidRDefault="00000000" w:rsidRPr="00000000" w14:paraId="00000086">
      <w:pPr>
        <w:rPr>
          <w:rFonts w:ascii="Arial" w:cs="Arial" w:eastAsia="Arial" w:hAnsi="Arial"/>
          <w:color w:val="000000"/>
        </w:rPr>
      </w:pPr>
      <w:r w:rsidDel="00000000" w:rsidR="00000000" w:rsidRPr="00000000">
        <w:rPr>
          <w:rFonts w:ascii="Arial" w:cs="Arial" w:eastAsia="Arial" w:hAnsi="Arial"/>
          <w:color w:val="000000"/>
          <w:rtl w:val="0"/>
        </w:rPr>
        <w:t xml:space="preserve">For users who are not found in the enrollment system (ESR), they will be able to go straight into the health care application:</w:t>
      </w:r>
    </w:p>
    <w:p w:rsidR="00000000" w:rsidDel="00000000" w:rsidP="00000000" w:rsidRDefault="00000000" w:rsidRPr="00000000" w14:paraId="00000087">
      <w:pPr>
        <w:rPr>
          <w:rFonts w:ascii="Arial" w:cs="Arial" w:eastAsia="Arial" w:hAnsi="Arial"/>
          <w:color w:val="000000"/>
        </w:rPr>
      </w:pPr>
      <w:r w:rsidDel="00000000" w:rsidR="00000000" w:rsidRPr="00000000">
        <w:rPr>
          <w:rtl w:val="0"/>
        </w:rPr>
      </w:r>
    </w:p>
    <w:p w:rsidR="00000000" w:rsidDel="00000000" w:rsidP="00000000" w:rsidRDefault="00000000" w:rsidRPr="00000000" w14:paraId="00000088">
      <w:pPr>
        <w:rPr>
          <w:rFonts w:ascii="Arial" w:cs="Arial" w:eastAsia="Arial" w:hAnsi="Arial"/>
          <w:color w:val="000000"/>
        </w:rPr>
      </w:pPr>
      <w:r w:rsidDel="00000000" w:rsidR="00000000" w:rsidRPr="00000000">
        <w:rPr/>
        <w:drawing>
          <wp:inline distB="0" distT="0" distL="0" distR="0">
            <wp:extent cx="6531610" cy="4316730"/>
            <wp:effectExtent b="12700" l="12700" r="12700" t="12700"/>
            <wp:docPr descr="A screenshot of a cell phone&#10;&#10;Description automatically generated" id="129" name="image126.png"/>
            <a:graphic>
              <a:graphicData uri="http://schemas.openxmlformats.org/drawingml/2006/picture">
                <pic:pic>
                  <pic:nvPicPr>
                    <pic:cNvPr descr="A screenshot of a cell phone&#10;&#10;Description automatically generated" id="0" name="image126.png"/>
                    <pic:cNvPicPr preferRelativeResize="0"/>
                  </pic:nvPicPr>
                  <pic:blipFill>
                    <a:blip r:embed="rId19"/>
                    <a:srcRect b="0" l="0" r="0" t="0"/>
                    <a:stretch>
                      <a:fillRect/>
                    </a:stretch>
                  </pic:blipFill>
                  <pic:spPr>
                    <a:xfrm>
                      <a:off x="0" y="0"/>
                      <a:ext cx="6531610" cy="431673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9">
      <w:pPr>
        <w:rPr>
          <w:rFonts w:ascii="Arial" w:cs="Arial" w:eastAsia="Arial" w:hAnsi="Arial"/>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8A">
      <w:pPr>
        <w:rPr>
          <w:rFonts w:ascii="Arial" w:cs="Arial" w:eastAsia="Arial" w:hAnsi="Arial"/>
          <w:color w:val="000000"/>
        </w:rPr>
      </w:pPr>
      <w:r w:rsidDel="00000000" w:rsidR="00000000" w:rsidRPr="00000000">
        <w:rPr>
          <w:rFonts w:ascii="Arial" w:cs="Arial" w:eastAsia="Arial" w:hAnsi="Arial"/>
          <w:color w:val="000000"/>
          <w:rtl w:val="0"/>
        </w:rPr>
        <w:t xml:space="preserve">For users who are found in the ESR, they will see their current health care status. There are 25 potential statuses users could see:</w:t>
      </w:r>
    </w:p>
    <w:p w:rsidR="00000000" w:rsidDel="00000000" w:rsidP="00000000" w:rsidRDefault="00000000" w:rsidRPr="00000000" w14:paraId="0000008B">
      <w:pPr>
        <w:rPr>
          <w:rFonts w:ascii="Arial" w:cs="Arial" w:eastAsia="Arial" w:hAnsi="Arial"/>
          <w:color w:val="000000"/>
        </w:rPr>
      </w:pPr>
      <w:r w:rsidDel="00000000" w:rsidR="00000000" w:rsidRPr="00000000">
        <w:rPr>
          <w:rtl w:val="0"/>
        </w:rPr>
      </w:r>
    </w:p>
    <w:p w:rsidR="00000000" w:rsidDel="00000000" w:rsidP="00000000" w:rsidRDefault="00000000" w:rsidRPr="00000000" w14:paraId="0000008C">
      <w:pPr>
        <w:numPr>
          <w:ilvl w:val="0"/>
          <w:numId w:val="5"/>
        </w:numP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Veteran is enrolled in VA healthcare.</w:t>
      </w:r>
    </w:p>
    <w:p w:rsidR="00000000" w:rsidDel="00000000" w:rsidP="00000000" w:rsidRDefault="00000000" w:rsidRPr="00000000" w14:paraId="0000008D">
      <w:pPr>
        <w:numPr>
          <w:ilvl w:val="0"/>
          <w:numId w:val="5"/>
        </w:numP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Veteran has a pending application.</w:t>
      </w:r>
    </w:p>
    <w:p w:rsidR="00000000" w:rsidDel="00000000" w:rsidP="00000000" w:rsidRDefault="00000000" w:rsidRPr="00000000" w14:paraId="0000008E">
      <w:pPr>
        <w:numPr>
          <w:ilvl w:val="0"/>
          <w:numId w:val="5"/>
        </w:numP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Veteran did not qualify for VA health care this time around, but they may qualify in the future if circumstances change (e.g., their income was too high, or they did not have a service-connected disability at the time of application).</w:t>
      </w:r>
    </w:p>
    <w:p w:rsidR="00000000" w:rsidDel="00000000" w:rsidP="00000000" w:rsidRDefault="00000000" w:rsidRPr="00000000" w14:paraId="0000008F">
      <w:pPr>
        <w:numPr>
          <w:ilvl w:val="0"/>
          <w:numId w:val="5"/>
        </w:numP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Veteran did not qualify (is ineligible) for VA health care because of their service record or other circumstances.</w:t>
      </w:r>
    </w:p>
    <w:p w:rsidR="00000000" w:rsidDel="00000000" w:rsidP="00000000" w:rsidRDefault="00000000" w:rsidRPr="00000000" w14:paraId="00000090">
      <w:pPr>
        <w:numPr>
          <w:ilvl w:val="1"/>
          <w:numId w:val="5"/>
        </w:numPr>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There are many reasons why someone may be ineligible for health care; the most common being they did not serve for 24 consecutive months of active duty, their character of service was not high enough, or their service could not be verified.</w:t>
      </w:r>
    </w:p>
    <w:p w:rsidR="00000000" w:rsidDel="00000000" w:rsidP="00000000" w:rsidRDefault="00000000" w:rsidRPr="00000000" w14:paraId="00000091">
      <w:pPr>
        <w:numPr>
          <w:ilvl w:val="1"/>
          <w:numId w:val="5"/>
        </w:numPr>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We are trying to display as many as 12 reasons someone may have been found ineligible.</w:t>
      </w:r>
    </w:p>
    <w:p w:rsidR="00000000" w:rsidDel="00000000" w:rsidP="00000000" w:rsidRDefault="00000000" w:rsidRPr="00000000" w14:paraId="00000092">
      <w:pPr>
        <w:numPr>
          <w:ilvl w:val="0"/>
          <w:numId w:val="5"/>
        </w:numP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Veteran is deceased.</w:t>
      </w:r>
    </w:p>
    <w:p w:rsidR="00000000" w:rsidDel="00000000" w:rsidP="00000000" w:rsidRDefault="00000000" w:rsidRPr="00000000" w14:paraId="00000093">
      <w:pPr>
        <w:numPr>
          <w:ilvl w:val="0"/>
          <w:numId w:val="5"/>
        </w:numP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Veteran had VA health care but canceled it; or they were offered it but declined it.</w:t>
      </w:r>
    </w:p>
    <w:p w:rsidR="00000000" w:rsidDel="00000000" w:rsidP="00000000" w:rsidRDefault="00000000" w:rsidRPr="00000000" w14:paraId="00000094">
      <w:pPr>
        <w:numPr>
          <w:ilvl w:val="0"/>
          <w:numId w:val="5"/>
        </w:numP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Veteran had an open/incomplete application for a year, so it was closed.</w:t>
      </w:r>
    </w:p>
    <w:p w:rsidR="00000000" w:rsidDel="00000000" w:rsidP="00000000" w:rsidRDefault="00000000" w:rsidRPr="00000000" w14:paraId="00000095">
      <w:pPr>
        <w:numPr>
          <w:ilvl w:val="0"/>
          <w:numId w:val="5"/>
        </w:numP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A service member has applied too early and is still on active duty. </w:t>
      </w:r>
    </w:p>
    <w:p w:rsidR="00000000" w:rsidDel="00000000" w:rsidP="00000000" w:rsidRDefault="00000000" w:rsidRPr="00000000" w14:paraId="00000096">
      <w:pPr>
        <w:rPr>
          <w:rFonts w:ascii="Arial" w:cs="Arial" w:eastAsia="Arial" w:hAnsi="Arial"/>
          <w:color w:val="000000"/>
        </w:rPr>
      </w:pPr>
      <w:r w:rsidDel="00000000" w:rsidR="00000000" w:rsidRPr="00000000">
        <w:rPr>
          <w:rtl w:val="0"/>
        </w:rPr>
      </w:r>
    </w:p>
    <w:p w:rsidR="00000000" w:rsidDel="00000000" w:rsidP="00000000" w:rsidRDefault="00000000" w:rsidRPr="00000000" w14:paraId="00000097">
      <w:pPr>
        <w:rPr/>
      </w:pPr>
      <w:bookmarkStart w:colFirst="0" w:colLast="0" w:name="_4d34og8" w:id="8"/>
      <w:bookmarkEnd w:id="8"/>
      <w:r w:rsidDel="00000000" w:rsidR="00000000" w:rsidRPr="00000000">
        <w:rPr>
          <w:rFonts w:ascii="Arial" w:cs="Arial" w:eastAsia="Arial" w:hAnsi="Arial"/>
          <w:color w:val="000000"/>
          <w:rtl w:val="0"/>
        </w:rPr>
        <w:t xml:space="preserve">For all Veterans who have applied for health care before and see the health care status on the application introduction page, they should call the health enrollment center at 877-222-VETS (</w:t>
      </w:r>
      <w:hyperlink r:id="rId20">
        <w:r w:rsidDel="00000000" w:rsidR="00000000" w:rsidRPr="00000000">
          <w:rPr>
            <w:rFonts w:ascii="Arial" w:cs="Arial" w:eastAsia="Arial" w:hAnsi="Arial"/>
            <w:color w:val="000000"/>
            <w:rtl w:val="0"/>
          </w:rPr>
          <w:t xml:space="preserve">877-222-8387</w:t>
        </w:r>
      </w:hyperlink>
      <w:r w:rsidDel="00000000" w:rsidR="00000000" w:rsidRPr="00000000">
        <w:rPr>
          <w:rFonts w:ascii="Arial" w:cs="Arial" w:eastAsia="Arial" w:hAnsi="Arial"/>
          <w:color w:val="000000"/>
          <w:rtl w:val="0"/>
        </w:rPr>
        <w:t xml:space="preserve">) if they have questions.</w:t>
      </w:r>
      <w:r w:rsidDel="00000000" w:rsidR="00000000" w:rsidRPr="00000000">
        <w:rPr>
          <w:rtl w:val="0"/>
        </w:rPr>
      </w:r>
    </w:p>
    <w:p w:rsidR="00000000" w:rsidDel="00000000" w:rsidP="00000000" w:rsidRDefault="00000000" w:rsidRPr="00000000" w14:paraId="00000098">
      <w:pPr>
        <w:rPr>
          <w:rFonts w:ascii="Arial" w:cs="Arial" w:eastAsia="Arial" w:hAnsi="Arial"/>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99">
      <w:pPr>
        <w:rPr>
          <w:color w:val="000000"/>
        </w:rPr>
      </w:pPr>
      <w:r w:rsidDel="00000000" w:rsidR="00000000" w:rsidRPr="00000000">
        <w:rPr>
          <w:rFonts w:ascii="Arial" w:cs="Arial" w:eastAsia="Arial" w:hAnsi="Arial"/>
          <w:color w:val="000000"/>
          <w:rtl w:val="0"/>
        </w:rPr>
        <w:t xml:space="preserve">Here are 2 visual examples of the alerts:</w:t>
        <w:br w:type="textWrapping"/>
      </w:r>
      <w:r w:rsidDel="00000000" w:rsidR="00000000" w:rsidRPr="00000000">
        <w:rPr>
          <w:rtl w:val="0"/>
        </w:rPr>
      </w:r>
    </w:p>
    <w:p w:rsidR="00000000" w:rsidDel="00000000" w:rsidP="00000000" w:rsidRDefault="00000000" w:rsidRPr="00000000" w14:paraId="0000009A">
      <w:pPr>
        <w:keepNext w:val="0"/>
        <w:keepLines w:val="0"/>
        <w:pageBreakBefore w:val="0"/>
        <w:widowControl w:val="1"/>
        <w:numPr>
          <w:ilvl w:val="0"/>
          <w:numId w:val="7"/>
        </w:numPr>
        <w:spacing w:after="0" w:before="0" w:line="240" w:lineRule="auto"/>
        <w:ind w:left="720" w:right="0" w:hanging="360"/>
        <w:jc w:val="left"/>
        <w:rPr>
          <w:rFonts w:ascii="Arial" w:cs="Arial" w:eastAsia="Arial" w:hAnsi="Arial"/>
          <w:color w:val="000000"/>
        </w:rPr>
      </w:pPr>
      <w:r w:rsidDel="00000000" w:rsidR="00000000" w:rsidRPr="00000000">
        <w:rPr>
          <w:rFonts w:ascii="Arial" w:cs="Arial" w:eastAsia="Arial" w:hAnsi="Arial"/>
          <w:color w:val="000000"/>
          <w:rtl w:val="0"/>
        </w:rPr>
        <w:t xml:space="preserve">An alert that shows that this user is already enrolled in health care:</w:t>
      </w:r>
    </w:p>
    <w:p w:rsidR="00000000" w:rsidDel="00000000" w:rsidP="00000000" w:rsidRDefault="00000000" w:rsidRPr="00000000" w14:paraId="0000009B">
      <w:pPr>
        <w:rPr>
          <w:rFonts w:ascii="Arial" w:cs="Arial" w:eastAsia="Arial" w:hAnsi="Arial"/>
          <w:color w:val="000000"/>
        </w:rPr>
      </w:pPr>
      <w:r w:rsidDel="00000000" w:rsidR="00000000" w:rsidRPr="00000000">
        <w:rPr>
          <w:rtl w:val="0"/>
        </w:rPr>
      </w:r>
    </w:p>
    <w:p w:rsidR="00000000" w:rsidDel="00000000" w:rsidP="00000000" w:rsidRDefault="00000000" w:rsidRPr="00000000" w14:paraId="0000009C">
      <w:pPr>
        <w:rPr>
          <w:rFonts w:ascii="Arial" w:cs="Arial" w:eastAsia="Arial" w:hAnsi="Arial"/>
          <w:color w:val="000000"/>
        </w:rPr>
      </w:pPr>
      <w:r w:rsidDel="00000000" w:rsidR="00000000" w:rsidRPr="00000000">
        <w:rPr/>
        <w:drawing>
          <wp:inline distB="0" distT="0" distL="0" distR="0">
            <wp:extent cx="5454015" cy="4030980"/>
            <wp:effectExtent b="12700" l="12700" r="12700" t="12700"/>
            <wp:docPr descr="A screenshot of a social media post&#10;&#10;Description automatically generated" id="127" name="image122.png"/>
            <a:graphic>
              <a:graphicData uri="http://schemas.openxmlformats.org/drawingml/2006/picture">
                <pic:pic>
                  <pic:nvPicPr>
                    <pic:cNvPr descr="A screenshot of a social media post&#10;&#10;Description automatically generated" id="0" name="image122.png"/>
                    <pic:cNvPicPr preferRelativeResize="0"/>
                  </pic:nvPicPr>
                  <pic:blipFill>
                    <a:blip r:embed="rId21"/>
                    <a:srcRect b="5892" l="0" r="0" t="0"/>
                    <a:stretch>
                      <a:fillRect/>
                    </a:stretch>
                  </pic:blipFill>
                  <pic:spPr>
                    <a:xfrm>
                      <a:off x="0" y="0"/>
                      <a:ext cx="5454015" cy="403098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D">
      <w:pPr>
        <w:rPr>
          <w:rFonts w:ascii="Arial" w:cs="Arial" w:eastAsia="Arial" w:hAnsi="Arial"/>
          <w:color w:val="000000"/>
        </w:rPr>
      </w:pPr>
      <w:r w:rsidDel="00000000" w:rsidR="00000000" w:rsidRPr="00000000">
        <w:rPr>
          <w:rtl w:val="0"/>
        </w:rPr>
      </w:r>
    </w:p>
    <w:p w:rsidR="00000000" w:rsidDel="00000000" w:rsidP="00000000" w:rsidRDefault="00000000" w:rsidRPr="00000000" w14:paraId="0000009E">
      <w:pPr>
        <w:keepNext w:val="0"/>
        <w:keepLines w:val="0"/>
        <w:pageBreakBefore w:val="0"/>
        <w:widowControl w:val="1"/>
        <w:numPr>
          <w:ilvl w:val="0"/>
          <w:numId w:val="7"/>
        </w:numPr>
        <w:spacing w:after="0" w:before="0" w:line="240" w:lineRule="auto"/>
        <w:ind w:left="720" w:right="0" w:hanging="360"/>
        <w:jc w:val="left"/>
        <w:rPr>
          <w:rFonts w:ascii="Arial" w:cs="Arial" w:eastAsia="Arial" w:hAnsi="Arial"/>
          <w:color w:val="000000"/>
        </w:rPr>
      </w:pPr>
      <w:r w:rsidDel="00000000" w:rsidR="00000000" w:rsidRPr="00000000">
        <w:rPr>
          <w:rFonts w:ascii="Arial" w:cs="Arial" w:eastAsia="Arial" w:hAnsi="Arial"/>
          <w:color w:val="000000"/>
          <w:rtl w:val="0"/>
        </w:rPr>
        <w:t xml:space="preserve">An alert that they have applied before and didn’t qualify at that time:</w:t>
      </w:r>
    </w:p>
    <w:p w:rsidR="00000000" w:rsidDel="00000000" w:rsidP="00000000" w:rsidRDefault="00000000" w:rsidRPr="00000000" w14:paraId="0000009F">
      <w:pPr>
        <w:rPr>
          <w:rFonts w:ascii="Arial" w:cs="Arial" w:eastAsia="Arial" w:hAnsi="Arial"/>
          <w:color w:val="000000"/>
        </w:rPr>
      </w:pPr>
      <w:r w:rsidDel="00000000" w:rsidR="00000000" w:rsidRPr="00000000">
        <w:rPr>
          <w:rtl w:val="0"/>
        </w:rPr>
      </w:r>
    </w:p>
    <w:p w:rsidR="00000000" w:rsidDel="00000000" w:rsidP="00000000" w:rsidRDefault="00000000" w:rsidRPr="00000000" w14:paraId="000000A0">
      <w:pPr>
        <w:rPr>
          <w:rFonts w:ascii="Arial" w:cs="Arial" w:eastAsia="Arial" w:hAnsi="Arial"/>
          <w:color w:val="000000"/>
        </w:rPr>
      </w:pPr>
      <w:r w:rsidDel="00000000" w:rsidR="00000000" w:rsidRPr="00000000">
        <w:rPr/>
        <w:drawing>
          <wp:inline distB="0" distT="0" distL="0" distR="0">
            <wp:extent cx="4965065" cy="2766060"/>
            <wp:effectExtent b="9525" l="9525" r="9525" t="9525"/>
            <wp:docPr descr="A screenshot of a social media post&#10;&#10;Description automatically generated" id="128" name="image119.png"/>
            <a:graphic>
              <a:graphicData uri="http://schemas.openxmlformats.org/drawingml/2006/picture">
                <pic:pic>
                  <pic:nvPicPr>
                    <pic:cNvPr descr="A screenshot of a social media post&#10;&#10;Description automatically generated" id="0" name="image119.png"/>
                    <pic:cNvPicPr preferRelativeResize="0"/>
                  </pic:nvPicPr>
                  <pic:blipFill>
                    <a:blip r:embed="rId22"/>
                    <a:srcRect b="41917" l="0" r="0" t="0"/>
                    <a:stretch>
                      <a:fillRect/>
                    </a:stretch>
                  </pic:blipFill>
                  <pic:spPr>
                    <a:xfrm>
                      <a:off x="0" y="0"/>
                      <a:ext cx="4965065" cy="2766060"/>
                    </a:xfrm>
                    <a:prstGeom prst="rect"/>
                    <a:ln w="9525">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1">
      <w:pPr>
        <w:pStyle w:val="Heading1"/>
        <w:rPr>
          <w:rFonts w:ascii="Arial" w:cs="Arial" w:eastAsia="Arial" w:hAnsi="Arial"/>
          <w:b w:val="0"/>
          <w:color w:val="000000"/>
          <w:sz w:val="28"/>
          <w:szCs w:val="28"/>
        </w:rPr>
      </w:pPr>
      <w:bookmarkStart w:colFirst="0" w:colLast="0" w:name="_2s8eyo1" w:id="9"/>
      <w:bookmarkEnd w:id="9"/>
      <w:r w:rsidDel="00000000" w:rsidR="00000000" w:rsidRPr="00000000">
        <w:rPr>
          <w:rFonts w:ascii="Arial" w:cs="Arial" w:eastAsia="Arial" w:hAnsi="Arial"/>
          <w:b w:val="0"/>
          <w:color w:val="000000"/>
          <w:sz w:val="28"/>
          <w:szCs w:val="28"/>
          <w:rtl w:val="0"/>
        </w:rPr>
        <w:t xml:space="preserve">Filling Out the Health Care Application</w:t>
      </w:r>
    </w:p>
    <w:p w:rsidR="00000000" w:rsidDel="00000000" w:rsidP="00000000" w:rsidRDefault="00000000" w:rsidRPr="00000000" w14:paraId="000000A2">
      <w:pPr>
        <w:rPr>
          <w:rFonts w:ascii="Arial" w:cs="Arial" w:eastAsia="Arial" w:hAnsi="Arial"/>
          <w:color w:val="000000"/>
        </w:rPr>
      </w:pPr>
      <w:r w:rsidDel="00000000" w:rsidR="00000000" w:rsidRPr="00000000">
        <w:rPr>
          <w:rFonts w:ascii="Arial" w:cs="Arial" w:eastAsia="Arial" w:hAnsi="Arial"/>
          <w:color w:val="000000"/>
          <w:rtl w:val="0"/>
        </w:rPr>
        <w:br w:type="textWrapping"/>
        <w:t xml:space="preserve">There are 6 sections in the health care application, but not everyone is shown the entire application:</w:t>
      </w:r>
    </w:p>
    <w:p w:rsidR="00000000" w:rsidDel="00000000" w:rsidP="00000000" w:rsidRDefault="00000000" w:rsidRPr="00000000" w14:paraId="000000A3">
      <w:pPr>
        <w:rPr>
          <w:rFonts w:ascii="Arial" w:cs="Arial" w:eastAsia="Arial" w:hAnsi="Arial"/>
          <w:color w:val="000000"/>
        </w:rPr>
      </w:pPr>
      <w:r w:rsidDel="00000000" w:rsidR="00000000" w:rsidRPr="00000000">
        <w:rPr>
          <w:rtl w:val="0"/>
        </w:rPr>
      </w:r>
    </w:p>
    <w:p w:rsidR="00000000" w:rsidDel="00000000" w:rsidP="00000000" w:rsidRDefault="00000000" w:rsidRPr="00000000" w14:paraId="000000A4">
      <w:pPr>
        <w:numPr>
          <w:ilvl w:val="0"/>
          <w:numId w:val="8"/>
        </w:numP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Veteran information</w:t>
      </w:r>
    </w:p>
    <w:p w:rsidR="00000000" w:rsidDel="00000000" w:rsidP="00000000" w:rsidRDefault="00000000" w:rsidRPr="00000000" w14:paraId="000000A5">
      <w:pPr>
        <w:numPr>
          <w:ilvl w:val="0"/>
          <w:numId w:val="8"/>
        </w:numP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VA benefits</w:t>
      </w:r>
    </w:p>
    <w:p w:rsidR="00000000" w:rsidDel="00000000" w:rsidP="00000000" w:rsidRDefault="00000000" w:rsidRPr="00000000" w14:paraId="000000A6">
      <w:pPr>
        <w:numPr>
          <w:ilvl w:val="0"/>
          <w:numId w:val="8"/>
        </w:numP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Military service</w:t>
      </w:r>
    </w:p>
    <w:p w:rsidR="00000000" w:rsidDel="00000000" w:rsidP="00000000" w:rsidRDefault="00000000" w:rsidRPr="00000000" w14:paraId="000000A7">
      <w:pPr>
        <w:numPr>
          <w:ilvl w:val="0"/>
          <w:numId w:val="8"/>
        </w:numP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Household information</w:t>
      </w:r>
    </w:p>
    <w:p w:rsidR="00000000" w:rsidDel="00000000" w:rsidP="00000000" w:rsidRDefault="00000000" w:rsidRPr="00000000" w14:paraId="000000A8">
      <w:pPr>
        <w:numPr>
          <w:ilvl w:val="0"/>
          <w:numId w:val="8"/>
        </w:numP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Insurance information</w:t>
      </w:r>
    </w:p>
    <w:p w:rsidR="00000000" w:rsidDel="00000000" w:rsidP="00000000" w:rsidRDefault="00000000" w:rsidRPr="00000000" w14:paraId="000000A9">
      <w:pPr>
        <w:numPr>
          <w:ilvl w:val="0"/>
          <w:numId w:val="8"/>
        </w:numP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Application review</w:t>
      </w:r>
    </w:p>
    <w:p w:rsidR="00000000" w:rsidDel="00000000" w:rsidP="00000000" w:rsidRDefault="00000000" w:rsidRPr="00000000" w14:paraId="000000AA">
      <w:pPr>
        <w:rPr>
          <w:rFonts w:ascii="Arial" w:cs="Arial" w:eastAsia="Arial" w:hAnsi="Arial"/>
          <w:color w:val="000000"/>
        </w:rPr>
      </w:pPr>
      <w:r w:rsidDel="00000000" w:rsidR="00000000" w:rsidRPr="00000000">
        <w:rPr>
          <w:rtl w:val="0"/>
        </w:rPr>
      </w:r>
    </w:p>
    <w:p w:rsidR="00000000" w:rsidDel="00000000" w:rsidP="00000000" w:rsidRDefault="00000000" w:rsidRPr="00000000" w14:paraId="000000AB">
      <w:pPr>
        <w:rPr>
          <w:rFonts w:ascii="Arial" w:cs="Arial" w:eastAsia="Arial" w:hAnsi="Arial"/>
          <w:color w:val="000000"/>
        </w:rPr>
      </w:pPr>
      <w:r w:rsidDel="00000000" w:rsidR="00000000" w:rsidRPr="00000000">
        <w:rPr>
          <w:rFonts w:ascii="Arial" w:cs="Arial" w:eastAsia="Arial" w:hAnsi="Arial"/>
          <w:color w:val="000000"/>
          <w:rtl w:val="0"/>
        </w:rPr>
        <w:t xml:space="preserve">Some users will be able to fill out a shortened version of the application, skipping some sections. Veterans will be shown the shortened form if they have a disability rating of equal to or greater than 50 percent.</w:t>
      </w:r>
    </w:p>
    <w:p w:rsidR="00000000" w:rsidDel="00000000" w:rsidP="00000000" w:rsidRDefault="00000000" w:rsidRPr="00000000" w14:paraId="000000AC">
      <w:pPr>
        <w:rPr>
          <w:rFonts w:ascii="Arial" w:cs="Arial" w:eastAsia="Arial" w:hAnsi="Arial"/>
          <w:color w:val="000000"/>
        </w:rPr>
      </w:pPr>
      <w:r w:rsidDel="00000000" w:rsidR="00000000" w:rsidRPr="00000000">
        <w:rPr>
          <w:rtl w:val="0"/>
        </w:rPr>
      </w:r>
    </w:p>
    <w:p w:rsidR="00000000" w:rsidDel="00000000" w:rsidP="00000000" w:rsidRDefault="00000000" w:rsidRPr="00000000" w14:paraId="000000AD">
      <w:pPr>
        <w:rPr>
          <w:rFonts w:ascii="Arial" w:cs="Arial" w:eastAsia="Arial" w:hAnsi="Arial"/>
          <w:color w:val="000000"/>
        </w:rPr>
      </w:pPr>
      <w:r w:rsidDel="00000000" w:rsidR="00000000" w:rsidRPr="00000000">
        <w:rPr>
          <w:rFonts w:ascii="Arial" w:cs="Arial" w:eastAsia="Arial" w:hAnsi="Arial"/>
          <w:color w:val="000000"/>
          <w:rtl w:val="0"/>
        </w:rPr>
        <w:t xml:space="preserve">Please note: For authenticated users, the system will prefill the information we already have on file. The user will have the ability to review and update some of this as they complete the application.</w:t>
      </w:r>
    </w:p>
    <w:p w:rsidR="00000000" w:rsidDel="00000000" w:rsidP="00000000" w:rsidRDefault="00000000" w:rsidRPr="00000000" w14:paraId="000000AE">
      <w:pPr>
        <w:rPr>
          <w:rFonts w:ascii="Arial" w:cs="Arial" w:eastAsia="Arial" w:hAnsi="Arial"/>
          <w:color w:val="000000"/>
        </w:rPr>
      </w:pPr>
      <w:r w:rsidDel="00000000" w:rsidR="00000000" w:rsidRPr="00000000">
        <w:rPr>
          <w:rtl w:val="0"/>
        </w:rPr>
      </w:r>
    </w:p>
    <w:p w:rsidR="00000000" w:rsidDel="00000000" w:rsidP="00000000" w:rsidRDefault="00000000" w:rsidRPr="00000000" w14:paraId="000000AF">
      <w:pPr>
        <w:rPr>
          <w:rFonts w:ascii="Arial" w:cs="Arial" w:eastAsia="Arial" w:hAnsi="Arial"/>
          <w:color w:val="000000"/>
        </w:rPr>
      </w:pPr>
      <w:r w:rsidDel="00000000" w:rsidR="00000000" w:rsidRPr="00000000">
        <w:rPr>
          <w:rFonts w:ascii="Arial" w:cs="Arial" w:eastAsia="Arial" w:hAnsi="Arial"/>
          <w:color w:val="000000"/>
          <w:rtl w:val="0"/>
        </w:rPr>
        <w:t xml:space="preserve">Each section has multiple pages of questions that the user must enter to complete the application. For authenticated users, the application is automatically saved as the user completes the application, and they have the option to “Finish this application later.”</w:t>
      </w:r>
    </w:p>
    <w:p w:rsidR="00000000" w:rsidDel="00000000" w:rsidP="00000000" w:rsidRDefault="00000000" w:rsidRPr="00000000" w14:paraId="000000B0">
      <w:pPr>
        <w:rPr>
          <w:rFonts w:ascii="Arial" w:cs="Arial" w:eastAsia="Arial" w:hAnsi="Arial"/>
          <w:color w:val="000000"/>
        </w:rPr>
      </w:pPr>
      <w:r w:rsidDel="00000000" w:rsidR="00000000" w:rsidRPr="00000000">
        <w:rPr>
          <w:rtl w:val="0"/>
        </w:rPr>
      </w:r>
    </w:p>
    <w:p w:rsidR="00000000" w:rsidDel="00000000" w:rsidP="00000000" w:rsidRDefault="00000000" w:rsidRPr="00000000" w14:paraId="000000B1">
      <w:pPr>
        <w:rPr>
          <w:rFonts w:ascii="Arial" w:cs="Arial" w:eastAsia="Arial" w:hAnsi="Arial"/>
          <w:color w:val="000000"/>
        </w:rPr>
      </w:pPr>
      <w:r w:rsidDel="00000000" w:rsidR="00000000" w:rsidRPr="00000000">
        <w:rPr/>
        <w:drawing>
          <wp:inline distB="0" distT="0" distL="0" distR="0">
            <wp:extent cx="4874895" cy="2324735"/>
            <wp:effectExtent b="12700" l="12700" r="12700" t="12700"/>
            <wp:docPr id="130" name="image133.png"/>
            <a:graphic>
              <a:graphicData uri="http://schemas.openxmlformats.org/drawingml/2006/picture">
                <pic:pic>
                  <pic:nvPicPr>
                    <pic:cNvPr id="0" name="image133.png"/>
                    <pic:cNvPicPr preferRelativeResize="0"/>
                  </pic:nvPicPr>
                  <pic:blipFill>
                    <a:blip r:embed="rId23"/>
                    <a:srcRect b="0" l="0" r="0" t="0"/>
                    <a:stretch>
                      <a:fillRect/>
                    </a:stretch>
                  </pic:blipFill>
                  <pic:spPr>
                    <a:xfrm>
                      <a:off x="0" y="0"/>
                      <a:ext cx="4874895" cy="232473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2">
      <w:pPr>
        <w:rPr>
          <w:rFonts w:ascii="Arial" w:cs="Arial" w:eastAsia="Arial" w:hAnsi="Arial"/>
          <w:color w:val="000000"/>
        </w:rPr>
      </w:pPr>
      <w:r w:rsidDel="00000000" w:rsidR="00000000" w:rsidRPr="00000000">
        <w:rPr>
          <w:rtl w:val="0"/>
        </w:rPr>
      </w:r>
    </w:p>
    <w:p w:rsidR="00000000" w:rsidDel="00000000" w:rsidP="00000000" w:rsidRDefault="00000000" w:rsidRPr="00000000" w14:paraId="000000B3">
      <w:pPr>
        <w:rPr>
          <w:rFonts w:ascii="Arial" w:cs="Arial" w:eastAsia="Arial" w:hAnsi="Arial"/>
          <w:color w:val="000000"/>
        </w:rPr>
      </w:pPr>
      <w:r w:rsidDel="00000000" w:rsidR="00000000" w:rsidRPr="00000000">
        <w:rPr>
          <w:rFonts w:ascii="Arial" w:cs="Arial" w:eastAsia="Arial" w:hAnsi="Arial"/>
          <w:color w:val="000000"/>
          <w:rtl w:val="0"/>
        </w:rPr>
        <w:t xml:space="preserve">To move forward through the application, the user clicks “Continue.” They will not be able to move forward until all required information on the page is complete. An example error message is shown below. To go back to a section of the application, the user can use the back button.</w:t>
      </w:r>
    </w:p>
    <w:p w:rsidR="00000000" w:rsidDel="00000000" w:rsidP="00000000" w:rsidRDefault="00000000" w:rsidRPr="00000000" w14:paraId="000000B4">
      <w:pPr>
        <w:rPr>
          <w:rFonts w:ascii="Arial" w:cs="Arial" w:eastAsia="Arial" w:hAnsi="Arial"/>
          <w:color w:val="000000"/>
        </w:rPr>
      </w:pPr>
      <w:r w:rsidDel="00000000" w:rsidR="00000000" w:rsidRPr="00000000">
        <w:rPr>
          <w:rtl w:val="0"/>
        </w:rPr>
      </w:r>
    </w:p>
    <w:p w:rsidR="00000000" w:rsidDel="00000000" w:rsidP="00000000" w:rsidRDefault="00000000" w:rsidRPr="00000000" w14:paraId="000000B5">
      <w:pPr>
        <w:rPr>
          <w:rFonts w:ascii="Arial" w:cs="Arial" w:eastAsia="Arial" w:hAnsi="Arial"/>
          <w:color w:val="000000"/>
        </w:rPr>
      </w:pPr>
      <w:r w:rsidDel="00000000" w:rsidR="00000000" w:rsidRPr="00000000">
        <w:rPr/>
        <w:drawing>
          <wp:inline distB="0" distT="0" distL="0" distR="0">
            <wp:extent cx="2827655" cy="2011045"/>
            <wp:effectExtent b="12700" l="12700" r="12700" t="12700"/>
            <wp:docPr id="131" name="image125.png"/>
            <a:graphic>
              <a:graphicData uri="http://schemas.openxmlformats.org/drawingml/2006/picture">
                <pic:pic>
                  <pic:nvPicPr>
                    <pic:cNvPr id="0" name="image125.png"/>
                    <pic:cNvPicPr preferRelativeResize="0"/>
                  </pic:nvPicPr>
                  <pic:blipFill>
                    <a:blip r:embed="rId24"/>
                    <a:srcRect b="0" l="0" r="0" t="0"/>
                    <a:stretch>
                      <a:fillRect/>
                    </a:stretch>
                  </pic:blipFill>
                  <pic:spPr>
                    <a:xfrm>
                      <a:off x="0" y="0"/>
                      <a:ext cx="2827655" cy="201104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6">
      <w:pPr>
        <w:rPr>
          <w:rFonts w:ascii="Arial" w:cs="Arial" w:eastAsia="Arial" w:hAnsi="Arial"/>
          <w:color w:val="000000"/>
        </w:rPr>
      </w:pPr>
      <w:r w:rsidDel="00000000" w:rsidR="00000000" w:rsidRPr="00000000">
        <w:rPr>
          <w:rtl w:val="0"/>
        </w:rPr>
      </w:r>
    </w:p>
    <w:p w:rsidR="00000000" w:rsidDel="00000000" w:rsidP="00000000" w:rsidRDefault="00000000" w:rsidRPr="00000000" w14:paraId="000000B7">
      <w:pPr>
        <w:rPr>
          <w:rFonts w:ascii="Arial" w:cs="Arial" w:eastAsia="Arial" w:hAnsi="Arial"/>
          <w:color w:val="000000"/>
        </w:rPr>
      </w:pPr>
      <w:r w:rsidDel="00000000" w:rsidR="00000000" w:rsidRPr="00000000">
        <w:rPr>
          <w:rFonts w:ascii="Arial" w:cs="Arial" w:eastAsia="Arial" w:hAnsi="Arial"/>
          <w:color w:val="000000"/>
          <w:rtl w:val="0"/>
        </w:rPr>
        <w:t xml:space="preserve">The application also has a status bar at the top of each page of the application to indicate how far along in the application a Veteran is. It progresses when a new section is complete, not based on the number of questions completed:</w:t>
      </w:r>
    </w:p>
    <w:p w:rsidR="00000000" w:rsidDel="00000000" w:rsidP="00000000" w:rsidRDefault="00000000" w:rsidRPr="00000000" w14:paraId="000000B8">
      <w:pPr>
        <w:rPr>
          <w:rFonts w:ascii="Arial" w:cs="Arial" w:eastAsia="Arial" w:hAnsi="Arial"/>
          <w:color w:val="000000"/>
        </w:rPr>
      </w:pPr>
      <w:r w:rsidDel="00000000" w:rsidR="00000000" w:rsidRPr="00000000">
        <w:rPr>
          <w:rtl w:val="0"/>
        </w:rPr>
      </w:r>
    </w:p>
    <w:p w:rsidR="00000000" w:rsidDel="00000000" w:rsidP="00000000" w:rsidRDefault="00000000" w:rsidRPr="00000000" w14:paraId="000000B9">
      <w:pPr>
        <w:rPr>
          <w:ins w:author="Heather Justice" w:id="20" w:date="2024-07-09T15:15:31Z"/>
        </w:rPr>
      </w:pPr>
      <w:del w:author="Heather Justice" w:id="20" w:date="2024-07-09T15:15:31Z">
        <w:commentRangeStart w:id="12"/>
        <w:r w:rsidDel="00000000" w:rsidR="00000000" w:rsidRPr="00000000">
          <w:rPr/>
          <w:drawing>
            <wp:inline distB="0" distT="0" distL="0" distR="0">
              <wp:extent cx="4734560" cy="2598420"/>
              <wp:effectExtent b="12700" l="12700" r="12700" t="12700"/>
              <wp:docPr id="132" name="image132.png"/>
              <a:graphic>
                <a:graphicData uri="http://schemas.openxmlformats.org/drawingml/2006/picture">
                  <pic:pic>
                    <pic:nvPicPr>
                      <pic:cNvPr id="0" name="image132.png"/>
                      <pic:cNvPicPr preferRelativeResize="0"/>
                    </pic:nvPicPr>
                    <pic:blipFill>
                      <a:blip r:embed="rId25"/>
                      <a:srcRect b="0" l="0" r="0" t="0"/>
                      <a:stretch>
                        <a:fillRect/>
                      </a:stretch>
                    </pic:blipFill>
                    <pic:spPr>
                      <a:xfrm>
                        <a:off x="0" y="0"/>
                        <a:ext cx="4734560" cy="2598420"/>
                      </a:xfrm>
                      <a:prstGeom prst="rect"/>
                      <a:ln w="12700">
                        <a:solidFill>
                          <a:srgbClr val="000000"/>
                        </a:solidFill>
                        <a:prstDash val="solid"/>
                      </a:ln>
                    </pic:spPr>
                  </pic:pic>
                </a:graphicData>
              </a:graphic>
            </wp:inline>
          </w:drawing>
        </w:r>
      </w:del>
      <w:ins w:author="Heather Justice" w:id="20" w:date="2024-07-09T15:15:31Z">
        <w:commentRangeEnd w:id="12"/>
        <w:r w:rsidDel="00000000" w:rsidR="00000000" w:rsidRPr="00000000">
          <w:commentReference w:id="12"/>
        </w:r>
        <w:r w:rsidDel="00000000" w:rsidR="00000000" w:rsidRPr="00000000">
          <w:rPr>
            <w:rtl w:val="0"/>
          </w:rPr>
        </w:r>
      </w:ins>
    </w:p>
    <w:p w:rsidR="00000000" w:rsidDel="00000000" w:rsidP="00000000" w:rsidRDefault="00000000" w:rsidRPr="00000000" w14:paraId="000000BA">
      <w:pPr>
        <w:rPr>
          <w:ins w:author="Heather Justice" w:id="20" w:date="2024-07-09T15:15:31Z"/>
        </w:rPr>
      </w:pPr>
      <w:ins w:author="Heather Justice" w:id="20" w:date="2024-07-09T15:15:31Z">
        <w:r w:rsidDel="00000000" w:rsidR="00000000" w:rsidRPr="00000000">
          <w:rPr>
            <w:rtl w:val="0"/>
          </w:rPr>
        </w:r>
      </w:ins>
    </w:p>
    <w:p w:rsidR="00000000" w:rsidDel="00000000" w:rsidP="00000000" w:rsidRDefault="00000000" w:rsidRPr="00000000" w14:paraId="000000BB">
      <w:pPr>
        <w:rPr>
          <w:rPrChange w:author="Heather Justice" w:id="21" w:date="2024-07-09T15:15:31Z">
            <w:rPr>
              <w:rFonts w:ascii="Arial" w:cs="Arial" w:eastAsia="Arial" w:hAnsi="Arial"/>
              <w:color w:val="000000"/>
            </w:rPr>
          </w:rPrChange>
        </w:rPr>
      </w:pPr>
      <w:ins w:author="Heather Justice" w:id="20" w:date="2024-07-09T15:15:31Z">
        <w:r w:rsidDel="00000000" w:rsidR="00000000" w:rsidRPr="00000000">
          <w:rPr/>
          <w:drawing>
            <wp:inline distB="114300" distT="114300" distL="114300" distR="114300">
              <wp:extent cx="5943600" cy="3708400"/>
              <wp:effectExtent b="0" l="0" r="0" t="0"/>
              <wp:docPr id="62" name="image57.png"/>
              <a:graphic>
                <a:graphicData uri="http://schemas.openxmlformats.org/drawingml/2006/picture">
                  <pic:pic>
                    <pic:nvPicPr>
                      <pic:cNvPr id="0" name="image57.png"/>
                      <pic:cNvPicPr preferRelativeResize="0"/>
                    </pic:nvPicPr>
                    <pic:blipFill>
                      <a:blip r:embed="rId26"/>
                      <a:srcRect b="0" l="0" r="0" t="0"/>
                      <a:stretch>
                        <a:fillRect/>
                      </a:stretch>
                    </pic:blipFill>
                    <pic:spPr>
                      <a:xfrm>
                        <a:off x="0" y="0"/>
                        <a:ext cx="5943600" cy="3708400"/>
                      </a:xfrm>
                      <a:prstGeom prst="rect"/>
                      <a:ln/>
                    </pic:spPr>
                  </pic:pic>
                </a:graphicData>
              </a:graphic>
            </wp:inline>
          </w:drawing>
        </w:r>
      </w:ins>
      <w:r w:rsidDel="00000000" w:rsidR="00000000" w:rsidRPr="00000000">
        <w:rPr>
          <w:rtl w:val="0"/>
        </w:rPr>
      </w:r>
      <w:del w:author="Heather Justice" w:id="20" w:date="2024-07-09T15:15:31Z">
        <w:r w:rsidDel="00000000" w:rsidR="00000000" w:rsidRPr="00000000">
          <mc:AlternateContent>
            <mc:Choice Requires="wpg">
              <w:drawing>
                <wp:anchor allowOverlap="1" behindDoc="0" distB="12700" distT="9525" distL="3175" distR="635" hidden="0" layoutInCell="1" locked="0" relativeHeight="0" simplePos="0">
                  <wp:simplePos x="0" y="0"/>
                  <wp:positionH relativeFrom="column">
                    <wp:posOffset>-365124</wp:posOffset>
                  </wp:positionH>
                  <wp:positionV relativeFrom="paragraph">
                    <wp:posOffset>746125</wp:posOffset>
                  </wp:positionV>
                  <wp:extent cx="649605" cy="228600"/>
                  <wp:effectExtent b="0" l="0" r="0" t="0"/>
                  <wp:wrapNone/>
                  <wp:docPr id="1" name=""/>
                  <a:graphic>
                    <a:graphicData uri="http://schemas.microsoft.com/office/word/2010/wordprocessingShape">
                      <wps:wsp>
                        <wps:cNvCnPr/>
                        <wps:spPr>
                          <a:xfrm>
                            <a:off x="5030640" y="3675240"/>
                            <a:ext cx="630720" cy="209520"/>
                          </a:xfrm>
                          <a:prstGeom prst="straightConnector1">
                            <a:avLst/>
                          </a:prstGeom>
                          <a:noFill/>
                          <a:ln cap="flat" cmpd="sng" w="19050">
                            <a:solidFill>
                              <a:srgbClr val="FF0000"/>
                            </a:solidFill>
                            <a:prstDash val="solid"/>
                            <a:miter lim="8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2700" distT="9525" distL="3175" distR="635" hidden="0" layoutInCell="1" locked="0" relativeHeight="0" simplePos="0">
                  <wp:simplePos x="0" y="0"/>
                  <wp:positionH relativeFrom="column">
                    <wp:posOffset>-365124</wp:posOffset>
                  </wp:positionH>
                  <wp:positionV relativeFrom="paragraph">
                    <wp:posOffset>746125</wp:posOffset>
                  </wp:positionV>
                  <wp:extent cx="649605" cy="228600"/>
                  <wp:effectExtent b="0" l="0" r="0" t="0"/>
                  <wp:wrapNone/>
                  <wp:docPr id="1" name="image130.png"/>
                  <a:graphic>
                    <a:graphicData uri="http://schemas.openxmlformats.org/drawingml/2006/picture">
                      <pic:pic>
                        <pic:nvPicPr>
                          <pic:cNvPr id="0" name="image130.png"/>
                          <pic:cNvPicPr preferRelativeResize="0"/>
                        </pic:nvPicPr>
                        <pic:blipFill>
                          <a:blip r:embed="rId27"/>
                          <a:srcRect/>
                          <a:stretch>
                            <a:fillRect/>
                          </a:stretch>
                        </pic:blipFill>
                        <pic:spPr>
                          <a:xfrm>
                            <a:off x="0" y="0"/>
                            <a:ext cx="649605" cy="228600"/>
                          </a:xfrm>
                          <a:prstGeom prst="rect"/>
                          <a:ln/>
                        </pic:spPr>
                      </pic:pic>
                    </a:graphicData>
                  </a:graphic>
                </wp:anchor>
              </w:drawing>
            </mc:Fallback>
          </mc:AlternateContent>
        </w:r>
      </w:del>
      <w:ins w:author="Heather Justice" w:id="20" w:date="2024-07-09T15:15:31Z">
        <w:r w:rsidDel="00000000" w:rsidR="00000000" w:rsidRPr="00000000">
          <mc:AlternateContent>
            <mc:Choice Requires="wpg">
              <w:drawing>
                <wp:anchor allowOverlap="1" behindDoc="0" distB="12700" distT="9525" distL="3175" distR="635" hidden="0" layoutInCell="1" locked="0" relativeHeight="0" simplePos="0">
                  <wp:simplePos x="0" y="0"/>
                  <wp:positionH relativeFrom="column">
                    <wp:posOffset>-444499</wp:posOffset>
                  </wp:positionH>
                  <wp:positionV relativeFrom="paragraph">
                    <wp:posOffset>923851</wp:posOffset>
                  </wp:positionV>
                  <wp:extent cx="649605" cy="228600"/>
                  <wp:effectExtent b="0" l="0" r="0" t="0"/>
                  <wp:wrapNone/>
                  <wp:docPr id="2" name=""/>
                  <a:graphic>
                    <a:graphicData uri="http://schemas.microsoft.com/office/word/2010/wordprocessingShape">
                      <wps:wsp>
                        <wps:cNvCnPr/>
                        <wps:spPr>
                          <a:xfrm>
                            <a:off x="5030640" y="3675240"/>
                            <a:ext cx="630720" cy="209520"/>
                          </a:xfrm>
                          <a:prstGeom prst="straightConnector1">
                            <a:avLst/>
                          </a:prstGeom>
                          <a:noFill/>
                          <a:ln cap="flat" cmpd="sng" w="19050">
                            <a:solidFill>
                              <a:srgbClr val="FF0000"/>
                            </a:solidFill>
                            <a:prstDash val="solid"/>
                            <a:miter lim="8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2700" distT="9525" distL="3175" distR="635" hidden="0" layoutInCell="1" locked="0" relativeHeight="0" simplePos="0">
                  <wp:simplePos x="0" y="0"/>
                  <wp:positionH relativeFrom="column">
                    <wp:posOffset>-444499</wp:posOffset>
                  </wp:positionH>
                  <wp:positionV relativeFrom="paragraph">
                    <wp:posOffset>923851</wp:posOffset>
                  </wp:positionV>
                  <wp:extent cx="649605" cy="228600"/>
                  <wp:effectExtent b="0" l="0" r="0" t="0"/>
                  <wp:wrapNone/>
                  <wp:docPr id="2" name="image131.png"/>
                  <a:graphic>
                    <a:graphicData uri="http://schemas.openxmlformats.org/drawingml/2006/picture">
                      <pic:pic>
                        <pic:nvPicPr>
                          <pic:cNvPr id="0" name="image131.png"/>
                          <pic:cNvPicPr preferRelativeResize="0"/>
                        </pic:nvPicPr>
                        <pic:blipFill>
                          <a:blip r:embed="rId28"/>
                          <a:srcRect/>
                          <a:stretch>
                            <a:fillRect/>
                          </a:stretch>
                        </pic:blipFill>
                        <pic:spPr>
                          <a:xfrm>
                            <a:off x="0" y="0"/>
                            <a:ext cx="649605" cy="228600"/>
                          </a:xfrm>
                          <a:prstGeom prst="rect"/>
                          <a:ln/>
                        </pic:spPr>
                      </pic:pic>
                    </a:graphicData>
                  </a:graphic>
                </wp:anchor>
              </w:drawing>
            </mc:Fallback>
          </mc:AlternateContent>
        </w:r>
      </w:ins>
    </w:p>
    <w:p w:rsidR="00000000" w:rsidDel="00000000" w:rsidP="00000000" w:rsidRDefault="00000000" w:rsidRPr="00000000" w14:paraId="000000BC">
      <w:pPr>
        <w:pStyle w:val="Heading2"/>
        <w:rPr>
          <w:rFonts w:ascii="Arial" w:cs="Arial" w:eastAsia="Arial" w:hAnsi="Arial"/>
          <w:color w:val="000000"/>
        </w:rPr>
      </w:pPr>
      <w:bookmarkStart w:colFirst="0" w:colLast="0" w:name="_17dp8vu" w:id="10"/>
      <w:bookmarkEnd w:id="10"/>
      <w:r w:rsidDel="00000000" w:rsidR="00000000" w:rsidRPr="00000000">
        <w:br w:type="page"/>
      </w:r>
      <w:r w:rsidDel="00000000" w:rsidR="00000000" w:rsidRPr="00000000">
        <w:rPr>
          <w:rtl w:val="0"/>
        </w:rPr>
      </w:r>
    </w:p>
    <w:p w:rsidR="00000000" w:rsidDel="00000000" w:rsidP="00000000" w:rsidRDefault="00000000" w:rsidRPr="00000000" w14:paraId="000000BD">
      <w:pPr>
        <w:pStyle w:val="Heading2"/>
        <w:rPr>
          <w:rFonts w:ascii="Arial" w:cs="Arial" w:eastAsia="Arial" w:hAnsi="Arial"/>
          <w:b w:val="0"/>
          <w:color w:val="000000"/>
          <w:sz w:val="28"/>
          <w:szCs w:val="28"/>
        </w:rPr>
      </w:pPr>
      <w:bookmarkStart w:colFirst="0" w:colLast="0" w:name="_3rdcrjn" w:id="11"/>
      <w:bookmarkEnd w:id="11"/>
      <w:r w:rsidDel="00000000" w:rsidR="00000000" w:rsidRPr="00000000">
        <w:rPr>
          <w:rFonts w:ascii="Arial" w:cs="Arial" w:eastAsia="Arial" w:hAnsi="Arial"/>
          <w:b w:val="0"/>
          <w:color w:val="000000"/>
          <w:sz w:val="28"/>
          <w:szCs w:val="28"/>
          <w:rtl w:val="0"/>
        </w:rPr>
        <w:t xml:space="preserve">Veteran Information</w:t>
      </w:r>
    </w:p>
    <w:p w:rsidR="00000000" w:rsidDel="00000000" w:rsidP="00000000" w:rsidRDefault="00000000" w:rsidRPr="00000000" w14:paraId="000000BE">
      <w:pPr>
        <w:rPr>
          <w:rFonts w:ascii="Arial" w:cs="Arial" w:eastAsia="Arial" w:hAnsi="Arial"/>
          <w:color w:val="000000"/>
        </w:rPr>
      </w:pPr>
      <w:r w:rsidDel="00000000" w:rsidR="00000000" w:rsidRPr="00000000">
        <w:rPr>
          <w:rtl w:val="0"/>
        </w:rPr>
      </w:r>
    </w:p>
    <w:p w:rsidR="00000000" w:rsidDel="00000000" w:rsidP="00000000" w:rsidRDefault="00000000" w:rsidRPr="00000000" w14:paraId="000000BF">
      <w:pPr>
        <w:pStyle w:val="Heading3"/>
        <w:rPr>
          <w:rFonts w:ascii="Arial" w:cs="Arial" w:eastAsia="Arial" w:hAnsi="Arial"/>
          <w:color w:val="000000"/>
        </w:rPr>
      </w:pPr>
      <w:bookmarkStart w:colFirst="0" w:colLast="0" w:name="_26in1rg" w:id="12"/>
      <w:bookmarkEnd w:id="12"/>
      <w:r w:rsidDel="00000000" w:rsidR="00000000" w:rsidRPr="00000000">
        <w:rPr>
          <w:rFonts w:ascii="Arial" w:cs="Arial" w:eastAsia="Arial" w:hAnsi="Arial"/>
          <w:color w:val="000000"/>
          <w:rtl w:val="0"/>
        </w:rPr>
        <w:t xml:space="preserve">Veteran information page 1: Names</w:t>
      </w:r>
    </w:p>
    <w:p w:rsidR="00000000" w:rsidDel="00000000" w:rsidP="00000000" w:rsidRDefault="00000000" w:rsidRPr="00000000" w14:paraId="000000C0">
      <w:pPr>
        <w:rPr>
          <w:rFonts w:ascii="Arial" w:cs="Arial" w:eastAsia="Arial" w:hAnsi="Arial"/>
          <w:color w:val="000000"/>
        </w:rPr>
      </w:pPr>
      <w:r w:rsidDel="00000000" w:rsidR="00000000" w:rsidRPr="00000000">
        <w:rPr>
          <w:rtl w:val="0"/>
        </w:rPr>
      </w:r>
    </w:p>
    <w:p w:rsidR="00000000" w:rsidDel="00000000" w:rsidP="00000000" w:rsidRDefault="00000000" w:rsidRPr="00000000" w14:paraId="000000C1">
      <w:pPr>
        <w:rPr>
          <w:rFonts w:ascii="Arial" w:cs="Arial" w:eastAsia="Arial" w:hAnsi="Arial"/>
          <w:color w:val="000000"/>
        </w:rPr>
      </w:pPr>
      <w:r w:rsidDel="00000000" w:rsidR="00000000" w:rsidRPr="00000000">
        <w:rPr>
          <w:rFonts w:ascii="Arial" w:cs="Arial" w:eastAsia="Arial" w:hAnsi="Arial"/>
          <w:color w:val="000000"/>
          <w:rtl w:val="0"/>
        </w:rPr>
        <w:t xml:space="preserve">Authenticated users are shown their name, </w:t>
      </w:r>
      <w:ins w:author="Heather Justice" w:id="22" w:date="2024-07-09T15:31:58Z">
        <w:r w:rsidDel="00000000" w:rsidR="00000000" w:rsidRPr="00000000">
          <w:rPr>
            <w:rFonts w:ascii="Arial" w:cs="Arial" w:eastAsia="Arial" w:hAnsi="Arial"/>
            <w:color w:val="000000"/>
            <w:rtl w:val="0"/>
          </w:rPr>
          <w:t xml:space="preserve">and </w:t>
        </w:r>
      </w:ins>
      <w:r w:rsidDel="00000000" w:rsidR="00000000" w:rsidRPr="00000000">
        <w:rPr>
          <w:rFonts w:ascii="Arial" w:cs="Arial" w:eastAsia="Arial" w:hAnsi="Arial"/>
          <w:color w:val="000000"/>
          <w:rtl w:val="0"/>
        </w:rPr>
        <w:t xml:space="preserve">DOB</w:t>
      </w:r>
      <w:ins w:author="Heather Justice" w:id="23" w:date="2024-07-09T15:32:05Z">
        <w:r w:rsidDel="00000000" w:rsidR="00000000" w:rsidRPr="00000000">
          <w:rPr>
            <w:rFonts w:ascii="Arial" w:cs="Arial" w:eastAsia="Arial" w:hAnsi="Arial"/>
            <w:color w:val="000000"/>
            <w:rtl w:val="0"/>
          </w:rPr>
          <w:t xml:space="preserve"> </w:t>
        </w:r>
      </w:ins>
      <w:del w:author="Heather Justice" w:id="23" w:date="2024-07-09T15:32:05Z">
        <w:r w:rsidDel="00000000" w:rsidR="00000000" w:rsidRPr="00000000">
          <w:rPr>
            <w:rFonts w:ascii="Arial" w:cs="Arial" w:eastAsia="Arial" w:hAnsi="Arial"/>
            <w:color w:val="000000"/>
            <w:rtl w:val="0"/>
          </w:rPr>
          <w:delText xml:space="preserve">, and Social Security number </w:delText>
        </w:r>
      </w:del>
      <w:r w:rsidDel="00000000" w:rsidR="00000000" w:rsidRPr="00000000">
        <w:rPr>
          <w:rFonts w:ascii="Arial" w:cs="Arial" w:eastAsia="Arial" w:hAnsi="Arial"/>
          <w:color w:val="000000"/>
          <w:rtl w:val="0"/>
        </w:rPr>
        <w:t xml:space="preserve">in a locked state. If they need to update this information, they will need to contact the VA Benefits Hotline at 800-827-1000. </w:t>
      </w:r>
      <w:del w:author="Heather Justice" w:id="24" w:date="2024-07-09T15:38:44Z">
        <w:r w:rsidDel="00000000" w:rsidR="00000000" w:rsidRPr="00000000">
          <w:rPr>
            <w:rFonts w:ascii="Arial" w:cs="Arial" w:eastAsia="Arial" w:hAnsi="Arial"/>
            <w:color w:val="000000"/>
            <w:rtl w:val="0"/>
          </w:rPr>
          <w:delText xml:space="preserve">Unauthenticated users will be asked to provide their name, Social Security number, and DOB.</w:delText>
        </w:r>
      </w:del>
      <w:r w:rsidDel="00000000" w:rsidR="00000000" w:rsidRPr="00000000">
        <w:rPr>
          <w:rtl w:val="0"/>
        </w:rPr>
      </w:r>
    </w:p>
    <w:p w:rsidR="00000000" w:rsidDel="00000000" w:rsidP="00000000" w:rsidRDefault="00000000" w:rsidRPr="00000000" w14:paraId="000000C2">
      <w:pPr>
        <w:rPr>
          <w:rFonts w:ascii="Arial" w:cs="Arial" w:eastAsia="Arial" w:hAnsi="Arial"/>
          <w:color w:val="000000"/>
        </w:rPr>
      </w:pPr>
      <w:r w:rsidDel="00000000" w:rsidR="00000000" w:rsidRPr="00000000">
        <w:rPr>
          <w:rtl w:val="0"/>
        </w:rPr>
      </w:r>
    </w:p>
    <w:p w:rsidR="00000000" w:rsidDel="00000000" w:rsidP="00000000" w:rsidRDefault="00000000" w:rsidRPr="00000000" w14:paraId="000000C3">
      <w:pPr>
        <w:rPr>
          <w:rFonts w:ascii="Arial" w:cs="Arial" w:eastAsia="Arial" w:hAnsi="Arial"/>
          <w:b w:val="0"/>
          <w:color w:val="000000"/>
        </w:rPr>
      </w:pPr>
      <w:r w:rsidDel="00000000" w:rsidR="00000000" w:rsidRPr="00000000">
        <w:rPr>
          <w:rFonts w:ascii="Arial" w:cs="Arial" w:eastAsia="Arial" w:hAnsi="Arial"/>
          <w:b w:val="0"/>
          <w:color w:val="000000"/>
          <w:rtl w:val="0"/>
        </w:rPr>
        <w:t xml:space="preserve">Authenticated user</w:t>
      </w:r>
    </w:p>
    <w:p w:rsidR="00000000" w:rsidDel="00000000" w:rsidP="00000000" w:rsidRDefault="00000000" w:rsidRPr="00000000" w14:paraId="000000C4">
      <w:pPr>
        <w:rPr>
          <w:rFonts w:ascii="Arial" w:cs="Arial" w:eastAsia="Arial" w:hAnsi="Arial"/>
          <w:color w:val="000000"/>
        </w:rPr>
      </w:pPr>
      <w:r w:rsidDel="00000000" w:rsidR="00000000" w:rsidRPr="00000000">
        <w:rPr>
          <w:rtl w:val="0"/>
        </w:rPr>
      </w:r>
    </w:p>
    <w:p w:rsidR="00000000" w:rsidDel="00000000" w:rsidP="00000000" w:rsidRDefault="00000000" w:rsidRPr="00000000" w14:paraId="000000C5">
      <w:pPr>
        <w:rPr>
          <w:ins w:author="Heather Justice" w:id="25" w:date="2024-07-09T15:31:41Z"/>
        </w:rPr>
      </w:pPr>
      <w:del w:author="Heather Justice" w:id="25" w:date="2024-07-09T15:31:41Z">
        <w:commentRangeStart w:id="13"/>
        <w:r w:rsidDel="00000000" w:rsidR="00000000" w:rsidRPr="00000000">
          <w:rPr/>
          <w:drawing>
            <wp:inline distB="0" distT="0" distL="0" distR="0">
              <wp:extent cx="5162550" cy="4267200"/>
              <wp:effectExtent b="12700" l="12700" r="12700" t="12700"/>
              <wp:docPr id="133" name="image127.png"/>
              <a:graphic>
                <a:graphicData uri="http://schemas.openxmlformats.org/drawingml/2006/picture">
                  <pic:pic>
                    <pic:nvPicPr>
                      <pic:cNvPr id="0" name="image127.png"/>
                      <pic:cNvPicPr preferRelativeResize="0"/>
                    </pic:nvPicPr>
                    <pic:blipFill>
                      <a:blip r:embed="rId29"/>
                      <a:srcRect b="0" l="0" r="0" t="0"/>
                      <a:stretch>
                        <a:fillRect/>
                      </a:stretch>
                    </pic:blipFill>
                    <pic:spPr>
                      <a:xfrm>
                        <a:off x="0" y="0"/>
                        <a:ext cx="5162550" cy="4267200"/>
                      </a:xfrm>
                      <a:prstGeom prst="rect"/>
                      <a:ln w="12700">
                        <a:solidFill>
                          <a:srgbClr val="000000"/>
                        </a:solidFill>
                        <a:prstDash val="solid"/>
                      </a:ln>
                    </pic:spPr>
                  </pic:pic>
                </a:graphicData>
              </a:graphic>
            </wp:inline>
          </w:drawing>
        </w:r>
      </w:del>
      <w:ins w:author="Heather Justice" w:id="25" w:date="2024-07-09T15:31:41Z">
        <w:commentRangeEnd w:id="13"/>
        <w:r w:rsidDel="00000000" w:rsidR="00000000" w:rsidRPr="00000000">
          <w:commentReference w:id="13"/>
        </w:r>
        <w:r w:rsidDel="00000000" w:rsidR="00000000" w:rsidRPr="00000000">
          <w:rPr>
            <w:rtl w:val="0"/>
          </w:rPr>
        </w:r>
      </w:ins>
    </w:p>
    <w:p w:rsidR="00000000" w:rsidDel="00000000" w:rsidP="00000000" w:rsidRDefault="00000000" w:rsidRPr="00000000" w14:paraId="000000C6">
      <w:pPr>
        <w:rPr>
          <w:ins w:author="Heather Justice" w:id="25" w:date="2024-07-09T15:31:41Z"/>
        </w:rPr>
      </w:pPr>
      <w:ins w:author="Heather Justice" w:id="25" w:date="2024-07-09T15:31:41Z">
        <w:r w:rsidDel="00000000" w:rsidR="00000000" w:rsidRPr="00000000">
          <w:rPr>
            <w:rtl w:val="0"/>
          </w:rPr>
        </w:r>
      </w:ins>
    </w:p>
    <w:p w:rsidR="00000000" w:rsidDel="00000000" w:rsidP="00000000" w:rsidRDefault="00000000" w:rsidRPr="00000000" w14:paraId="000000C7">
      <w:pPr>
        <w:rPr>
          <w:rPrChange w:author="Heather Justice" w:id="26" w:date="2024-07-09T15:31:41Z">
            <w:rPr>
              <w:rFonts w:ascii="Arial" w:cs="Arial" w:eastAsia="Arial" w:hAnsi="Arial"/>
              <w:color w:val="000000"/>
            </w:rPr>
          </w:rPrChange>
        </w:rPr>
      </w:pPr>
      <w:ins w:author="Heather Justice" w:id="25" w:date="2024-07-09T15:31:41Z">
        <w:r w:rsidDel="00000000" w:rsidR="00000000" w:rsidRPr="00000000">
          <w:rPr/>
          <w:drawing>
            <wp:inline distB="114300" distT="114300" distL="114300" distR="114300">
              <wp:extent cx="5381625" cy="5133975"/>
              <wp:effectExtent b="0" l="0" r="0" t="0"/>
              <wp:docPr id="96" name="image92.png"/>
              <a:graphic>
                <a:graphicData uri="http://schemas.openxmlformats.org/drawingml/2006/picture">
                  <pic:pic>
                    <pic:nvPicPr>
                      <pic:cNvPr id="0" name="image92.png"/>
                      <pic:cNvPicPr preferRelativeResize="0"/>
                    </pic:nvPicPr>
                    <pic:blipFill>
                      <a:blip r:embed="rId30"/>
                      <a:srcRect b="0" l="0" r="0" t="0"/>
                      <a:stretch>
                        <a:fillRect/>
                      </a:stretch>
                    </pic:blipFill>
                    <pic:spPr>
                      <a:xfrm>
                        <a:off x="0" y="0"/>
                        <a:ext cx="5381625" cy="5133975"/>
                      </a:xfrm>
                      <a:prstGeom prst="rect"/>
                      <a:ln/>
                    </pic:spPr>
                  </pic:pic>
                </a:graphicData>
              </a:graphic>
            </wp:inline>
          </w:drawing>
        </w:r>
      </w:ins>
      <w:r w:rsidDel="00000000" w:rsidR="00000000" w:rsidRPr="00000000">
        <w:rPr>
          <w:rtl w:val="0"/>
        </w:rPr>
      </w:r>
    </w:p>
    <w:p w:rsidR="00000000" w:rsidDel="00000000" w:rsidP="00000000" w:rsidRDefault="00000000" w:rsidRPr="00000000" w14:paraId="000000C8">
      <w:pPr>
        <w:rPr>
          <w:rFonts w:ascii="Arial" w:cs="Arial" w:eastAsia="Arial" w:hAnsi="Arial"/>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C9">
      <w:pPr>
        <w:rPr/>
      </w:pPr>
      <w:r w:rsidDel="00000000" w:rsidR="00000000" w:rsidRPr="00000000">
        <w:rPr>
          <w:rFonts w:ascii="Arial" w:cs="Arial" w:eastAsia="Arial" w:hAnsi="Arial"/>
          <w:color w:val="000000"/>
          <w:rtl w:val="0"/>
        </w:rPr>
        <w:t xml:space="preserve">Authenticated users with information in their profile that qualifies them to have a shortened form will be alerted to that immediately after this page. If they do not see that page, they may still qualify later in the application. These users will need to input their place of birth and then move on to </w:t>
      </w:r>
      <w:hyperlink w:anchor="_4i7ojhp">
        <w:r w:rsidDel="00000000" w:rsidR="00000000" w:rsidRPr="00000000">
          <w:rPr>
            <w:rFonts w:ascii="Arial" w:cs="Arial" w:eastAsia="Arial" w:hAnsi="Arial"/>
            <w:color w:val="000000"/>
            <w:u w:val="single"/>
            <w:rtl w:val="0"/>
          </w:rPr>
          <w:t xml:space="preserve">mother’s surname at birth</w:t>
        </w:r>
      </w:hyperlink>
      <w:r w:rsidDel="00000000" w:rsidR="00000000" w:rsidRPr="00000000">
        <w:rPr>
          <w:rFonts w:ascii="Arial" w:cs="Arial" w:eastAsia="Arial" w:hAnsi="Arial"/>
          <w:color w:val="000000"/>
          <w:rtl w:val="0"/>
        </w:rPr>
        <w:t xml:space="preserve">.</w:t>
      </w:r>
      <w:r w:rsidDel="00000000" w:rsidR="00000000" w:rsidRPr="00000000">
        <w:rPr>
          <w:rtl w:val="0"/>
        </w:rPr>
      </w:r>
    </w:p>
    <w:p w:rsidR="00000000" w:rsidDel="00000000" w:rsidP="00000000" w:rsidRDefault="00000000" w:rsidRPr="00000000" w14:paraId="000000CA">
      <w:pPr>
        <w:rPr>
          <w:rFonts w:ascii="Arial" w:cs="Arial" w:eastAsia="Arial" w:hAnsi="Arial"/>
          <w:color w:val="000000"/>
        </w:rPr>
      </w:pPr>
      <w:r w:rsidDel="00000000" w:rsidR="00000000" w:rsidRPr="00000000">
        <w:rPr>
          <w:rtl w:val="0"/>
        </w:rPr>
      </w:r>
    </w:p>
    <w:p w:rsidR="00000000" w:rsidDel="00000000" w:rsidP="00000000" w:rsidRDefault="00000000" w:rsidRPr="00000000" w14:paraId="000000CB">
      <w:pPr>
        <w:rPr>
          <w:ins w:author="Heather Justice" w:id="27" w:date="2024-07-09T15:34:11Z"/>
        </w:rPr>
      </w:pPr>
      <w:del w:author="Heather Justice" w:id="27" w:date="2024-07-09T15:34:11Z">
        <w:commentRangeStart w:id="14"/>
        <w:r w:rsidDel="00000000" w:rsidR="00000000" w:rsidRPr="00000000">
          <w:rPr/>
          <w:drawing>
            <wp:inline distB="0" distT="0" distL="0" distR="0">
              <wp:extent cx="4870450" cy="7118350"/>
              <wp:effectExtent b="0" l="0" r="0" t="0"/>
              <wp:docPr id="134" name="image128.png"/>
              <a:graphic>
                <a:graphicData uri="http://schemas.openxmlformats.org/drawingml/2006/picture">
                  <pic:pic>
                    <pic:nvPicPr>
                      <pic:cNvPr id="0" name="image128.png"/>
                      <pic:cNvPicPr preferRelativeResize="0"/>
                    </pic:nvPicPr>
                    <pic:blipFill>
                      <a:blip r:embed="rId31"/>
                      <a:srcRect b="0" l="0" r="0" t="0"/>
                      <a:stretch>
                        <a:fillRect/>
                      </a:stretch>
                    </pic:blipFill>
                    <pic:spPr>
                      <a:xfrm>
                        <a:off x="0" y="0"/>
                        <a:ext cx="4870450" cy="7118350"/>
                      </a:xfrm>
                      <a:prstGeom prst="rect"/>
                      <a:ln/>
                    </pic:spPr>
                  </pic:pic>
                </a:graphicData>
              </a:graphic>
            </wp:inline>
          </w:drawing>
        </w:r>
      </w:del>
      <w:ins w:author="Heather Justice" w:id="27" w:date="2024-07-09T15:34:11Z">
        <w:commentRangeEnd w:id="14"/>
        <w:r w:rsidDel="00000000" w:rsidR="00000000" w:rsidRPr="00000000">
          <w:commentReference w:id="14"/>
        </w:r>
        <w:r w:rsidDel="00000000" w:rsidR="00000000" w:rsidRPr="00000000">
          <w:rPr>
            <w:rtl w:val="0"/>
          </w:rPr>
        </w:r>
      </w:ins>
    </w:p>
    <w:p w:rsidR="00000000" w:rsidDel="00000000" w:rsidP="00000000" w:rsidRDefault="00000000" w:rsidRPr="00000000" w14:paraId="000000CC">
      <w:pPr>
        <w:rPr>
          <w:ins w:author="Heather Justice" w:id="27" w:date="2024-07-09T15:34:11Z"/>
        </w:rPr>
      </w:pPr>
      <w:ins w:author="Heather Justice" w:id="27" w:date="2024-07-09T15:34:11Z">
        <w:r w:rsidDel="00000000" w:rsidR="00000000" w:rsidRPr="00000000">
          <w:rPr>
            <w:rtl w:val="0"/>
          </w:rPr>
        </w:r>
      </w:ins>
    </w:p>
    <w:p w:rsidR="00000000" w:rsidDel="00000000" w:rsidP="00000000" w:rsidRDefault="00000000" w:rsidRPr="00000000" w14:paraId="000000CD">
      <w:pPr>
        <w:rPr>
          <w:rPrChange w:author="Heather Justice" w:id="28" w:date="2024-07-09T15:34:11Z">
            <w:rPr>
              <w:rFonts w:ascii="Arial" w:cs="Arial" w:eastAsia="Arial" w:hAnsi="Arial"/>
              <w:color w:val="000000"/>
            </w:rPr>
          </w:rPrChange>
        </w:rPr>
      </w:pPr>
      <w:ins w:author="Heather Justice" w:id="27" w:date="2024-07-09T15:34:11Z">
        <w:r w:rsidDel="00000000" w:rsidR="00000000" w:rsidRPr="00000000">
          <w:rPr/>
          <w:drawing>
            <wp:inline distB="114300" distT="114300" distL="114300" distR="114300">
              <wp:extent cx="5943600" cy="8940800"/>
              <wp:effectExtent b="0" l="0" r="0" t="0"/>
              <wp:docPr id="44" name="image38.png"/>
              <a:graphic>
                <a:graphicData uri="http://schemas.openxmlformats.org/drawingml/2006/picture">
                  <pic:pic>
                    <pic:nvPicPr>
                      <pic:cNvPr id="0" name="image38.png"/>
                      <pic:cNvPicPr preferRelativeResize="0"/>
                    </pic:nvPicPr>
                    <pic:blipFill>
                      <a:blip r:embed="rId32"/>
                      <a:srcRect b="0" l="0" r="0" t="0"/>
                      <a:stretch>
                        <a:fillRect/>
                      </a:stretch>
                    </pic:blipFill>
                    <pic:spPr>
                      <a:xfrm>
                        <a:off x="0" y="0"/>
                        <a:ext cx="5943600" cy="8940800"/>
                      </a:xfrm>
                      <a:prstGeom prst="rect"/>
                      <a:ln/>
                    </pic:spPr>
                  </pic:pic>
                </a:graphicData>
              </a:graphic>
            </wp:inline>
          </w:drawing>
        </w:r>
      </w:ins>
      <w:r w:rsidDel="00000000" w:rsidR="00000000" w:rsidRPr="00000000">
        <w:rPr>
          <w:rtl w:val="0"/>
        </w:rPr>
      </w:r>
    </w:p>
    <w:p w:rsidR="00000000" w:rsidDel="00000000" w:rsidP="00000000" w:rsidRDefault="00000000" w:rsidRPr="00000000" w14:paraId="000000CE">
      <w:pPr>
        <w:rPr>
          <w:rFonts w:ascii="Arial" w:cs="Arial" w:eastAsia="Arial" w:hAnsi="Arial"/>
          <w:b w:val="1"/>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CF">
      <w:pPr>
        <w:rPr>
          <w:rFonts w:ascii="Arial" w:cs="Arial" w:eastAsia="Arial" w:hAnsi="Arial"/>
          <w:b w:val="0"/>
          <w:color w:val="000000"/>
          <w:sz w:val="26"/>
          <w:szCs w:val="26"/>
        </w:rPr>
      </w:pPr>
      <w:r w:rsidDel="00000000" w:rsidR="00000000" w:rsidRPr="00000000">
        <w:rPr>
          <w:rFonts w:ascii="Arial" w:cs="Arial" w:eastAsia="Arial" w:hAnsi="Arial"/>
          <w:b w:val="0"/>
          <w:color w:val="000000"/>
          <w:sz w:val="26"/>
          <w:szCs w:val="26"/>
          <w:rtl w:val="0"/>
        </w:rPr>
        <w:t xml:space="preserve">Unauthenticated user</w:t>
      </w:r>
    </w:p>
    <w:p w:rsidR="00000000" w:rsidDel="00000000" w:rsidP="00000000" w:rsidRDefault="00000000" w:rsidRPr="00000000" w14:paraId="000000D0">
      <w:pPr>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0D1">
      <w:pPr>
        <w:rPr>
          <w:rFonts w:ascii="Arial" w:cs="Arial" w:eastAsia="Arial" w:hAnsi="Arial"/>
          <w:color w:val="000000"/>
        </w:rPr>
      </w:pPr>
      <w:ins w:author="Heather Justice" w:id="29" w:date="2024-07-09T15:37:57Z">
        <w:r w:rsidDel="00000000" w:rsidR="00000000" w:rsidRPr="00000000">
          <w:rPr>
            <w:rFonts w:ascii="Arial" w:cs="Arial" w:eastAsia="Arial" w:hAnsi="Arial"/>
            <w:b w:val="1"/>
            <w:color w:val="000000"/>
            <w:rtl w:val="0"/>
          </w:rPr>
          <w:t xml:space="preserve">Once the user entered their name, DOB and SSN and they are not found in MVI or the ESR, the form will display their name, DOB and SSN that was previously entered. </w:t>
        </w:r>
      </w:ins>
      <w:del w:author="Heather Justice" w:id="29" w:date="2024-07-09T15:37:57Z">
        <w:r w:rsidDel="00000000" w:rsidR="00000000" w:rsidRPr="00000000">
          <w:rPr>
            <w:rFonts w:ascii="Arial" w:cs="Arial" w:eastAsia="Arial" w:hAnsi="Arial"/>
            <w:color w:val="000000"/>
            <w:rtl w:val="0"/>
          </w:rPr>
          <w:delText xml:space="preserve">The form will be prefilled with the information that the user previously entered. If there is additional information that they would like to input, like a middle name or suffix, they can do so here.</w:delText>
        </w:r>
      </w:del>
      <w:r w:rsidDel="00000000" w:rsidR="00000000" w:rsidRPr="00000000">
        <w:rPr>
          <w:rtl w:val="0"/>
        </w:rPr>
      </w:r>
    </w:p>
    <w:p w:rsidR="00000000" w:rsidDel="00000000" w:rsidP="00000000" w:rsidRDefault="00000000" w:rsidRPr="00000000" w14:paraId="000000D2">
      <w:pPr>
        <w:rPr>
          <w:rFonts w:ascii="Arial" w:cs="Arial" w:eastAsia="Arial" w:hAnsi="Arial"/>
          <w:color w:val="000000"/>
        </w:rPr>
      </w:pPr>
      <w:r w:rsidDel="00000000" w:rsidR="00000000" w:rsidRPr="00000000">
        <w:rPr>
          <w:rtl w:val="0"/>
        </w:rPr>
      </w:r>
    </w:p>
    <w:p w:rsidR="00000000" w:rsidDel="00000000" w:rsidP="00000000" w:rsidRDefault="00000000" w:rsidRPr="00000000" w14:paraId="000000D3">
      <w:pPr>
        <w:rPr>
          <w:ins w:author="Heather Justice" w:id="31" w:date="2024-07-09T15:41:02Z"/>
        </w:rPr>
      </w:pPr>
      <w:del w:author="Heather Justice" w:id="30" w:date="2024-07-09T15:41:01Z">
        <w:r w:rsidDel="00000000" w:rsidR="00000000" w:rsidRPr="00000000">
          <w:rPr/>
          <w:drawing>
            <wp:inline distB="0" distT="0" distL="0" distR="0">
              <wp:extent cx="5341620" cy="6587490"/>
              <wp:effectExtent b="0" l="0" r="0" t="0"/>
              <wp:docPr id="135" name="image129.png"/>
              <a:graphic>
                <a:graphicData uri="http://schemas.openxmlformats.org/drawingml/2006/picture">
                  <pic:pic>
                    <pic:nvPicPr>
                      <pic:cNvPr id="0" name="image129.png"/>
                      <pic:cNvPicPr preferRelativeResize="0"/>
                    </pic:nvPicPr>
                    <pic:blipFill>
                      <a:blip r:embed="rId33"/>
                      <a:srcRect b="4815" l="0" r="0" t="0"/>
                      <a:stretch>
                        <a:fillRect/>
                      </a:stretch>
                    </pic:blipFill>
                    <pic:spPr>
                      <a:xfrm>
                        <a:off x="0" y="0"/>
                        <a:ext cx="5341620" cy="6587490"/>
                      </a:xfrm>
                      <a:prstGeom prst="rect"/>
                      <a:ln/>
                    </pic:spPr>
                  </pic:pic>
                </a:graphicData>
              </a:graphic>
            </wp:inline>
          </w:drawing>
        </w:r>
      </w:del>
      <w:ins w:author="Heather Justice" w:id="31" w:date="2024-07-09T15:41:02Z">
        <w:commentRangeStart w:id="15"/>
        <w:r w:rsidDel="00000000" w:rsidR="00000000" w:rsidRPr="00000000">
          <w:rPr>
            <w:rtl w:val="0"/>
          </w:rPr>
        </w:r>
      </w:ins>
    </w:p>
    <w:p w:rsidR="00000000" w:rsidDel="00000000" w:rsidP="00000000" w:rsidRDefault="00000000" w:rsidRPr="00000000" w14:paraId="000000D4">
      <w:pPr>
        <w:rPr>
          <w:ins w:author="Heather Justice" w:id="31" w:date="2024-07-09T15:41:02Z"/>
        </w:rPr>
      </w:pPr>
      <w:ins w:author="Heather Justice" w:id="31" w:date="2024-07-09T15:41:02Z">
        <w:r w:rsidDel="00000000" w:rsidR="00000000" w:rsidRPr="00000000">
          <w:rPr>
            <w:rtl w:val="0"/>
          </w:rPr>
        </w:r>
      </w:ins>
    </w:p>
    <w:p w:rsidR="00000000" w:rsidDel="00000000" w:rsidP="00000000" w:rsidRDefault="00000000" w:rsidRPr="00000000" w14:paraId="000000D5">
      <w:pPr>
        <w:rPr>
          <w:rPrChange w:author="Heather Justice" w:id="32" w:date="2024-07-09T15:41:02Z">
            <w:rPr>
              <w:rFonts w:ascii="Arial" w:cs="Arial" w:eastAsia="Arial" w:hAnsi="Arial"/>
              <w:color w:val="000000"/>
            </w:rPr>
          </w:rPrChange>
        </w:rPr>
      </w:pPr>
      <w:ins w:author="Heather Justice" w:id="31" w:date="2024-07-09T15:41:02Z">
        <w:r w:rsidDel="00000000" w:rsidR="00000000" w:rsidRPr="00000000">
          <w:rPr/>
          <w:drawing>
            <wp:inline distB="114300" distT="114300" distL="114300" distR="114300">
              <wp:extent cx="4057650" cy="2800350"/>
              <wp:effectExtent b="0" l="0" r="0" t="0"/>
              <wp:docPr id="120" name="image113.png"/>
              <a:graphic>
                <a:graphicData uri="http://schemas.openxmlformats.org/drawingml/2006/picture">
                  <pic:pic>
                    <pic:nvPicPr>
                      <pic:cNvPr id="0" name="image113.png"/>
                      <pic:cNvPicPr preferRelativeResize="0"/>
                    </pic:nvPicPr>
                    <pic:blipFill>
                      <a:blip r:embed="rId34"/>
                      <a:srcRect b="0" l="0" r="0" t="0"/>
                      <a:stretch>
                        <a:fillRect/>
                      </a:stretch>
                    </pic:blipFill>
                    <pic:spPr>
                      <a:xfrm>
                        <a:off x="0" y="0"/>
                        <a:ext cx="4057650" cy="2800350"/>
                      </a:xfrm>
                      <a:prstGeom prst="rect"/>
                      <a:ln/>
                    </pic:spPr>
                  </pic:pic>
                </a:graphicData>
              </a:graphic>
            </wp:inline>
          </w:drawing>
        </w:r>
      </w:ins>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0D6">
      <w:pPr>
        <w:rPr>
          <w:rFonts w:ascii="Arial" w:cs="Arial" w:eastAsia="Arial" w:hAnsi="Arial"/>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D7">
      <w:pPr>
        <w:pStyle w:val="Heading3"/>
        <w:rPr>
          <w:del w:author="Heather Justice" w:id="33" w:date="2024-07-09T15:41:14Z"/>
          <w:rFonts w:ascii="Arial" w:cs="Arial" w:eastAsia="Arial" w:hAnsi="Arial"/>
          <w:color w:val="000000"/>
        </w:rPr>
      </w:pPr>
      <w:del w:author="Heather Justice" w:id="33" w:date="2024-07-09T15:41:14Z">
        <w:bookmarkStart w:colFirst="0" w:colLast="0" w:name="_lnxbz9" w:id="13"/>
        <w:bookmarkEnd w:id="13"/>
        <w:commentRangeStart w:id="16"/>
        <w:r w:rsidDel="00000000" w:rsidR="00000000" w:rsidRPr="00000000">
          <w:rPr>
            <w:rFonts w:ascii="Arial" w:cs="Arial" w:eastAsia="Arial" w:hAnsi="Arial"/>
            <w:color w:val="000000"/>
            <w:rtl w:val="0"/>
          </w:rPr>
          <w:delText xml:space="preserve">Veteran information page 2: Social Security number</w:delText>
        </w:r>
      </w:del>
    </w:p>
    <w:p w:rsidR="00000000" w:rsidDel="00000000" w:rsidP="00000000" w:rsidRDefault="00000000" w:rsidRPr="00000000" w14:paraId="000000D8">
      <w:pPr>
        <w:rPr>
          <w:del w:author="Heather Justice" w:id="33" w:date="2024-07-09T15:41:14Z"/>
          <w:rFonts w:ascii="Arial" w:cs="Arial" w:eastAsia="Arial" w:hAnsi="Arial"/>
          <w:color w:val="000000"/>
        </w:rPr>
      </w:pPr>
      <w:del w:author="Heather Justice" w:id="33" w:date="2024-07-09T15:41:14Z">
        <w:r w:rsidDel="00000000" w:rsidR="00000000" w:rsidRPr="00000000">
          <w:rPr>
            <w:rtl w:val="0"/>
          </w:rPr>
        </w:r>
      </w:del>
    </w:p>
    <w:p w:rsidR="00000000" w:rsidDel="00000000" w:rsidP="00000000" w:rsidRDefault="00000000" w:rsidRPr="00000000" w14:paraId="000000D9">
      <w:pPr>
        <w:rPr>
          <w:del w:author="Heather Justice" w:id="33" w:date="2024-07-09T15:41:14Z"/>
          <w:rFonts w:ascii="Arial" w:cs="Arial" w:eastAsia="Arial" w:hAnsi="Arial"/>
          <w:color w:val="000000"/>
        </w:rPr>
      </w:pPr>
      <w:del w:author="Heather Justice" w:id="33" w:date="2024-07-09T15:41:14Z">
        <w:r w:rsidDel="00000000" w:rsidR="00000000" w:rsidRPr="00000000">
          <w:rPr>
            <w:rFonts w:ascii="Arial" w:cs="Arial" w:eastAsia="Arial" w:hAnsi="Arial"/>
            <w:color w:val="000000"/>
            <w:rtl w:val="0"/>
          </w:rPr>
          <w:delText xml:space="preserve">Users will need to enter their Social Security number, with or without dashes. It must be a valid Social Security number or an error will be triggered.</w:delText>
        </w:r>
      </w:del>
    </w:p>
    <w:p w:rsidR="00000000" w:rsidDel="00000000" w:rsidP="00000000" w:rsidRDefault="00000000" w:rsidRPr="00000000" w14:paraId="000000DA">
      <w:pPr>
        <w:rPr>
          <w:del w:author="Heather Justice" w:id="33" w:date="2024-07-09T15:41:14Z"/>
          <w:rFonts w:ascii="Arial" w:cs="Arial" w:eastAsia="Arial" w:hAnsi="Arial"/>
          <w:color w:val="000000"/>
          <w:sz w:val="20"/>
          <w:szCs w:val="20"/>
        </w:rPr>
      </w:pPr>
      <w:del w:author="Heather Justice" w:id="33" w:date="2024-07-09T15:41:14Z">
        <w:r w:rsidDel="00000000" w:rsidR="00000000" w:rsidRPr="00000000">
          <w:rPr>
            <w:rtl w:val="0"/>
          </w:rPr>
        </w:r>
      </w:del>
    </w:p>
    <w:p w:rsidR="00000000" w:rsidDel="00000000" w:rsidP="00000000" w:rsidRDefault="00000000" w:rsidRPr="00000000" w14:paraId="000000DB">
      <w:pPr>
        <w:rPr>
          <w:rFonts w:ascii="Arial" w:cs="Arial" w:eastAsia="Arial" w:hAnsi="Arial"/>
          <w:color w:val="000000"/>
        </w:rPr>
      </w:pPr>
      <w:del w:author="Heather Justice" w:id="33" w:date="2024-07-09T15:41:14Z">
        <w:r w:rsidDel="00000000" w:rsidR="00000000" w:rsidRPr="00000000">
          <w:rPr/>
          <w:drawing>
            <wp:inline distB="0" distT="0" distL="0" distR="0">
              <wp:extent cx="3669030" cy="2291715"/>
              <wp:effectExtent b="12700" l="12700" r="12700" t="12700"/>
              <wp:docPr id="136" name="image134.png"/>
              <a:graphic>
                <a:graphicData uri="http://schemas.openxmlformats.org/drawingml/2006/picture">
                  <pic:pic>
                    <pic:nvPicPr>
                      <pic:cNvPr id="0" name="image134.png"/>
                      <pic:cNvPicPr preferRelativeResize="0"/>
                    </pic:nvPicPr>
                    <pic:blipFill>
                      <a:blip r:embed="rId35"/>
                      <a:srcRect b="0" l="0" r="0" t="0"/>
                      <a:stretch>
                        <a:fillRect/>
                      </a:stretch>
                    </pic:blipFill>
                    <pic:spPr>
                      <a:xfrm>
                        <a:off x="0" y="0"/>
                        <a:ext cx="3669030" cy="2291715"/>
                      </a:xfrm>
                      <a:prstGeom prst="rect"/>
                      <a:ln w="12700">
                        <a:solidFill>
                          <a:srgbClr val="000000"/>
                        </a:solidFill>
                        <a:prstDash val="solid"/>
                      </a:ln>
                    </pic:spPr>
                  </pic:pic>
                </a:graphicData>
              </a:graphic>
            </wp:inline>
          </w:drawing>
        </w:r>
      </w:del>
      <w:commentRangeEnd w:id="16"/>
      <w:r w:rsidDel="00000000" w:rsidR="00000000" w:rsidRPr="00000000">
        <w:commentReference w:id="16"/>
      </w:r>
      <w:r w:rsidDel="00000000" w:rsidR="00000000" w:rsidRPr="00000000">
        <w:br w:type="page"/>
      </w:r>
      <w:r w:rsidDel="00000000" w:rsidR="00000000" w:rsidRPr="00000000">
        <w:rPr>
          <w:rtl w:val="0"/>
        </w:rPr>
      </w:r>
    </w:p>
    <w:p w:rsidR="00000000" w:rsidDel="00000000" w:rsidP="00000000" w:rsidRDefault="00000000" w:rsidRPr="00000000" w14:paraId="000000DC">
      <w:pPr>
        <w:pStyle w:val="Heading3"/>
        <w:rPr>
          <w:del w:author="Heather Justice" w:id="34" w:date="2024-07-09T15:41:53Z"/>
          <w:rFonts w:ascii="Arial" w:cs="Arial" w:eastAsia="Arial" w:hAnsi="Arial"/>
          <w:color w:val="000000"/>
        </w:rPr>
      </w:pPr>
      <w:del w:author="Heather Justice" w:id="34" w:date="2024-07-09T15:41:53Z">
        <w:bookmarkStart w:colFirst="0" w:colLast="0" w:name="_35nkun2" w:id="14"/>
        <w:bookmarkEnd w:id="14"/>
        <w:commentRangeStart w:id="17"/>
        <w:r w:rsidDel="00000000" w:rsidR="00000000" w:rsidRPr="00000000">
          <w:rPr>
            <w:rFonts w:ascii="Arial" w:cs="Arial" w:eastAsia="Arial" w:hAnsi="Arial"/>
            <w:color w:val="000000"/>
            <w:rtl w:val="0"/>
          </w:rPr>
          <w:delText xml:space="preserve">Veteran information page 3: Date of birth</w:delText>
          <w:br w:type="textWrapping"/>
        </w:r>
      </w:del>
    </w:p>
    <w:p w:rsidR="00000000" w:rsidDel="00000000" w:rsidP="00000000" w:rsidRDefault="00000000" w:rsidRPr="00000000" w14:paraId="000000DD">
      <w:pPr>
        <w:pStyle w:val="Heading3"/>
        <w:rPr>
          <w:del w:author="Heather Justice" w:id="34" w:date="2024-07-09T15:41:53Z"/>
          <w:rFonts w:ascii="Arial" w:cs="Arial" w:eastAsia="Arial" w:hAnsi="Arial"/>
          <w:color w:val="000000"/>
        </w:rPr>
      </w:pPr>
      <w:del w:author="Heather Justice" w:id="34" w:date="2024-07-09T15:41:53Z">
        <w:bookmarkStart w:colFirst="0" w:colLast="0" w:name="_1ksv4uv" w:id="15"/>
        <w:bookmarkEnd w:id="15"/>
        <w:r w:rsidDel="00000000" w:rsidR="00000000" w:rsidRPr="00000000">
          <w:rPr>
            <w:rFonts w:ascii="Arial" w:cs="Arial" w:eastAsia="Arial" w:hAnsi="Arial"/>
            <w:color w:val="000000"/>
            <w:rtl w:val="0"/>
          </w:rPr>
          <w:delText xml:space="preserve">Users must select the month and day from the drop-downs. The year must be typed in.</w:delText>
        </w:r>
      </w:del>
    </w:p>
    <w:p w:rsidR="00000000" w:rsidDel="00000000" w:rsidP="00000000" w:rsidRDefault="00000000" w:rsidRPr="00000000" w14:paraId="000000DE">
      <w:pPr>
        <w:rPr>
          <w:del w:author="Heather Justice" w:id="34" w:date="2024-07-09T15:41:53Z"/>
          <w:rFonts w:ascii="Arial" w:cs="Arial" w:eastAsia="Arial" w:hAnsi="Arial"/>
          <w:color w:val="000000"/>
          <w:sz w:val="20"/>
          <w:szCs w:val="20"/>
        </w:rPr>
      </w:pPr>
      <w:del w:author="Heather Justice" w:id="34" w:date="2024-07-09T15:41:53Z">
        <w:r w:rsidDel="00000000" w:rsidR="00000000" w:rsidRPr="00000000">
          <w:rPr>
            <w:rtl w:val="0"/>
          </w:rPr>
        </w:r>
      </w:del>
    </w:p>
    <w:p w:rsidR="00000000" w:rsidDel="00000000" w:rsidP="00000000" w:rsidRDefault="00000000" w:rsidRPr="00000000" w14:paraId="000000DF">
      <w:pPr>
        <w:rPr>
          <w:del w:author="Heather Justice" w:id="34" w:date="2024-07-09T15:41:53Z"/>
          <w:rFonts w:ascii="Arial" w:cs="Arial" w:eastAsia="Arial" w:hAnsi="Arial"/>
          <w:color w:val="000000"/>
        </w:rPr>
      </w:pPr>
      <w:del w:author="Heather Justice" w:id="34" w:date="2024-07-09T15:41:53Z">
        <w:r w:rsidDel="00000000" w:rsidR="00000000" w:rsidRPr="00000000">
          <w:rPr/>
          <w:drawing>
            <wp:inline distB="0" distT="0" distL="0" distR="0">
              <wp:extent cx="3664585" cy="2354580"/>
              <wp:effectExtent b="12700" l="12700" r="12700" t="12700"/>
              <wp:docPr id="137" name="image135.png"/>
              <a:graphic>
                <a:graphicData uri="http://schemas.openxmlformats.org/drawingml/2006/picture">
                  <pic:pic>
                    <pic:nvPicPr>
                      <pic:cNvPr id="0" name="image135.png"/>
                      <pic:cNvPicPr preferRelativeResize="0"/>
                    </pic:nvPicPr>
                    <pic:blipFill>
                      <a:blip r:embed="rId36"/>
                      <a:srcRect b="0" l="0" r="0" t="0"/>
                      <a:stretch>
                        <a:fillRect/>
                      </a:stretch>
                    </pic:blipFill>
                    <pic:spPr>
                      <a:xfrm>
                        <a:off x="0" y="0"/>
                        <a:ext cx="3664585" cy="2354580"/>
                      </a:xfrm>
                      <a:prstGeom prst="rect"/>
                      <a:ln w="12700">
                        <a:solidFill>
                          <a:srgbClr val="000000"/>
                        </a:solidFill>
                        <a:prstDash val="solid"/>
                      </a:ln>
                    </pic:spPr>
                  </pic:pic>
                </a:graphicData>
              </a:graphic>
            </wp:inline>
          </w:drawing>
        </w:r>
        <w:r w:rsidDel="00000000" w:rsidR="00000000" w:rsidRPr="00000000">
          <w:rPr>
            <w:rtl w:val="0"/>
          </w:rPr>
        </w:r>
      </w:del>
    </w:p>
    <w:p w:rsidR="00000000" w:rsidDel="00000000" w:rsidP="00000000" w:rsidRDefault="00000000" w:rsidRPr="00000000" w14:paraId="000000E0">
      <w:pPr>
        <w:pStyle w:val="Heading3"/>
        <w:rPr>
          <w:rFonts w:ascii="Arial" w:cs="Arial" w:eastAsia="Arial" w:hAnsi="Arial"/>
          <w:color w:val="000000"/>
        </w:rPr>
      </w:pPr>
      <w:bookmarkStart w:colFirst="0" w:colLast="0" w:name="_44sinio" w:id="16"/>
      <w:bookmarkEnd w:id="16"/>
      <w:commentRangeEnd w:id="17"/>
      <w:r w:rsidDel="00000000" w:rsidR="00000000" w:rsidRPr="00000000">
        <w:commentReference w:id="17"/>
      </w:r>
      <w:r w:rsidDel="00000000" w:rsidR="00000000" w:rsidRPr="00000000">
        <w:br w:type="page"/>
      </w:r>
      <w:r w:rsidDel="00000000" w:rsidR="00000000" w:rsidRPr="00000000">
        <w:rPr>
          <w:rtl w:val="0"/>
        </w:rPr>
      </w:r>
    </w:p>
    <w:bookmarkStart w:colFirst="0" w:colLast="0" w:name="2jxsxqh" w:id="17"/>
    <w:bookmarkEnd w:id="17"/>
    <w:p w:rsidR="00000000" w:rsidDel="00000000" w:rsidP="00000000" w:rsidRDefault="00000000" w:rsidRPr="00000000" w14:paraId="000000E1">
      <w:pPr>
        <w:pStyle w:val="Heading3"/>
        <w:rPr>
          <w:rFonts w:ascii="Arial" w:cs="Arial" w:eastAsia="Arial" w:hAnsi="Arial"/>
          <w:color w:val="000000"/>
        </w:rPr>
      </w:pPr>
      <w:bookmarkStart w:colFirst="0" w:colLast="0" w:name="_z337ya" w:id="18"/>
      <w:bookmarkEnd w:id="18"/>
      <w:r w:rsidDel="00000000" w:rsidR="00000000" w:rsidRPr="00000000">
        <w:rPr>
          <w:rFonts w:ascii="Arial" w:cs="Arial" w:eastAsia="Arial" w:hAnsi="Arial"/>
          <w:color w:val="000000"/>
          <w:rtl w:val="0"/>
        </w:rPr>
        <w:t xml:space="preserve">Veteran information page 4: Place of birth</w:t>
      </w:r>
    </w:p>
    <w:p w:rsidR="00000000" w:rsidDel="00000000" w:rsidP="00000000" w:rsidRDefault="00000000" w:rsidRPr="00000000" w14:paraId="000000E2">
      <w:pPr>
        <w:rPr>
          <w:rFonts w:ascii="Arial" w:cs="Arial" w:eastAsia="Arial" w:hAnsi="Arial"/>
          <w:color w:val="000000"/>
        </w:rPr>
      </w:pPr>
      <w:r w:rsidDel="00000000" w:rsidR="00000000" w:rsidRPr="00000000">
        <w:rPr>
          <w:rtl w:val="0"/>
        </w:rPr>
      </w:r>
    </w:p>
    <w:p w:rsidR="00000000" w:rsidDel="00000000" w:rsidP="00000000" w:rsidRDefault="00000000" w:rsidRPr="00000000" w14:paraId="000000E3">
      <w:pPr>
        <w:rPr>
          <w:color w:val="000000"/>
        </w:rPr>
      </w:pPr>
      <w:r w:rsidDel="00000000" w:rsidR="00000000" w:rsidRPr="00000000">
        <w:rPr>
          <w:rFonts w:ascii="Arial" w:cs="Arial" w:eastAsia="Arial" w:hAnsi="Arial"/>
          <w:color w:val="000000"/>
          <w:rtl w:val="0"/>
        </w:rPr>
        <w:t xml:space="preserve">The user must enter the city name and select the state from the drop-down. This currently doesn’t support international locations. Note: For those born outside the U.S., they can enter the city and leave the state blank.</w:t>
      </w:r>
      <w:r w:rsidDel="00000000" w:rsidR="00000000" w:rsidRPr="00000000">
        <w:rPr>
          <w:rtl w:val="0"/>
        </w:rPr>
      </w:r>
    </w:p>
    <w:p w:rsidR="00000000" w:rsidDel="00000000" w:rsidP="00000000" w:rsidRDefault="00000000" w:rsidRPr="00000000" w14:paraId="000000E4">
      <w:pPr>
        <w:rPr>
          <w:rFonts w:ascii="Arial" w:cs="Arial" w:eastAsia="Arial" w:hAnsi="Arial"/>
          <w:color w:val="000000"/>
        </w:rPr>
      </w:pPr>
      <w:r w:rsidDel="00000000" w:rsidR="00000000" w:rsidRPr="00000000">
        <w:rPr>
          <w:rtl w:val="0"/>
        </w:rPr>
      </w:r>
    </w:p>
    <w:p w:rsidR="00000000" w:rsidDel="00000000" w:rsidP="00000000" w:rsidRDefault="00000000" w:rsidRPr="00000000" w14:paraId="000000E5">
      <w:pPr>
        <w:rPr>
          <w:ins w:author="Heather Justice" w:id="36" w:date="2024-07-09T15:42:44Z"/>
        </w:rPr>
      </w:pPr>
      <w:del w:author="Heather Justice" w:id="35" w:date="2024-07-09T15:42:43Z">
        <w:r w:rsidDel="00000000" w:rsidR="00000000" w:rsidRPr="00000000">
          <w:rPr/>
          <w:drawing>
            <wp:inline distB="0" distT="0" distL="0" distR="0">
              <wp:extent cx="3808730" cy="3126740"/>
              <wp:effectExtent b="12700" l="12700" r="12700" t="12700"/>
              <wp:docPr id="98" name="image91.png"/>
              <a:graphic>
                <a:graphicData uri="http://schemas.openxmlformats.org/drawingml/2006/picture">
                  <pic:pic>
                    <pic:nvPicPr>
                      <pic:cNvPr id="0" name="image91.png"/>
                      <pic:cNvPicPr preferRelativeResize="0"/>
                    </pic:nvPicPr>
                    <pic:blipFill>
                      <a:blip r:embed="rId37"/>
                      <a:srcRect b="0" l="0" r="0" t="0"/>
                      <a:stretch>
                        <a:fillRect/>
                      </a:stretch>
                    </pic:blipFill>
                    <pic:spPr>
                      <a:xfrm>
                        <a:off x="0" y="0"/>
                        <a:ext cx="3808730" cy="3126740"/>
                      </a:xfrm>
                      <a:prstGeom prst="rect"/>
                      <a:ln w="12700">
                        <a:solidFill>
                          <a:srgbClr val="000000"/>
                        </a:solidFill>
                        <a:prstDash val="solid"/>
                      </a:ln>
                    </pic:spPr>
                  </pic:pic>
                </a:graphicData>
              </a:graphic>
            </wp:inline>
          </w:drawing>
        </w:r>
      </w:del>
      <w:ins w:author="Heather Justice" w:id="36" w:date="2024-07-09T15:42:44Z">
        <w:commentRangeStart w:id="18"/>
        <w:r w:rsidDel="00000000" w:rsidR="00000000" w:rsidRPr="00000000">
          <w:rPr>
            <w:rtl w:val="0"/>
          </w:rPr>
        </w:r>
      </w:ins>
    </w:p>
    <w:p w:rsidR="00000000" w:rsidDel="00000000" w:rsidP="00000000" w:rsidRDefault="00000000" w:rsidRPr="00000000" w14:paraId="000000E6">
      <w:pPr>
        <w:rPr>
          <w:ins w:author="Heather Justice" w:id="36" w:date="2024-07-09T15:42:44Z"/>
        </w:rPr>
      </w:pPr>
      <w:ins w:author="Heather Justice" w:id="36" w:date="2024-07-09T15:42:44Z">
        <w:r w:rsidDel="00000000" w:rsidR="00000000" w:rsidRPr="00000000">
          <w:rPr>
            <w:rtl w:val="0"/>
          </w:rPr>
        </w:r>
      </w:ins>
    </w:p>
    <w:p w:rsidR="00000000" w:rsidDel="00000000" w:rsidP="00000000" w:rsidRDefault="00000000" w:rsidRPr="00000000" w14:paraId="000000E7">
      <w:pPr>
        <w:rPr>
          <w:rPrChange w:author="Heather Justice" w:id="37" w:date="2024-07-09T15:42:44Z">
            <w:rPr>
              <w:rFonts w:ascii="Arial" w:cs="Arial" w:eastAsia="Arial" w:hAnsi="Arial"/>
              <w:color w:val="000000"/>
            </w:rPr>
          </w:rPrChange>
        </w:rPr>
      </w:pPr>
      <w:ins w:author="Heather Justice" w:id="36" w:date="2024-07-09T15:42:44Z">
        <w:r w:rsidDel="00000000" w:rsidR="00000000" w:rsidRPr="00000000">
          <w:rPr/>
          <w:drawing>
            <wp:inline distB="114300" distT="114300" distL="114300" distR="114300">
              <wp:extent cx="4819650" cy="4714875"/>
              <wp:effectExtent b="0" l="0" r="0" t="0"/>
              <wp:docPr id="42" name="image43.png"/>
              <a:graphic>
                <a:graphicData uri="http://schemas.openxmlformats.org/drawingml/2006/picture">
                  <pic:pic>
                    <pic:nvPicPr>
                      <pic:cNvPr id="0" name="image43.png"/>
                      <pic:cNvPicPr preferRelativeResize="0"/>
                    </pic:nvPicPr>
                    <pic:blipFill>
                      <a:blip r:embed="rId38"/>
                      <a:srcRect b="0" l="0" r="0" t="0"/>
                      <a:stretch>
                        <a:fillRect/>
                      </a:stretch>
                    </pic:blipFill>
                    <pic:spPr>
                      <a:xfrm>
                        <a:off x="0" y="0"/>
                        <a:ext cx="4819650" cy="4714875"/>
                      </a:xfrm>
                      <a:prstGeom prst="rect"/>
                      <a:ln/>
                    </pic:spPr>
                  </pic:pic>
                </a:graphicData>
              </a:graphic>
            </wp:inline>
          </w:drawing>
        </w:r>
      </w:ins>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0E8">
      <w:pPr>
        <w:pStyle w:val="Heading3"/>
        <w:rPr>
          <w:rFonts w:ascii="Arial" w:cs="Arial" w:eastAsia="Arial" w:hAnsi="Arial"/>
          <w:color w:val="000000"/>
        </w:rPr>
      </w:pPr>
      <w:bookmarkStart w:colFirst="0" w:colLast="0" w:name="_3j2qqm3" w:id="19"/>
      <w:bookmarkEnd w:id="19"/>
      <w:r w:rsidDel="00000000" w:rsidR="00000000" w:rsidRPr="00000000">
        <w:br w:type="page"/>
      </w:r>
      <w:r w:rsidDel="00000000" w:rsidR="00000000" w:rsidRPr="00000000">
        <w:rPr>
          <w:rtl w:val="0"/>
        </w:rPr>
      </w:r>
    </w:p>
    <w:bookmarkStart w:colFirst="0" w:colLast="0" w:name="1y810tw" w:id="20"/>
    <w:bookmarkEnd w:id="20"/>
    <w:p w:rsidR="00000000" w:rsidDel="00000000" w:rsidP="00000000" w:rsidRDefault="00000000" w:rsidRPr="00000000" w14:paraId="000000E9">
      <w:pPr>
        <w:pStyle w:val="Heading3"/>
        <w:rPr>
          <w:rFonts w:ascii="Arial" w:cs="Arial" w:eastAsia="Arial" w:hAnsi="Arial"/>
          <w:color w:val="000000"/>
        </w:rPr>
      </w:pPr>
      <w:bookmarkStart w:colFirst="0" w:colLast="0" w:name="_4i7ojhp" w:id="21"/>
      <w:bookmarkEnd w:id="21"/>
      <w:r w:rsidDel="00000000" w:rsidR="00000000" w:rsidRPr="00000000">
        <w:rPr>
          <w:rFonts w:ascii="Arial" w:cs="Arial" w:eastAsia="Arial" w:hAnsi="Arial"/>
          <w:color w:val="000000"/>
          <w:rtl w:val="0"/>
        </w:rPr>
        <w:t xml:space="preserve">Veteran information page 5: Mother’s surname at birth</w:t>
      </w:r>
    </w:p>
    <w:p w:rsidR="00000000" w:rsidDel="00000000" w:rsidP="00000000" w:rsidRDefault="00000000" w:rsidRPr="00000000" w14:paraId="000000EA">
      <w:pPr>
        <w:rPr>
          <w:rFonts w:ascii="Arial" w:cs="Arial" w:eastAsia="Arial" w:hAnsi="Arial"/>
          <w:color w:val="000000"/>
        </w:rPr>
      </w:pPr>
      <w:r w:rsidDel="00000000" w:rsidR="00000000" w:rsidRPr="00000000">
        <w:rPr>
          <w:rtl w:val="0"/>
        </w:rPr>
      </w:r>
    </w:p>
    <w:p w:rsidR="00000000" w:rsidDel="00000000" w:rsidP="00000000" w:rsidRDefault="00000000" w:rsidRPr="00000000" w14:paraId="000000EB">
      <w:pPr>
        <w:rPr>
          <w:ins w:author="Heather Justice" w:id="38" w:date="2024-07-09T15:43:13Z"/>
        </w:rPr>
      </w:pPr>
      <w:del w:author="Heather Justice" w:id="38" w:date="2024-07-09T15:43:13Z">
        <w:commentRangeStart w:id="19"/>
        <w:r w:rsidDel="00000000" w:rsidR="00000000" w:rsidRPr="00000000">
          <w:rPr/>
          <w:drawing>
            <wp:inline distB="0" distT="0" distL="0" distR="0">
              <wp:extent cx="4287520" cy="1931670"/>
              <wp:effectExtent b="12700" l="12700" r="12700" t="12700"/>
              <wp:docPr id="100" name="image104.png"/>
              <a:graphic>
                <a:graphicData uri="http://schemas.openxmlformats.org/drawingml/2006/picture">
                  <pic:pic>
                    <pic:nvPicPr>
                      <pic:cNvPr id="0" name="image104.png"/>
                      <pic:cNvPicPr preferRelativeResize="0"/>
                    </pic:nvPicPr>
                    <pic:blipFill>
                      <a:blip r:embed="rId39"/>
                      <a:srcRect b="0" l="0" r="0" t="0"/>
                      <a:stretch>
                        <a:fillRect/>
                      </a:stretch>
                    </pic:blipFill>
                    <pic:spPr>
                      <a:xfrm>
                        <a:off x="0" y="0"/>
                        <a:ext cx="4287520" cy="1931670"/>
                      </a:xfrm>
                      <a:prstGeom prst="rect"/>
                      <a:ln w="12700">
                        <a:solidFill>
                          <a:srgbClr val="000000"/>
                        </a:solidFill>
                        <a:prstDash val="solid"/>
                      </a:ln>
                    </pic:spPr>
                  </pic:pic>
                </a:graphicData>
              </a:graphic>
            </wp:inline>
          </w:drawing>
        </w:r>
      </w:del>
      <w:ins w:author="Heather Justice" w:id="38" w:date="2024-07-09T15:43:13Z">
        <w:commentRangeEnd w:id="19"/>
        <w:r w:rsidDel="00000000" w:rsidR="00000000" w:rsidRPr="00000000">
          <w:commentReference w:id="19"/>
        </w:r>
        <w:r w:rsidDel="00000000" w:rsidR="00000000" w:rsidRPr="00000000">
          <w:rPr>
            <w:rtl w:val="0"/>
          </w:rPr>
        </w:r>
      </w:ins>
    </w:p>
    <w:p w:rsidR="00000000" w:rsidDel="00000000" w:rsidP="00000000" w:rsidRDefault="00000000" w:rsidRPr="00000000" w14:paraId="000000EC">
      <w:pPr>
        <w:rPr>
          <w:ins w:author="Heather Justice" w:id="38" w:date="2024-07-09T15:43:13Z"/>
        </w:rPr>
      </w:pPr>
      <w:ins w:author="Heather Justice" w:id="38" w:date="2024-07-09T15:43:13Z">
        <w:r w:rsidDel="00000000" w:rsidR="00000000" w:rsidRPr="00000000">
          <w:rPr>
            <w:rtl w:val="0"/>
          </w:rPr>
        </w:r>
      </w:ins>
    </w:p>
    <w:p w:rsidR="00000000" w:rsidDel="00000000" w:rsidP="00000000" w:rsidRDefault="00000000" w:rsidRPr="00000000" w14:paraId="000000ED">
      <w:pPr>
        <w:rPr>
          <w:rPrChange w:author="Heather Justice" w:id="39" w:date="2024-07-09T15:43:13Z">
            <w:rPr>
              <w:rFonts w:ascii="Arial" w:cs="Arial" w:eastAsia="Arial" w:hAnsi="Arial"/>
              <w:color w:val="000000"/>
            </w:rPr>
          </w:rPrChange>
        </w:rPr>
      </w:pPr>
      <w:ins w:author="Heather Justice" w:id="38" w:date="2024-07-09T15:43:13Z">
        <w:r w:rsidDel="00000000" w:rsidR="00000000" w:rsidRPr="00000000">
          <w:rPr/>
          <w:drawing>
            <wp:inline distB="114300" distT="114300" distL="114300" distR="114300">
              <wp:extent cx="4762500" cy="2152650"/>
              <wp:effectExtent b="0" l="0" r="0" t="0"/>
              <wp:docPr id="79" name="image79.png"/>
              <a:graphic>
                <a:graphicData uri="http://schemas.openxmlformats.org/drawingml/2006/picture">
                  <pic:pic>
                    <pic:nvPicPr>
                      <pic:cNvPr id="0" name="image79.png"/>
                      <pic:cNvPicPr preferRelativeResize="0"/>
                    </pic:nvPicPr>
                    <pic:blipFill>
                      <a:blip r:embed="rId40"/>
                      <a:srcRect b="0" l="0" r="0" t="0"/>
                      <a:stretch>
                        <a:fillRect/>
                      </a:stretch>
                    </pic:blipFill>
                    <pic:spPr>
                      <a:xfrm>
                        <a:off x="0" y="0"/>
                        <a:ext cx="4762500" cy="2152650"/>
                      </a:xfrm>
                      <a:prstGeom prst="rect"/>
                      <a:ln/>
                    </pic:spPr>
                  </pic:pic>
                </a:graphicData>
              </a:graphic>
            </wp:inline>
          </w:drawing>
        </w:r>
      </w:ins>
      <w:r w:rsidDel="00000000" w:rsidR="00000000" w:rsidRPr="00000000">
        <w:rPr>
          <w:rtl w:val="0"/>
        </w:rPr>
      </w:r>
    </w:p>
    <w:p w:rsidR="00000000" w:rsidDel="00000000" w:rsidP="00000000" w:rsidRDefault="00000000" w:rsidRPr="00000000" w14:paraId="000000EE">
      <w:pPr>
        <w:rPr>
          <w:rFonts w:ascii="Arial" w:cs="Arial" w:eastAsia="Arial" w:hAnsi="Arial"/>
          <w:color w:val="000000"/>
        </w:rPr>
      </w:pPr>
      <w:bookmarkStart w:colFirst="0" w:colLast="0" w:name="_2xcytpi" w:id="22"/>
      <w:bookmarkEnd w:id="22"/>
      <w:r w:rsidDel="00000000" w:rsidR="00000000" w:rsidRPr="00000000">
        <w:rPr>
          <w:rtl w:val="0"/>
        </w:rPr>
      </w:r>
    </w:p>
    <w:bookmarkStart w:colFirst="0" w:colLast="0" w:name="1ci93xb" w:id="23"/>
    <w:bookmarkEnd w:id="23"/>
    <w:p w:rsidR="00000000" w:rsidDel="00000000" w:rsidP="00000000" w:rsidRDefault="00000000" w:rsidRPr="00000000" w14:paraId="000000EF">
      <w:pPr>
        <w:pStyle w:val="Heading3"/>
        <w:rPr>
          <w:rFonts w:ascii="Arial" w:cs="Arial" w:eastAsia="Arial" w:hAnsi="Arial"/>
          <w:color w:val="000000"/>
        </w:rPr>
      </w:pPr>
      <w:r w:rsidDel="00000000" w:rsidR="00000000" w:rsidRPr="00000000">
        <w:rPr>
          <w:rFonts w:ascii="Arial" w:cs="Arial" w:eastAsia="Arial" w:hAnsi="Arial"/>
          <w:color w:val="000000"/>
          <w:rtl w:val="0"/>
        </w:rPr>
        <w:t xml:space="preserve">Veteran information page 6: Birth sex</w:t>
      </w:r>
    </w:p>
    <w:p w:rsidR="00000000" w:rsidDel="00000000" w:rsidP="00000000" w:rsidRDefault="00000000" w:rsidRPr="00000000" w14:paraId="000000F0">
      <w:pPr>
        <w:rPr>
          <w:rFonts w:ascii="Arial" w:cs="Arial" w:eastAsia="Arial" w:hAnsi="Arial"/>
          <w:color w:val="000000"/>
        </w:rPr>
      </w:pPr>
      <w:r w:rsidDel="00000000" w:rsidR="00000000" w:rsidRPr="00000000">
        <w:rPr>
          <w:rtl w:val="0"/>
        </w:rPr>
      </w:r>
    </w:p>
    <w:p w:rsidR="00000000" w:rsidDel="00000000" w:rsidP="00000000" w:rsidRDefault="00000000" w:rsidRPr="00000000" w14:paraId="000000F1">
      <w:pPr>
        <w:rPr>
          <w:ins w:author="Heather Justice" w:id="41" w:date="2024-07-09T15:43:46Z"/>
        </w:rPr>
      </w:pPr>
      <w:del w:author="Heather Justice" w:id="40" w:date="2024-07-09T15:43:45Z">
        <w:r w:rsidDel="00000000" w:rsidR="00000000" w:rsidRPr="00000000">
          <w:rPr/>
          <w:drawing>
            <wp:inline distB="0" distT="0" distL="0" distR="0">
              <wp:extent cx="3333750" cy="2760345"/>
              <wp:effectExtent b="0" l="0" r="0" t="0"/>
              <wp:docPr id="101" name="image97.png"/>
              <a:graphic>
                <a:graphicData uri="http://schemas.openxmlformats.org/drawingml/2006/picture">
                  <pic:pic>
                    <pic:nvPicPr>
                      <pic:cNvPr id="0" name="image97.png"/>
                      <pic:cNvPicPr preferRelativeResize="0"/>
                    </pic:nvPicPr>
                    <pic:blipFill>
                      <a:blip r:embed="rId41"/>
                      <a:srcRect b="0" l="0" r="0" t="0"/>
                      <a:stretch>
                        <a:fillRect/>
                      </a:stretch>
                    </pic:blipFill>
                    <pic:spPr>
                      <a:xfrm>
                        <a:off x="0" y="0"/>
                        <a:ext cx="3333750" cy="2760345"/>
                      </a:xfrm>
                      <a:prstGeom prst="rect"/>
                      <a:ln/>
                    </pic:spPr>
                  </pic:pic>
                </a:graphicData>
              </a:graphic>
            </wp:inline>
          </w:drawing>
        </w:r>
      </w:del>
      <w:ins w:author="Heather Justice" w:id="41" w:date="2024-07-09T15:43:46Z">
        <w:commentRangeStart w:id="20"/>
        <w:r w:rsidDel="00000000" w:rsidR="00000000" w:rsidRPr="00000000">
          <w:rPr>
            <w:rtl w:val="0"/>
          </w:rPr>
        </w:r>
      </w:ins>
    </w:p>
    <w:p w:rsidR="00000000" w:rsidDel="00000000" w:rsidP="00000000" w:rsidRDefault="00000000" w:rsidRPr="00000000" w14:paraId="000000F2">
      <w:pPr>
        <w:rPr>
          <w:ins w:author="Heather Justice" w:id="41" w:date="2024-07-09T15:43:46Z"/>
        </w:rPr>
      </w:pPr>
      <w:ins w:author="Heather Justice" w:id="41" w:date="2024-07-09T15:43:46Z">
        <w:r w:rsidDel="00000000" w:rsidR="00000000" w:rsidRPr="00000000">
          <w:rPr>
            <w:rtl w:val="0"/>
          </w:rPr>
        </w:r>
      </w:ins>
    </w:p>
    <w:p w:rsidR="00000000" w:rsidDel="00000000" w:rsidP="00000000" w:rsidRDefault="00000000" w:rsidRPr="00000000" w14:paraId="000000F3">
      <w:pPr>
        <w:rPr>
          <w:rPrChange w:author="Heather Justice" w:id="42" w:date="2024-07-09T15:43:46Z">
            <w:rPr>
              <w:rFonts w:ascii="Arial" w:cs="Arial" w:eastAsia="Arial" w:hAnsi="Arial"/>
              <w:color w:val="000000"/>
            </w:rPr>
          </w:rPrChange>
        </w:rPr>
      </w:pPr>
      <w:ins w:author="Heather Justice" w:id="41" w:date="2024-07-09T15:43:46Z">
        <w:r w:rsidDel="00000000" w:rsidR="00000000" w:rsidRPr="00000000">
          <w:rPr/>
          <w:drawing>
            <wp:inline distB="114300" distT="114300" distL="114300" distR="114300">
              <wp:extent cx="3914775" cy="2447925"/>
              <wp:effectExtent b="0" l="0" r="0" t="0"/>
              <wp:docPr id="76" name="image71.png"/>
              <a:graphic>
                <a:graphicData uri="http://schemas.openxmlformats.org/drawingml/2006/picture">
                  <pic:pic>
                    <pic:nvPicPr>
                      <pic:cNvPr id="0" name="image71.png"/>
                      <pic:cNvPicPr preferRelativeResize="0"/>
                    </pic:nvPicPr>
                    <pic:blipFill>
                      <a:blip r:embed="rId42"/>
                      <a:srcRect b="0" l="0" r="0" t="0"/>
                      <a:stretch>
                        <a:fillRect/>
                      </a:stretch>
                    </pic:blipFill>
                    <pic:spPr>
                      <a:xfrm>
                        <a:off x="0" y="0"/>
                        <a:ext cx="3914775" cy="2447925"/>
                      </a:xfrm>
                      <a:prstGeom prst="rect"/>
                      <a:ln/>
                    </pic:spPr>
                  </pic:pic>
                </a:graphicData>
              </a:graphic>
            </wp:inline>
          </w:drawing>
        </w:r>
      </w:ins>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0F4">
      <w:pPr>
        <w:pStyle w:val="Heading3"/>
        <w:rPr>
          <w:rFonts w:ascii="Arial" w:cs="Arial" w:eastAsia="Arial" w:hAnsi="Arial"/>
          <w:color w:val="000000"/>
        </w:rPr>
      </w:pPr>
      <w:bookmarkStart w:colFirst="0" w:colLast="0" w:name="_3whwml4" w:id="24"/>
      <w:bookmarkEnd w:id="24"/>
      <w:r w:rsidDel="00000000" w:rsidR="00000000" w:rsidRPr="00000000">
        <w:br w:type="page"/>
      </w:r>
      <w:r w:rsidDel="00000000" w:rsidR="00000000" w:rsidRPr="00000000">
        <w:rPr>
          <w:rtl w:val="0"/>
        </w:rPr>
      </w:r>
    </w:p>
    <w:bookmarkStart w:colFirst="0" w:colLast="0" w:name="2bn6wsx" w:id="25"/>
    <w:bookmarkEnd w:id="25"/>
    <w:p w:rsidR="00000000" w:rsidDel="00000000" w:rsidP="00000000" w:rsidRDefault="00000000" w:rsidRPr="00000000" w14:paraId="000000F5">
      <w:pPr>
        <w:pStyle w:val="Heading3"/>
        <w:rPr>
          <w:rFonts w:ascii="Arial" w:cs="Arial" w:eastAsia="Arial" w:hAnsi="Arial"/>
          <w:color w:val="000000"/>
        </w:rPr>
      </w:pPr>
      <w:bookmarkStart w:colFirst="0" w:colLast="0" w:name="_qsh70q" w:id="26"/>
      <w:bookmarkEnd w:id="26"/>
      <w:r w:rsidDel="00000000" w:rsidR="00000000" w:rsidRPr="00000000">
        <w:rPr>
          <w:rFonts w:ascii="Arial" w:cs="Arial" w:eastAsia="Arial" w:hAnsi="Arial"/>
          <w:color w:val="000000"/>
          <w:rtl w:val="0"/>
        </w:rPr>
        <w:t xml:space="preserve">Veteran information page 7: Race, ethnicity or origin</w:t>
      </w:r>
    </w:p>
    <w:p w:rsidR="00000000" w:rsidDel="00000000" w:rsidP="00000000" w:rsidRDefault="00000000" w:rsidRPr="00000000" w14:paraId="000000F6">
      <w:pPr>
        <w:rPr>
          <w:rFonts w:ascii="Arial" w:cs="Arial" w:eastAsia="Arial" w:hAnsi="Arial"/>
          <w:color w:val="000000"/>
        </w:rPr>
      </w:pPr>
      <w:r w:rsidDel="00000000" w:rsidR="00000000" w:rsidRPr="00000000">
        <w:rPr>
          <w:rtl w:val="0"/>
        </w:rPr>
      </w:r>
    </w:p>
    <w:p w:rsidR="00000000" w:rsidDel="00000000" w:rsidP="00000000" w:rsidRDefault="00000000" w:rsidRPr="00000000" w14:paraId="000000F7">
      <w:pPr>
        <w:rPr>
          <w:rFonts w:ascii="Arial" w:cs="Arial" w:eastAsia="Arial" w:hAnsi="Arial"/>
          <w:color w:val="000000"/>
        </w:rPr>
      </w:pPr>
      <w:r w:rsidDel="00000000" w:rsidR="00000000" w:rsidRPr="00000000">
        <w:rPr>
          <w:rFonts w:ascii="Arial" w:cs="Arial" w:eastAsia="Arial" w:hAnsi="Arial"/>
          <w:color w:val="000000"/>
          <w:rtl w:val="0"/>
        </w:rPr>
        <w:t xml:space="preserve">The user may select one or more options. This is optional.</w:t>
      </w:r>
    </w:p>
    <w:p w:rsidR="00000000" w:rsidDel="00000000" w:rsidP="00000000" w:rsidRDefault="00000000" w:rsidRPr="00000000" w14:paraId="000000F8">
      <w:pPr>
        <w:rPr>
          <w:rFonts w:ascii="Arial" w:cs="Arial" w:eastAsia="Arial" w:hAnsi="Arial"/>
          <w:color w:val="000000"/>
        </w:rPr>
      </w:pPr>
      <w:r w:rsidDel="00000000" w:rsidR="00000000" w:rsidRPr="00000000">
        <w:rPr>
          <w:rtl w:val="0"/>
        </w:rPr>
      </w:r>
    </w:p>
    <w:p w:rsidR="00000000" w:rsidDel="00000000" w:rsidP="00000000" w:rsidRDefault="00000000" w:rsidRPr="00000000" w14:paraId="000000F9">
      <w:pPr>
        <w:rPr>
          <w:ins w:author="Heather Justice" w:id="44" w:date="2024-07-09T15:44:38Z"/>
        </w:rPr>
      </w:pPr>
      <w:del w:author="Heather Justice" w:id="43" w:date="2024-07-09T15:44:37Z">
        <w:r w:rsidDel="00000000" w:rsidR="00000000" w:rsidRPr="00000000">
          <w:rPr/>
          <w:drawing>
            <wp:inline distB="0" distT="0" distL="0" distR="0">
              <wp:extent cx="4012565" cy="4968875"/>
              <wp:effectExtent b="12700" l="12700" r="12700" t="12700"/>
              <wp:docPr id="103" name="image100.png"/>
              <a:graphic>
                <a:graphicData uri="http://schemas.openxmlformats.org/drawingml/2006/picture">
                  <pic:pic>
                    <pic:nvPicPr>
                      <pic:cNvPr id="0" name="image100.png"/>
                      <pic:cNvPicPr preferRelativeResize="0"/>
                    </pic:nvPicPr>
                    <pic:blipFill>
                      <a:blip r:embed="rId43"/>
                      <a:srcRect b="0" l="0" r="0" t="0"/>
                      <a:stretch>
                        <a:fillRect/>
                      </a:stretch>
                    </pic:blipFill>
                    <pic:spPr>
                      <a:xfrm>
                        <a:off x="0" y="0"/>
                        <a:ext cx="4012565" cy="4968875"/>
                      </a:xfrm>
                      <a:prstGeom prst="rect"/>
                      <a:ln w="12700">
                        <a:solidFill>
                          <a:srgbClr val="000000"/>
                        </a:solidFill>
                        <a:prstDash val="solid"/>
                      </a:ln>
                    </pic:spPr>
                  </pic:pic>
                </a:graphicData>
              </a:graphic>
            </wp:inline>
          </w:drawing>
        </w:r>
      </w:del>
      <w:ins w:author="Heather Justice" w:id="44" w:date="2024-07-09T15:44:38Z">
        <w:commentRangeStart w:id="21"/>
        <w:r w:rsidDel="00000000" w:rsidR="00000000" w:rsidRPr="00000000">
          <w:rPr>
            <w:rtl w:val="0"/>
          </w:rPr>
        </w:r>
      </w:ins>
    </w:p>
    <w:p w:rsidR="00000000" w:rsidDel="00000000" w:rsidP="00000000" w:rsidRDefault="00000000" w:rsidRPr="00000000" w14:paraId="000000FA">
      <w:pPr>
        <w:rPr>
          <w:ins w:author="Heather Justice" w:id="44" w:date="2024-07-09T15:44:38Z"/>
        </w:rPr>
      </w:pPr>
      <w:ins w:author="Heather Justice" w:id="44" w:date="2024-07-09T15:44:38Z">
        <w:r w:rsidDel="00000000" w:rsidR="00000000" w:rsidRPr="00000000">
          <w:rPr>
            <w:rtl w:val="0"/>
          </w:rPr>
        </w:r>
      </w:ins>
    </w:p>
    <w:p w:rsidR="00000000" w:rsidDel="00000000" w:rsidP="00000000" w:rsidRDefault="00000000" w:rsidRPr="00000000" w14:paraId="000000FB">
      <w:pPr>
        <w:rPr>
          <w:rPrChange w:author="Heather Justice" w:id="45" w:date="2024-07-09T15:44:38Z">
            <w:rPr>
              <w:rFonts w:ascii="Arial" w:cs="Arial" w:eastAsia="Arial" w:hAnsi="Arial"/>
              <w:color w:val="000000"/>
            </w:rPr>
          </w:rPrChange>
        </w:rPr>
      </w:pPr>
      <w:ins w:author="Heather Justice" w:id="44" w:date="2024-07-09T15:44:38Z">
        <w:r w:rsidDel="00000000" w:rsidR="00000000" w:rsidRPr="00000000">
          <w:rPr/>
          <w:drawing>
            <wp:inline distB="114300" distT="114300" distL="114300" distR="114300">
              <wp:extent cx="4029075" cy="5724525"/>
              <wp:effectExtent b="0" l="0" r="0" t="0"/>
              <wp:docPr id="95" name="image94.png"/>
              <a:graphic>
                <a:graphicData uri="http://schemas.openxmlformats.org/drawingml/2006/picture">
                  <pic:pic>
                    <pic:nvPicPr>
                      <pic:cNvPr id="0" name="image94.png"/>
                      <pic:cNvPicPr preferRelativeResize="0"/>
                    </pic:nvPicPr>
                    <pic:blipFill>
                      <a:blip r:embed="rId44"/>
                      <a:srcRect b="0" l="0" r="0" t="0"/>
                      <a:stretch>
                        <a:fillRect/>
                      </a:stretch>
                    </pic:blipFill>
                    <pic:spPr>
                      <a:xfrm>
                        <a:off x="0" y="0"/>
                        <a:ext cx="4029075" cy="5724525"/>
                      </a:xfrm>
                      <a:prstGeom prst="rect"/>
                      <a:ln/>
                    </pic:spPr>
                  </pic:pic>
                </a:graphicData>
              </a:graphic>
            </wp:inline>
          </w:drawing>
        </w:r>
      </w:ins>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0FC">
      <w:pPr>
        <w:pStyle w:val="Heading3"/>
        <w:rPr>
          <w:rFonts w:ascii="Arial" w:cs="Arial" w:eastAsia="Arial" w:hAnsi="Arial"/>
          <w:color w:val="000000"/>
        </w:rPr>
      </w:pPr>
      <w:bookmarkStart w:colFirst="0" w:colLast="0" w:name="_3as4poj" w:id="27"/>
      <w:bookmarkEnd w:id="27"/>
      <w:r w:rsidDel="00000000" w:rsidR="00000000" w:rsidRPr="00000000">
        <w:br w:type="page"/>
      </w:r>
      <w:r w:rsidDel="00000000" w:rsidR="00000000" w:rsidRPr="00000000">
        <w:rPr>
          <w:rtl w:val="0"/>
        </w:rPr>
      </w:r>
    </w:p>
    <w:bookmarkStart w:colFirst="0" w:colLast="0" w:name="1pxezwc" w:id="28"/>
    <w:bookmarkEnd w:id="28"/>
    <w:p w:rsidR="00000000" w:rsidDel="00000000" w:rsidP="00000000" w:rsidRDefault="00000000" w:rsidRPr="00000000" w14:paraId="000000FD">
      <w:pPr>
        <w:pStyle w:val="Heading3"/>
        <w:rPr>
          <w:rFonts w:ascii="Arial" w:cs="Arial" w:eastAsia="Arial" w:hAnsi="Arial"/>
          <w:color w:val="000000"/>
        </w:rPr>
      </w:pPr>
      <w:bookmarkStart w:colFirst="0" w:colLast="0" w:name="_49x2ik5" w:id="29"/>
      <w:bookmarkEnd w:id="29"/>
      <w:r w:rsidDel="00000000" w:rsidR="00000000" w:rsidRPr="00000000">
        <w:rPr>
          <w:rFonts w:ascii="Arial" w:cs="Arial" w:eastAsia="Arial" w:hAnsi="Arial"/>
          <w:color w:val="000000"/>
          <w:rtl w:val="0"/>
        </w:rPr>
        <w:t xml:space="preserve">Veteran information page 8: Mailing address</w:t>
      </w:r>
    </w:p>
    <w:p w:rsidR="00000000" w:rsidDel="00000000" w:rsidP="00000000" w:rsidRDefault="00000000" w:rsidRPr="00000000" w14:paraId="000000FE">
      <w:pPr>
        <w:rPr>
          <w:rFonts w:ascii="Arial" w:cs="Arial" w:eastAsia="Arial" w:hAnsi="Arial"/>
          <w:color w:val="000000"/>
        </w:rPr>
      </w:pPr>
      <w:r w:rsidDel="00000000" w:rsidR="00000000" w:rsidRPr="00000000">
        <w:rPr>
          <w:rtl w:val="0"/>
        </w:rPr>
      </w:r>
    </w:p>
    <w:p w:rsidR="00000000" w:rsidDel="00000000" w:rsidP="00000000" w:rsidRDefault="00000000" w:rsidRPr="00000000" w14:paraId="000000FF">
      <w:pPr>
        <w:rPr>
          <w:ins w:author="Heather Justice" w:id="47" w:date="2024-07-09T15:45:41Z"/>
        </w:rPr>
      </w:pPr>
      <w:del w:author="Heather Justice" w:id="46" w:date="2024-07-09T15:45:40Z">
        <w:r w:rsidDel="00000000" w:rsidR="00000000" w:rsidRPr="00000000">
          <w:rPr/>
          <w:drawing>
            <wp:inline distB="0" distT="0" distL="0" distR="0">
              <wp:extent cx="3418840" cy="7076440"/>
              <wp:effectExtent b="12700" l="12700" r="12700" t="12700"/>
              <wp:docPr id="104" name="image103.png"/>
              <a:graphic>
                <a:graphicData uri="http://schemas.openxmlformats.org/drawingml/2006/picture">
                  <pic:pic>
                    <pic:nvPicPr>
                      <pic:cNvPr id="0" name="image103.png"/>
                      <pic:cNvPicPr preferRelativeResize="0"/>
                    </pic:nvPicPr>
                    <pic:blipFill>
                      <a:blip r:embed="rId45"/>
                      <a:srcRect b="0" l="0" r="0" t="0"/>
                      <a:stretch>
                        <a:fillRect/>
                      </a:stretch>
                    </pic:blipFill>
                    <pic:spPr>
                      <a:xfrm>
                        <a:off x="0" y="0"/>
                        <a:ext cx="3418840" cy="7076440"/>
                      </a:xfrm>
                      <a:prstGeom prst="rect"/>
                      <a:ln w="12700">
                        <a:solidFill>
                          <a:srgbClr val="000000"/>
                        </a:solidFill>
                        <a:prstDash val="solid"/>
                      </a:ln>
                    </pic:spPr>
                  </pic:pic>
                </a:graphicData>
              </a:graphic>
            </wp:inline>
          </w:drawing>
        </w:r>
      </w:del>
      <w:ins w:author="Heather Justice" w:id="47" w:date="2024-07-09T15:45:41Z">
        <w:commentRangeStart w:id="22"/>
        <w:r w:rsidDel="00000000" w:rsidR="00000000" w:rsidRPr="00000000">
          <w:rPr>
            <w:rtl w:val="0"/>
          </w:rPr>
        </w:r>
      </w:ins>
    </w:p>
    <w:p w:rsidR="00000000" w:rsidDel="00000000" w:rsidP="00000000" w:rsidRDefault="00000000" w:rsidRPr="00000000" w14:paraId="00000100">
      <w:pPr>
        <w:rPr>
          <w:ins w:author="Heather Justice" w:id="47" w:date="2024-07-09T15:45:41Z"/>
        </w:rPr>
      </w:pPr>
      <w:ins w:author="Heather Justice" w:id="47" w:date="2024-07-09T15:45:41Z">
        <w:r w:rsidDel="00000000" w:rsidR="00000000" w:rsidRPr="00000000">
          <w:rPr>
            <w:rtl w:val="0"/>
          </w:rPr>
        </w:r>
      </w:ins>
    </w:p>
    <w:p w:rsidR="00000000" w:rsidDel="00000000" w:rsidP="00000000" w:rsidRDefault="00000000" w:rsidRPr="00000000" w14:paraId="00000101">
      <w:pPr>
        <w:rPr>
          <w:rPrChange w:author="Heather Justice" w:id="48" w:date="2024-07-09T15:45:41Z">
            <w:rPr>
              <w:rFonts w:ascii="Arial" w:cs="Arial" w:eastAsia="Arial" w:hAnsi="Arial"/>
              <w:color w:val="000000"/>
            </w:rPr>
          </w:rPrChange>
        </w:rPr>
      </w:pPr>
      <w:ins w:author="Heather Justice" w:id="47" w:date="2024-07-09T15:45:41Z">
        <w:r w:rsidDel="00000000" w:rsidR="00000000" w:rsidRPr="00000000">
          <w:rPr/>
          <w:drawing>
            <wp:inline distB="114300" distT="114300" distL="114300" distR="114300">
              <wp:extent cx="4052888" cy="8571361"/>
              <wp:effectExtent b="0" l="0" r="0" t="0"/>
              <wp:docPr id="43" name="image42.png"/>
              <a:graphic>
                <a:graphicData uri="http://schemas.openxmlformats.org/drawingml/2006/picture">
                  <pic:pic>
                    <pic:nvPicPr>
                      <pic:cNvPr id="0" name="image42.png"/>
                      <pic:cNvPicPr preferRelativeResize="0"/>
                    </pic:nvPicPr>
                    <pic:blipFill>
                      <a:blip r:embed="rId46"/>
                      <a:srcRect b="0" l="0" r="0" t="0"/>
                      <a:stretch>
                        <a:fillRect/>
                      </a:stretch>
                    </pic:blipFill>
                    <pic:spPr>
                      <a:xfrm>
                        <a:off x="0" y="0"/>
                        <a:ext cx="4052888" cy="8571361"/>
                      </a:xfrm>
                      <a:prstGeom prst="rect"/>
                      <a:ln/>
                    </pic:spPr>
                  </pic:pic>
                </a:graphicData>
              </a:graphic>
            </wp:inline>
          </w:drawing>
        </w:r>
      </w:ins>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102">
      <w:pPr>
        <w:rPr>
          <w:rFonts w:ascii="Arial" w:cs="Arial" w:eastAsia="Arial" w:hAnsi="Arial"/>
          <w:color w:val="000000"/>
        </w:rPr>
      </w:pPr>
      <w:r w:rsidDel="00000000" w:rsidR="00000000" w:rsidRPr="00000000">
        <w:rPr>
          <w:rtl w:val="0"/>
        </w:rPr>
      </w:r>
    </w:p>
    <w:p w:rsidR="00000000" w:rsidDel="00000000" w:rsidP="00000000" w:rsidRDefault="00000000" w:rsidRPr="00000000" w14:paraId="00000103">
      <w:pPr>
        <w:rPr>
          <w:rFonts w:ascii="Arial" w:cs="Arial" w:eastAsia="Arial" w:hAnsi="Arial"/>
          <w:color w:val="000000"/>
        </w:rPr>
      </w:pPr>
      <w:r w:rsidDel="00000000" w:rsidR="00000000" w:rsidRPr="00000000">
        <w:rPr>
          <w:rFonts w:ascii="Arial" w:cs="Arial" w:eastAsia="Arial" w:hAnsi="Arial"/>
          <w:color w:val="000000"/>
          <w:rtl w:val="0"/>
        </w:rPr>
        <w:t xml:space="preserve">Note: If the user indicates that their mailing address is different from their home address, they will be asked to enter their home address on the following page.</w:t>
      </w:r>
    </w:p>
    <w:p w:rsidR="00000000" w:rsidDel="00000000" w:rsidP="00000000" w:rsidRDefault="00000000" w:rsidRPr="00000000" w14:paraId="00000104">
      <w:pPr>
        <w:rPr>
          <w:rFonts w:ascii="Arial" w:cs="Arial" w:eastAsia="Arial" w:hAnsi="Arial"/>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105">
      <w:pPr>
        <w:rPr>
          <w:ins w:author="Heather Justice" w:id="50" w:date="2024-07-09T15:46:58Z"/>
        </w:rPr>
      </w:pPr>
      <w:del w:author="Heather Justice" w:id="49" w:date="2024-07-09T15:46:57Z">
        <w:r w:rsidDel="00000000" w:rsidR="00000000" w:rsidRPr="00000000">
          <w:rPr/>
          <w:drawing>
            <wp:inline distB="0" distT="0" distL="0" distR="0">
              <wp:extent cx="4532630" cy="7218045"/>
              <wp:effectExtent b="0" l="0" r="0" t="0"/>
              <wp:docPr id="105" name="image101.png"/>
              <a:graphic>
                <a:graphicData uri="http://schemas.openxmlformats.org/drawingml/2006/picture">
                  <pic:pic>
                    <pic:nvPicPr>
                      <pic:cNvPr id="0" name="image101.png"/>
                      <pic:cNvPicPr preferRelativeResize="0"/>
                    </pic:nvPicPr>
                    <pic:blipFill>
                      <a:blip r:embed="rId47"/>
                      <a:srcRect b="0" l="0" r="0" t="0"/>
                      <a:stretch>
                        <a:fillRect/>
                      </a:stretch>
                    </pic:blipFill>
                    <pic:spPr>
                      <a:xfrm>
                        <a:off x="0" y="0"/>
                        <a:ext cx="4532630" cy="7218045"/>
                      </a:xfrm>
                      <a:prstGeom prst="rect"/>
                      <a:ln/>
                    </pic:spPr>
                  </pic:pic>
                </a:graphicData>
              </a:graphic>
            </wp:inline>
          </w:drawing>
        </w:r>
      </w:del>
      <w:ins w:author="Heather Justice" w:id="50" w:date="2024-07-09T15:46:58Z">
        <w:commentRangeStart w:id="23"/>
        <w:r w:rsidDel="00000000" w:rsidR="00000000" w:rsidRPr="00000000">
          <w:rPr>
            <w:rtl w:val="0"/>
          </w:rPr>
        </w:r>
      </w:ins>
    </w:p>
    <w:p w:rsidR="00000000" w:rsidDel="00000000" w:rsidP="00000000" w:rsidRDefault="00000000" w:rsidRPr="00000000" w14:paraId="00000106">
      <w:pPr>
        <w:rPr>
          <w:ins w:author="Heather Justice" w:id="50" w:date="2024-07-09T15:46:58Z"/>
        </w:rPr>
      </w:pPr>
      <w:ins w:author="Heather Justice" w:id="50" w:date="2024-07-09T15:46:58Z">
        <w:r w:rsidDel="00000000" w:rsidR="00000000" w:rsidRPr="00000000">
          <w:rPr>
            <w:rtl w:val="0"/>
          </w:rPr>
        </w:r>
      </w:ins>
    </w:p>
    <w:p w:rsidR="00000000" w:rsidDel="00000000" w:rsidP="00000000" w:rsidRDefault="00000000" w:rsidRPr="00000000" w14:paraId="00000107">
      <w:pPr>
        <w:rPr>
          <w:rPrChange w:author="Heather Justice" w:id="51" w:date="2024-07-09T15:46:58Z">
            <w:rPr>
              <w:rFonts w:ascii="Arial" w:cs="Arial" w:eastAsia="Arial" w:hAnsi="Arial"/>
              <w:color w:val="000000"/>
            </w:rPr>
          </w:rPrChange>
        </w:rPr>
      </w:pPr>
      <w:ins w:author="Heather Justice" w:id="50" w:date="2024-07-09T15:46:58Z">
        <w:r w:rsidDel="00000000" w:rsidR="00000000" w:rsidRPr="00000000">
          <w:rPr/>
          <w:drawing>
            <wp:inline distB="114300" distT="114300" distL="114300" distR="114300">
              <wp:extent cx="4462463" cy="8447126"/>
              <wp:effectExtent b="0" l="0" r="0" t="0"/>
              <wp:docPr id="92" name="image88.png"/>
              <a:graphic>
                <a:graphicData uri="http://schemas.openxmlformats.org/drawingml/2006/picture">
                  <pic:pic>
                    <pic:nvPicPr>
                      <pic:cNvPr id="0" name="image88.png"/>
                      <pic:cNvPicPr preferRelativeResize="0"/>
                    </pic:nvPicPr>
                    <pic:blipFill>
                      <a:blip r:embed="rId48"/>
                      <a:srcRect b="0" l="0" r="0" t="0"/>
                      <a:stretch>
                        <a:fillRect/>
                      </a:stretch>
                    </pic:blipFill>
                    <pic:spPr>
                      <a:xfrm>
                        <a:off x="0" y="0"/>
                        <a:ext cx="4462463" cy="8447126"/>
                      </a:xfrm>
                      <a:prstGeom prst="rect"/>
                      <a:ln/>
                    </pic:spPr>
                  </pic:pic>
                </a:graphicData>
              </a:graphic>
            </wp:inline>
          </w:drawing>
        </w:r>
      </w:ins>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108">
      <w:pPr>
        <w:pStyle w:val="Heading3"/>
        <w:rPr>
          <w:rFonts w:ascii="Arial" w:cs="Arial" w:eastAsia="Arial" w:hAnsi="Arial"/>
          <w:color w:val="000000"/>
        </w:rPr>
      </w:pPr>
      <w:bookmarkStart w:colFirst="0" w:colLast="0" w:name="_2p2csry" w:id="30"/>
      <w:bookmarkEnd w:id="30"/>
      <w:r w:rsidDel="00000000" w:rsidR="00000000" w:rsidRPr="00000000">
        <w:br w:type="page"/>
      </w:r>
      <w:r w:rsidDel="00000000" w:rsidR="00000000" w:rsidRPr="00000000">
        <w:rPr>
          <w:rtl w:val="0"/>
        </w:rPr>
      </w:r>
    </w:p>
    <w:bookmarkStart w:colFirst="0" w:colLast="0" w:name="147n2zr" w:id="31"/>
    <w:bookmarkEnd w:id="31"/>
    <w:p w:rsidR="00000000" w:rsidDel="00000000" w:rsidP="00000000" w:rsidRDefault="00000000" w:rsidRPr="00000000" w14:paraId="00000109">
      <w:pPr>
        <w:pStyle w:val="Heading3"/>
        <w:rPr>
          <w:rFonts w:ascii="Arial" w:cs="Arial" w:eastAsia="Arial" w:hAnsi="Arial"/>
          <w:color w:val="000000"/>
        </w:rPr>
      </w:pPr>
      <w:bookmarkStart w:colFirst="0" w:colLast="0" w:name="_3o7alnk" w:id="32"/>
      <w:bookmarkEnd w:id="32"/>
      <w:r w:rsidDel="00000000" w:rsidR="00000000" w:rsidRPr="00000000">
        <w:rPr>
          <w:rFonts w:ascii="Arial" w:cs="Arial" w:eastAsia="Arial" w:hAnsi="Arial"/>
          <w:color w:val="000000"/>
          <w:rtl w:val="0"/>
        </w:rPr>
        <w:t xml:space="preserve">Veteran information page 9: Email and phone number</w:t>
      </w:r>
    </w:p>
    <w:p w:rsidR="00000000" w:rsidDel="00000000" w:rsidP="00000000" w:rsidRDefault="00000000" w:rsidRPr="00000000" w14:paraId="0000010A">
      <w:pPr>
        <w:rPr>
          <w:rFonts w:ascii="Arial" w:cs="Arial" w:eastAsia="Arial" w:hAnsi="Arial"/>
          <w:color w:val="000000"/>
        </w:rPr>
      </w:pPr>
      <w:r w:rsidDel="00000000" w:rsidR="00000000" w:rsidRPr="00000000">
        <w:rPr>
          <w:rtl w:val="0"/>
        </w:rPr>
      </w:r>
    </w:p>
    <w:p w:rsidR="00000000" w:rsidDel="00000000" w:rsidP="00000000" w:rsidRDefault="00000000" w:rsidRPr="00000000" w14:paraId="0000010B">
      <w:pPr>
        <w:rPr>
          <w:rFonts w:ascii="Arial" w:cs="Arial" w:eastAsia="Arial" w:hAnsi="Arial"/>
          <w:color w:val="000000"/>
        </w:rPr>
      </w:pPr>
      <w:r w:rsidDel="00000000" w:rsidR="00000000" w:rsidRPr="00000000">
        <w:rPr>
          <w:rFonts w:ascii="Arial" w:cs="Arial" w:eastAsia="Arial" w:hAnsi="Arial"/>
          <w:color w:val="000000"/>
          <w:rtl w:val="0"/>
        </w:rPr>
        <w:t xml:space="preserve">Users may choose to provide their email address and/or home/mobile telephone numbers. If the user decides to share this information, these contact methods will be used to communicate with the Veteran during the application process. If they do not provide either, all communication will be delivered to their mailing address via paper mail.</w:t>
      </w:r>
    </w:p>
    <w:p w:rsidR="00000000" w:rsidDel="00000000" w:rsidP="00000000" w:rsidRDefault="00000000" w:rsidRPr="00000000" w14:paraId="0000010C">
      <w:pPr>
        <w:rPr>
          <w:rFonts w:ascii="Arial" w:cs="Arial" w:eastAsia="Arial" w:hAnsi="Arial"/>
          <w:color w:val="000000"/>
        </w:rPr>
      </w:pPr>
      <w:r w:rsidDel="00000000" w:rsidR="00000000" w:rsidRPr="00000000">
        <w:rPr>
          <w:rtl w:val="0"/>
        </w:rPr>
      </w:r>
    </w:p>
    <w:p w:rsidR="00000000" w:rsidDel="00000000" w:rsidP="00000000" w:rsidRDefault="00000000" w:rsidRPr="00000000" w14:paraId="0000010D">
      <w:pPr>
        <w:rPr/>
      </w:pPr>
      <w:r w:rsidDel="00000000" w:rsidR="00000000" w:rsidRPr="00000000">
        <w:rPr>
          <w:rFonts w:ascii="Arial" w:cs="Arial" w:eastAsia="Arial" w:hAnsi="Arial"/>
          <w:color w:val="000000"/>
          <w:rtl w:val="0"/>
        </w:rPr>
        <w:t xml:space="preserve">Users who are filling out the short form will be taken to the </w:t>
      </w:r>
      <w:ins w:author="Heather Justice" w:id="52" w:date="2024-07-09T16:11:03Z">
        <w:r w:rsidDel="00000000" w:rsidR="00000000" w:rsidRPr="00000000">
          <w:rPr>
            <w:rFonts w:ascii="Arial" w:cs="Arial" w:eastAsia="Arial" w:hAnsi="Arial"/>
            <w:color w:val="000000"/>
            <w:rtl w:val="0"/>
          </w:rPr>
          <w:t xml:space="preserve">military service - toxic exposure </w:t>
        </w:r>
      </w:ins>
      <w:del w:author="Heather Justice" w:id="52" w:date="2024-07-09T16:11:03Z">
        <w:r w:rsidDel="00000000" w:rsidR="00000000" w:rsidRPr="00000000">
          <w:fldChar w:fldCharType="begin"/>
        </w:r>
        <w:r w:rsidDel="00000000" w:rsidR="00000000" w:rsidRPr="00000000">
          <w:delInstrText xml:space="preserve">HYPERLINK \l "_279ka65"</w:delInstrText>
        </w:r>
        <w:r w:rsidDel="00000000" w:rsidR="00000000" w:rsidRPr="00000000">
          <w:fldChar w:fldCharType="separate"/>
        </w:r>
        <w:r w:rsidDel="00000000" w:rsidR="00000000" w:rsidRPr="00000000">
          <w:rPr>
            <w:rFonts w:ascii="Arial" w:cs="Arial" w:eastAsia="Arial" w:hAnsi="Arial"/>
            <w:color w:val="000000"/>
            <w:u w:val="single"/>
            <w:rtl w:val="0"/>
          </w:rPr>
          <w:delText xml:space="preserve">insurance information</w:delText>
        </w:r>
        <w:r w:rsidDel="00000000" w:rsidR="00000000" w:rsidRPr="00000000">
          <w:fldChar w:fldCharType="end"/>
        </w:r>
      </w:del>
      <w:r w:rsidDel="00000000" w:rsidR="00000000" w:rsidRPr="00000000">
        <w:rPr>
          <w:rFonts w:ascii="Arial" w:cs="Arial" w:eastAsia="Arial" w:hAnsi="Arial"/>
          <w:color w:val="000000"/>
          <w:rtl w:val="0"/>
        </w:rPr>
        <w:t xml:space="preserve"> section after this page.</w:t>
      </w:r>
      <w:r w:rsidDel="00000000" w:rsidR="00000000" w:rsidRPr="00000000">
        <w:rPr>
          <w:rtl w:val="0"/>
        </w:rPr>
      </w:r>
    </w:p>
    <w:p w:rsidR="00000000" w:rsidDel="00000000" w:rsidP="00000000" w:rsidRDefault="00000000" w:rsidRPr="00000000" w14:paraId="0000010E">
      <w:pPr>
        <w:rPr>
          <w:rFonts w:ascii="Arial" w:cs="Arial" w:eastAsia="Arial" w:hAnsi="Arial"/>
          <w:color w:val="000000"/>
        </w:rPr>
      </w:pPr>
      <w:r w:rsidDel="00000000" w:rsidR="00000000" w:rsidRPr="00000000">
        <w:rPr>
          <w:rtl w:val="0"/>
        </w:rPr>
      </w:r>
    </w:p>
    <w:p w:rsidR="00000000" w:rsidDel="00000000" w:rsidP="00000000" w:rsidRDefault="00000000" w:rsidRPr="00000000" w14:paraId="0000010F">
      <w:pPr>
        <w:rPr>
          <w:ins w:author="Heather Justice" w:id="54" w:date="2024-07-09T15:48:00Z"/>
        </w:rPr>
      </w:pPr>
      <w:del w:author="Heather Justice" w:id="53" w:date="2024-07-09T15:47:59Z">
        <w:r w:rsidDel="00000000" w:rsidR="00000000" w:rsidRPr="00000000">
          <w:rPr/>
          <w:drawing>
            <wp:inline distB="0" distT="0" distL="0" distR="0">
              <wp:extent cx="5210175" cy="5734050"/>
              <wp:effectExtent b="12700" l="12700" r="12700" t="12700"/>
              <wp:docPr id="107" name="image99.png"/>
              <a:graphic>
                <a:graphicData uri="http://schemas.openxmlformats.org/drawingml/2006/picture">
                  <pic:pic>
                    <pic:nvPicPr>
                      <pic:cNvPr id="0" name="image99.png"/>
                      <pic:cNvPicPr preferRelativeResize="0"/>
                    </pic:nvPicPr>
                    <pic:blipFill>
                      <a:blip r:embed="rId49"/>
                      <a:srcRect b="0" l="0" r="0" t="0"/>
                      <a:stretch>
                        <a:fillRect/>
                      </a:stretch>
                    </pic:blipFill>
                    <pic:spPr>
                      <a:xfrm>
                        <a:off x="0" y="0"/>
                        <a:ext cx="5210175" cy="5734050"/>
                      </a:xfrm>
                      <a:prstGeom prst="rect"/>
                      <a:ln w="12700">
                        <a:solidFill>
                          <a:srgbClr val="000000"/>
                        </a:solidFill>
                        <a:prstDash val="solid"/>
                      </a:ln>
                    </pic:spPr>
                  </pic:pic>
                </a:graphicData>
              </a:graphic>
            </wp:inline>
          </w:drawing>
        </w:r>
      </w:del>
      <w:ins w:author="Heather Justice" w:id="54" w:date="2024-07-09T15:48:00Z">
        <w:commentRangeStart w:id="24"/>
        <w:r w:rsidDel="00000000" w:rsidR="00000000" w:rsidRPr="00000000">
          <w:rPr>
            <w:rtl w:val="0"/>
          </w:rPr>
        </w:r>
      </w:ins>
    </w:p>
    <w:p w:rsidR="00000000" w:rsidDel="00000000" w:rsidP="00000000" w:rsidRDefault="00000000" w:rsidRPr="00000000" w14:paraId="00000110">
      <w:pPr>
        <w:rPr>
          <w:ins w:author="Heather Justice" w:id="54" w:date="2024-07-09T15:48:00Z"/>
        </w:rPr>
      </w:pPr>
      <w:ins w:author="Heather Justice" w:id="54" w:date="2024-07-09T15:48:00Z">
        <w:r w:rsidDel="00000000" w:rsidR="00000000" w:rsidRPr="00000000">
          <w:rPr>
            <w:rtl w:val="0"/>
          </w:rPr>
        </w:r>
      </w:ins>
    </w:p>
    <w:p w:rsidR="00000000" w:rsidDel="00000000" w:rsidP="00000000" w:rsidRDefault="00000000" w:rsidRPr="00000000" w14:paraId="00000111">
      <w:pPr>
        <w:rPr>
          <w:rPrChange w:author="Heather Justice" w:id="55" w:date="2024-07-09T15:48:00Z">
            <w:rPr>
              <w:rFonts w:ascii="Arial" w:cs="Arial" w:eastAsia="Arial" w:hAnsi="Arial"/>
              <w:color w:val="000000"/>
            </w:rPr>
          </w:rPrChange>
        </w:rPr>
      </w:pPr>
      <w:ins w:author="Heather Justice" w:id="54" w:date="2024-07-09T15:48:00Z">
        <w:r w:rsidDel="00000000" w:rsidR="00000000" w:rsidRPr="00000000">
          <w:rPr/>
          <w:drawing>
            <wp:inline distB="114300" distT="114300" distL="114300" distR="114300">
              <wp:extent cx="4629150" cy="5581650"/>
              <wp:effectExtent b="0" l="0" r="0" t="0"/>
              <wp:docPr id="29" name="image27.png"/>
              <a:graphic>
                <a:graphicData uri="http://schemas.openxmlformats.org/drawingml/2006/picture">
                  <pic:pic>
                    <pic:nvPicPr>
                      <pic:cNvPr id="0" name="image27.png"/>
                      <pic:cNvPicPr preferRelativeResize="0"/>
                    </pic:nvPicPr>
                    <pic:blipFill>
                      <a:blip r:embed="rId50"/>
                      <a:srcRect b="0" l="0" r="0" t="0"/>
                      <a:stretch>
                        <a:fillRect/>
                      </a:stretch>
                    </pic:blipFill>
                    <pic:spPr>
                      <a:xfrm>
                        <a:off x="0" y="0"/>
                        <a:ext cx="4629150" cy="5581650"/>
                      </a:xfrm>
                      <a:prstGeom prst="rect"/>
                      <a:ln/>
                    </pic:spPr>
                  </pic:pic>
                </a:graphicData>
              </a:graphic>
            </wp:inline>
          </w:drawing>
        </w:r>
      </w:ins>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112">
      <w:pPr>
        <w:rPr>
          <w:rFonts w:ascii="Arial" w:cs="Arial" w:eastAsia="Arial" w:hAnsi="Arial"/>
          <w:color w:val="000000"/>
          <w:sz w:val="26"/>
          <w:szCs w:val="26"/>
        </w:rPr>
      </w:pPr>
      <w:bookmarkStart w:colFirst="0" w:colLast="0" w:name="_23ckvvd" w:id="33"/>
      <w:bookmarkEnd w:id="33"/>
      <w:r w:rsidDel="00000000" w:rsidR="00000000" w:rsidRPr="00000000">
        <w:br w:type="page"/>
      </w:r>
      <w:r w:rsidDel="00000000" w:rsidR="00000000" w:rsidRPr="00000000">
        <w:rPr>
          <w:rtl w:val="0"/>
        </w:rPr>
      </w:r>
    </w:p>
    <w:p w:rsidR="00000000" w:rsidDel="00000000" w:rsidP="00000000" w:rsidRDefault="00000000" w:rsidRPr="00000000" w14:paraId="00000113">
      <w:pPr>
        <w:pStyle w:val="Heading2"/>
        <w:rPr>
          <w:rFonts w:ascii="Arial" w:cs="Arial" w:eastAsia="Arial" w:hAnsi="Arial"/>
          <w:color w:val="000000"/>
          <w:sz w:val="28"/>
          <w:szCs w:val="28"/>
        </w:rPr>
      </w:pPr>
      <w:bookmarkStart w:colFirst="0" w:colLast="0" w:name="_ihv636" w:id="34"/>
      <w:bookmarkEnd w:id="34"/>
      <w:r w:rsidDel="00000000" w:rsidR="00000000" w:rsidRPr="00000000">
        <w:rPr>
          <w:rFonts w:ascii="Arial" w:cs="Arial" w:eastAsia="Arial" w:hAnsi="Arial"/>
          <w:color w:val="000000"/>
          <w:sz w:val="28"/>
          <w:szCs w:val="28"/>
          <w:rtl w:val="0"/>
        </w:rPr>
        <w:t xml:space="preserve">VA Benefits</w:t>
      </w:r>
    </w:p>
    <w:p w:rsidR="00000000" w:rsidDel="00000000" w:rsidP="00000000" w:rsidRDefault="00000000" w:rsidRPr="00000000" w14:paraId="00000114">
      <w:pPr>
        <w:rPr>
          <w:rFonts w:ascii="Arial" w:cs="Arial" w:eastAsia="Arial" w:hAnsi="Arial"/>
          <w:color w:val="000000"/>
        </w:rPr>
      </w:pPr>
      <w:r w:rsidDel="00000000" w:rsidR="00000000" w:rsidRPr="00000000">
        <w:rPr>
          <w:rtl w:val="0"/>
        </w:rPr>
      </w:r>
    </w:p>
    <w:p w:rsidR="00000000" w:rsidDel="00000000" w:rsidP="00000000" w:rsidRDefault="00000000" w:rsidRPr="00000000" w14:paraId="00000115">
      <w:pPr>
        <w:pStyle w:val="Heading3"/>
        <w:rPr>
          <w:rFonts w:ascii="Arial" w:cs="Arial" w:eastAsia="Arial" w:hAnsi="Arial"/>
          <w:color w:val="000000"/>
        </w:rPr>
      </w:pPr>
      <w:bookmarkStart w:colFirst="0" w:colLast="0" w:name="_32hioqz" w:id="35"/>
      <w:bookmarkEnd w:id="35"/>
      <w:r w:rsidDel="00000000" w:rsidR="00000000" w:rsidRPr="00000000">
        <w:rPr>
          <w:rFonts w:ascii="Arial" w:cs="Arial" w:eastAsia="Arial" w:hAnsi="Arial"/>
          <w:color w:val="000000"/>
          <w:rtl w:val="0"/>
        </w:rPr>
        <w:t xml:space="preserve">VA benefits page 1: Current compensation from VA</w:t>
      </w:r>
    </w:p>
    <w:p w:rsidR="00000000" w:rsidDel="00000000" w:rsidP="00000000" w:rsidRDefault="00000000" w:rsidRPr="00000000" w14:paraId="00000116">
      <w:pPr>
        <w:rPr>
          <w:rFonts w:ascii="Arial" w:cs="Arial" w:eastAsia="Arial" w:hAnsi="Arial"/>
          <w:color w:val="000000"/>
        </w:rPr>
      </w:pPr>
      <w:r w:rsidDel="00000000" w:rsidR="00000000" w:rsidRPr="00000000">
        <w:rPr>
          <w:rtl w:val="0"/>
        </w:rPr>
      </w:r>
    </w:p>
    <w:p w:rsidR="00000000" w:rsidDel="00000000" w:rsidP="00000000" w:rsidRDefault="00000000" w:rsidRPr="00000000" w14:paraId="00000117">
      <w:pPr>
        <w:tabs>
          <w:tab w:val="left" w:leader="none" w:pos="1215"/>
        </w:tabs>
        <w:rPr>
          <w:rFonts w:ascii="Arial" w:cs="Arial" w:eastAsia="Arial" w:hAnsi="Arial"/>
          <w:color w:val="000000"/>
        </w:rPr>
      </w:pPr>
      <w:r w:rsidDel="00000000" w:rsidR="00000000" w:rsidRPr="00000000">
        <w:rPr>
          <w:rFonts w:ascii="Arial" w:cs="Arial" w:eastAsia="Arial" w:hAnsi="Arial"/>
          <w:color w:val="000000"/>
          <w:rtl w:val="0"/>
        </w:rPr>
        <w:t xml:space="preserve">This next section asks for the Veteran’s current compensation, based on their service-connected disability rating. The drop-down information shown here explains how we use the information. If they indicate that they receive compensation for a disability rating of up to 40 percent, they will move on to the next page to enter their military service information.</w:t>
      </w:r>
    </w:p>
    <w:p w:rsidR="00000000" w:rsidDel="00000000" w:rsidP="00000000" w:rsidRDefault="00000000" w:rsidRPr="00000000" w14:paraId="00000118">
      <w:pPr>
        <w:tabs>
          <w:tab w:val="left" w:leader="none" w:pos="1215"/>
        </w:tabs>
        <w:rPr>
          <w:rFonts w:ascii="Arial" w:cs="Arial" w:eastAsia="Arial" w:hAnsi="Arial"/>
          <w:color w:val="000000"/>
        </w:rPr>
      </w:pPr>
      <w:r w:rsidDel="00000000" w:rsidR="00000000" w:rsidRPr="00000000">
        <w:rPr>
          <w:rtl w:val="0"/>
        </w:rPr>
      </w:r>
    </w:p>
    <w:p w:rsidR="00000000" w:rsidDel="00000000" w:rsidP="00000000" w:rsidRDefault="00000000" w:rsidRPr="00000000" w14:paraId="00000119">
      <w:pPr>
        <w:tabs>
          <w:tab w:val="left" w:leader="none" w:pos="1215"/>
        </w:tabs>
        <w:rPr>
          <w:rFonts w:ascii="Arial" w:cs="Arial" w:eastAsia="Arial" w:hAnsi="Arial"/>
          <w:color w:val="000000"/>
        </w:rPr>
      </w:pPr>
      <w:r w:rsidDel="00000000" w:rsidR="00000000" w:rsidRPr="00000000">
        <w:rPr>
          <w:rFonts w:ascii="Arial" w:cs="Arial" w:eastAsia="Arial" w:hAnsi="Arial"/>
          <w:color w:val="000000"/>
          <w:rtl w:val="0"/>
        </w:rPr>
        <w:t xml:space="preserve">If the Veteran indicates that they do not receive any compensation, they will be asked about their VA pension.</w:t>
      </w:r>
    </w:p>
    <w:p w:rsidR="00000000" w:rsidDel="00000000" w:rsidP="00000000" w:rsidRDefault="00000000" w:rsidRPr="00000000" w14:paraId="0000011A">
      <w:pPr>
        <w:tabs>
          <w:tab w:val="left" w:leader="none" w:pos="1215"/>
        </w:tabs>
        <w:rPr>
          <w:rFonts w:ascii="Arial" w:cs="Arial" w:eastAsia="Arial" w:hAnsi="Arial"/>
          <w:color w:val="000000"/>
        </w:rPr>
      </w:pPr>
      <w:r w:rsidDel="00000000" w:rsidR="00000000" w:rsidRPr="00000000">
        <w:rPr>
          <w:rtl w:val="0"/>
        </w:rPr>
      </w:r>
    </w:p>
    <w:p w:rsidR="00000000" w:rsidDel="00000000" w:rsidP="00000000" w:rsidRDefault="00000000" w:rsidRPr="00000000" w14:paraId="0000011B">
      <w:pPr>
        <w:tabs>
          <w:tab w:val="left" w:leader="none" w:pos="1215"/>
        </w:tabs>
        <w:rPr>
          <w:rFonts w:ascii="Arial" w:cs="Arial" w:eastAsia="Arial" w:hAnsi="Arial"/>
          <w:color w:val="000000"/>
        </w:rPr>
      </w:pPr>
      <w:r w:rsidDel="00000000" w:rsidR="00000000" w:rsidRPr="00000000">
        <w:rPr>
          <w:rFonts w:ascii="Arial" w:cs="Arial" w:eastAsia="Arial" w:hAnsi="Arial"/>
          <w:color w:val="000000"/>
          <w:rtl w:val="0"/>
        </w:rPr>
        <w:t xml:space="preserve">If they indicate they receive compensation for a disability rating of 50 percent or higher, they will be redirected to a shortened version of the application. This shortened form skips the following sections:</w:t>
      </w:r>
    </w:p>
    <w:p w:rsidR="00000000" w:rsidDel="00000000" w:rsidP="00000000" w:rsidRDefault="00000000" w:rsidRPr="00000000" w14:paraId="0000011C">
      <w:pPr>
        <w:numPr>
          <w:ilvl w:val="0"/>
          <w:numId w:val="1"/>
        </w:numPr>
        <w:tabs>
          <w:tab w:val="left" w:leader="none" w:pos="1215"/>
        </w:tabs>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Military service</w:t>
      </w:r>
      <w:ins w:author="Heather Justice" w:id="56" w:date="2024-07-09T16:14:41Z">
        <w:r w:rsidDel="00000000" w:rsidR="00000000" w:rsidRPr="00000000">
          <w:rPr>
            <w:rFonts w:ascii="Arial" w:cs="Arial" w:eastAsia="Arial" w:hAnsi="Arial"/>
            <w:color w:val="000000"/>
            <w:rtl w:val="0"/>
          </w:rPr>
          <w:t xml:space="preserve"> - Branch and </w:t>
        </w:r>
        <w:r w:rsidDel="00000000" w:rsidR="00000000" w:rsidRPr="00000000">
          <w:rPr>
            <w:rFonts w:ascii="Arial" w:cs="Arial" w:eastAsia="Arial" w:hAnsi="Arial"/>
            <w:color w:val="000000"/>
            <w:rtl w:val="0"/>
          </w:rPr>
          <w:t xml:space="preserve">service dates</w:t>
        </w:r>
      </w:ins>
      <w:r w:rsidDel="00000000" w:rsidR="00000000" w:rsidRPr="00000000">
        <w:rPr>
          <w:rtl w:val="0"/>
        </w:rPr>
      </w:r>
    </w:p>
    <w:p w:rsidR="00000000" w:rsidDel="00000000" w:rsidP="00000000" w:rsidRDefault="00000000" w:rsidRPr="00000000" w14:paraId="0000011D">
      <w:pPr>
        <w:numPr>
          <w:ilvl w:val="0"/>
          <w:numId w:val="1"/>
        </w:numPr>
        <w:tabs>
          <w:tab w:val="left" w:leader="none" w:pos="1215"/>
        </w:tabs>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Household information</w:t>
      </w:r>
    </w:p>
    <w:p w:rsidR="00000000" w:rsidDel="00000000" w:rsidP="00000000" w:rsidRDefault="00000000" w:rsidRPr="00000000" w14:paraId="0000011E">
      <w:pPr>
        <w:tabs>
          <w:tab w:val="left" w:leader="none" w:pos="1215"/>
        </w:tabs>
        <w:rPr>
          <w:rFonts w:ascii="Arial" w:cs="Arial" w:eastAsia="Arial" w:hAnsi="Arial"/>
          <w:color w:val="000000"/>
          <w:sz w:val="14"/>
          <w:szCs w:val="14"/>
        </w:rPr>
      </w:pPr>
      <w:r w:rsidDel="00000000" w:rsidR="00000000" w:rsidRPr="00000000">
        <w:rPr>
          <w:rtl w:val="0"/>
        </w:rPr>
      </w:r>
    </w:p>
    <w:p w:rsidR="00000000" w:rsidDel="00000000" w:rsidP="00000000" w:rsidRDefault="00000000" w:rsidRPr="00000000" w14:paraId="0000011F">
      <w:pPr>
        <w:rPr>
          <w:ins w:author="Heather Justice" w:id="58" w:date="2024-07-09T15:54:47Z"/>
        </w:rPr>
      </w:pPr>
      <w:del w:author="Heather Justice" w:id="57" w:date="2024-07-09T15:54:45Z">
        <w:r w:rsidDel="00000000" w:rsidR="00000000" w:rsidRPr="00000000">
          <w:rPr/>
          <w:drawing>
            <wp:inline distB="0" distT="0" distL="0" distR="0">
              <wp:extent cx="3203575" cy="4796790"/>
              <wp:effectExtent b="12700" l="12700" r="12700" t="12700"/>
              <wp:docPr id="108" name="image96.png"/>
              <a:graphic>
                <a:graphicData uri="http://schemas.openxmlformats.org/drawingml/2006/picture">
                  <pic:pic>
                    <pic:nvPicPr>
                      <pic:cNvPr id="0" name="image96.png"/>
                      <pic:cNvPicPr preferRelativeResize="0"/>
                    </pic:nvPicPr>
                    <pic:blipFill>
                      <a:blip r:embed="rId51"/>
                      <a:srcRect b="0" l="0" r="0" t="0"/>
                      <a:stretch>
                        <a:fillRect/>
                      </a:stretch>
                    </pic:blipFill>
                    <pic:spPr>
                      <a:xfrm>
                        <a:off x="0" y="0"/>
                        <a:ext cx="3203575" cy="4796790"/>
                      </a:xfrm>
                      <a:prstGeom prst="rect"/>
                      <a:ln w="12700">
                        <a:solidFill>
                          <a:srgbClr val="000000"/>
                        </a:solidFill>
                        <a:prstDash val="solid"/>
                      </a:ln>
                    </pic:spPr>
                  </pic:pic>
                </a:graphicData>
              </a:graphic>
            </wp:inline>
          </w:drawing>
        </w:r>
      </w:del>
      <w:ins w:author="Heather Justice" w:id="58" w:date="2024-07-09T15:54:47Z">
        <w:commentRangeStart w:id="25"/>
        <w:r w:rsidDel="00000000" w:rsidR="00000000" w:rsidRPr="00000000">
          <w:rPr>
            <w:rtl w:val="0"/>
          </w:rPr>
        </w:r>
      </w:ins>
    </w:p>
    <w:p w:rsidR="00000000" w:rsidDel="00000000" w:rsidP="00000000" w:rsidRDefault="00000000" w:rsidRPr="00000000" w14:paraId="00000120">
      <w:pPr>
        <w:rPr>
          <w:ins w:author="Heather Justice" w:id="58" w:date="2024-07-09T15:54:47Z"/>
        </w:rPr>
      </w:pPr>
      <w:ins w:author="Heather Justice" w:id="58" w:date="2024-07-09T15:54:47Z">
        <w:r w:rsidDel="00000000" w:rsidR="00000000" w:rsidRPr="00000000">
          <w:rPr>
            <w:rtl w:val="0"/>
          </w:rPr>
        </w:r>
      </w:ins>
    </w:p>
    <w:p w:rsidR="00000000" w:rsidDel="00000000" w:rsidP="00000000" w:rsidRDefault="00000000" w:rsidRPr="00000000" w14:paraId="00000121">
      <w:pPr>
        <w:rPr>
          <w:rFonts w:ascii="Arial" w:cs="Arial" w:eastAsia="Arial" w:hAnsi="Arial"/>
          <w:color w:val="000000"/>
        </w:rPr>
      </w:pPr>
      <w:ins w:author="Heather Justice" w:id="58" w:date="2024-07-09T15:54:47Z">
        <w:r w:rsidDel="00000000" w:rsidR="00000000" w:rsidRPr="00000000">
          <w:rPr/>
          <w:drawing>
            <wp:inline distB="114300" distT="114300" distL="114300" distR="114300">
              <wp:extent cx="4886325" cy="7515225"/>
              <wp:effectExtent b="0" l="0" r="0" t="0"/>
              <wp:docPr id="55" name="image48.png"/>
              <a:graphic>
                <a:graphicData uri="http://schemas.openxmlformats.org/drawingml/2006/picture">
                  <pic:pic>
                    <pic:nvPicPr>
                      <pic:cNvPr id="0" name="image48.png"/>
                      <pic:cNvPicPr preferRelativeResize="0"/>
                    </pic:nvPicPr>
                    <pic:blipFill>
                      <a:blip r:embed="rId52"/>
                      <a:srcRect b="0" l="0" r="0" t="0"/>
                      <a:stretch>
                        <a:fillRect/>
                      </a:stretch>
                    </pic:blipFill>
                    <pic:spPr>
                      <a:xfrm>
                        <a:off x="0" y="0"/>
                        <a:ext cx="4886325" cy="7515225"/>
                      </a:xfrm>
                      <a:prstGeom prst="rect"/>
                      <a:ln/>
                    </pic:spPr>
                  </pic:pic>
                </a:graphicData>
              </a:graphic>
            </wp:inline>
          </w:drawing>
        </w:r>
      </w:ins>
      <w:commentRangeEnd w:id="25"/>
      <w:r w:rsidDel="00000000" w:rsidR="00000000" w:rsidRPr="00000000">
        <w:commentReference w:id="25"/>
      </w:r>
      <w:r w:rsidDel="00000000" w:rsidR="00000000" w:rsidRPr="00000000">
        <w:br w:type="page"/>
      </w:r>
      <w:r w:rsidDel="00000000" w:rsidR="00000000" w:rsidRPr="00000000">
        <w:rPr>
          <w:rtl w:val="0"/>
        </w:rPr>
      </w:r>
    </w:p>
    <w:p w:rsidR="00000000" w:rsidDel="00000000" w:rsidP="00000000" w:rsidRDefault="00000000" w:rsidRPr="00000000" w14:paraId="00000122">
      <w:pPr>
        <w:rPr>
          <w:rFonts w:ascii="Arial" w:cs="Arial" w:eastAsia="Arial" w:hAnsi="Arial"/>
          <w:color w:val="000000"/>
        </w:rPr>
      </w:pPr>
      <w:r w:rsidDel="00000000" w:rsidR="00000000" w:rsidRPr="00000000">
        <w:rPr>
          <w:rFonts w:ascii="Arial" w:cs="Arial" w:eastAsia="Arial" w:hAnsi="Arial"/>
          <w:color w:val="000000"/>
          <w:rtl w:val="0"/>
        </w:rPr>
        <w:t xml:space="preserve">If the Veteran indicates that they have a disability rating of 50 percent or higher, they will be asked to confirm their selection. They will see this page, explaining why they need to confirm their selection.</w:t>
      </w:r>
    </w:p>
    <w:p w:rsidR="00000000" w:rsidDel="00000000" w:rsidP="00000000" w:rsidRDefault="00000000" w:rsidRPr="00000000" w14:paraId="00000123">
      <w:pPr>
        <w:rPr>
          <w:rFonts w:ascii="Arial" w:cs="Arial" w:eastAsia="Arial" w:hAnsi="Arial"/>
          <w:color w:val="000000"/>
        </w:rPr>
      </w:pPr>
      <w:r w:rsidDel="00000000" w:rsidR="00000000" w:rsidRPr="00000000">
        <w:rPr>
          <w:rtl w:val="0"/>
        </w:rPr>
      </w:r>
    </w:p>
    <w:p w:rsidR="00000000" w:rsidDel="00000000" w:rsidP="00000000" w:rsidRDefault="00000000" w:rsidRPr="00000000" w14:paraId="00000124">
      <w:pPr>
        <w:rPr>
          <w:ins w:author="Heather Justice" w:id="60" w:date="2024-07-09T15:59:09Z"/>
        </w:rPr>
      </w:pPr>
      <w:del w:author="Heather Justice" w:id="59" w:date="2024-07-09T15:59:07Z">
        <w:r w:rsidDel="00000000" w:rsidR="00000000" w:rsidRPr="00000000">
          <w:rPr/>
          <w:drawing>
            <wp:inline distB="0" distT="0" distL="0" distR="0">
              <wp:extent cx="5943600" cy="4508500"/>
              <wp:effectExtent b="0" l="0" r="0" t="0"/>
              <wp:docPr id="109" name="image106.png"/>
              <a:graphic>
                <a:graphicData uri="http://schemas.openxmlformats.org/drawingml/2006/picture">
                  <pic:pic>
                    <pic:nvPicPr>
                      <pic:cNvPr id="0" name="image106.png"/>
                      <pic:cNvPicPr preferRelativeResize="0"/>
                    </pic:nvPicPr>
                    <pic:blipFill>
                      <a:blip r:embed="rId53"/>
                      <a:srcRect b="0" l="0" r="0" t="0"/>
                      <a:stretch>
                        <a:fillRect/>
                      </a:stretch>
                    </pic:blipFill>
                    <pic:spPr>
                      <a:xfrm>
                        <a:off x="0" y="0"/>
                        <a:ext cx="5943600" cy="4508500"/>
                      </a:xfrm>
                      <a:prstGeom prst="rect"/>
                      <a:ln/>
                    </pic:spPr>
                  </pic:pic>
                </a:graphicData>
              </a:graphic>
            </wp:inline>
          </w:drawing>
        </w:r>
      </w:del>
      <w:ins w:author="Heather Justice" w:id="60" w:date="2024-07-09T15:59:09Z">
        <w:commentRangeStart w:id="26"/>
        <w:r w:rsidDel="00000000" w:rsidR="00000000" w:rsidRPr="00000000">
          <w:rPr>
            <w:rtl w:val="0"/>
          </w:rPr>
        </w:r>
      </w:ins>
    </w:p>
    <w:p w:rsidR="00000000" w:rsidDel="00000000" w:rsidP="00000000" w:rsidRDefault="00000000" w:rsidRPr="00000000" w14:paraId="00000125">
      <w:pPr>
        <w:rPr>
          <w:ins w:author="Heather Justice" w:id="60" w:date="2024-07-09T15:59:09Z"/>
        </w:rPr>
      </w:pPr>
      <w:ins w:author="Heather Justice" w:id="60" w:date="2024-07-09T15:59:09Z">
        <w:r w:rsidDel="00000000" w:rsidR="00000000" w:rsidRPr="00000000">
          <w:rPr>
            <w:rtl w:val="0"/>
          </w:rPr>
        </w:r>
      </w:ins>
    </w:p>
    <w:p w:rsidR="00000000" w:rsidDel="00000000" w:rsidP="00000000" w:rsidRDefault="00000000" w:rsidRPr="00000000" w14:paraId="00000126">
      <w:pPr>
        <w:rPr>
          <w:rPrChange w:author="Heather Justice" w:id="61" w:date="2024-07-09T15:59:09Z">
            <w:rPr>
              <w:rFonts w:ascii="Arial" w:cs="Arial" w:eastAsia="Arial" w:hAnsi="Arial"/>
              <w:color w:val="000000"/>
            </w:rPr>
          </w:rPrChange>
        </w:rPr>
      </w:pPr>
      <w:ins w:author="Heather Justice" w:id="60" w:date="2024-07-09T15:59:09Z">
        <w:r w:rsidDel="00000000" w:rsidR="00000000" w:rsidRPr="00000000">
          <w:rPr/>
          <w:drawing>
            <wp:inline distB="114300" distT="114300" distL="114300" distR="114300">
              <wp:extent cx="4829175" cy="2695575"/>
              <wp:effectExtent b="0" l="0" r="0" t="0"/>
              <wp:docPr id="74" name="image72.png"/>
              <a:graphic>
                <a:graphicData uri="http://schemas.openxmlformats.org/drawingml/2006/picture">
                  <pic:pic>
                    <pic:nvPicPr>
                      <pic:cNvPr id="0" name="image72.png"/>
                      <pic:cNvPicPr preferRelativeResize="0"/>
                    </pic:nvPicPr>
                    <pic:blipFill>
                      <a:blip r:embed="rId54"/>
                      <a:srcRect b="0" l="0" r="0" t="0"/>
                      <a:stretch>
                        <a:fillRect/>
                      </a:stretch>
                    </pic:blipFill>
                    <pic:spPr>
                      <a:xfrm>
                        <a:off x="0" y="0"/>
                        <a:ext cx="4829175" cy="2695575"/>
                      </a:xfrm>
                      <a:prstGeom prst="rect"/>
                      <a:ln/>
                    </pic:spPr>
                  </pic:pic>
                </a:graphicData>
              </a:graphic>
            </wp:inline>
          </w:drawing>
        </w:r>
      </w:ins>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127">
      <w:pPr>
        <w:rPr/>
      </w:pPr>
      <w:r w:rsidDel="00000000" w:rsidR="00000000" w:rsidRPr="00000000">
        <w:rPr>
          <w:rFonts w:ascii="Arial" w:cs="Arial" w:eastAsia="Arial" w:hAnsi="Arial"/>
          <w:color w:val="000000"/>
          <w:rtl w:val="0"/>
        </w:rPr>
        <w:br w:type="textWrapping"/>
        <w:t xml:space="preserve">Once they have confirmed they are receiving service-connected pay for a 50 percent or higher disability rating, they will be informed they can fill out the shortened form of the application and an explanation as to why. Please proceed to the </w:t>
      </w:r>
      <w:ins w:author="Heather Justice" w:id="62" w:date="2024-07-09T16:11:55Z">
        <w:r w:rsidDel="00000000" w:rsidR="00000000" w:rsidRPr="00000000">
          <w:rPr>
            <w:rFonts w:ascii="Arial" w:cs="Arial" w:eastAsia="Arial" w:hAnsi="Arial"/>
            <w:color w:val="000000"/>
            <w:rtl w:val="0"/>
          </w:rPr>
          <w:t xml:space="preserve">military service - toxic exposure</w:t>
        </w:r>
      </w:ins>
      <w:del w:author="Heather Justice" w:id="62" w:date="2024-07-09T16:11:55Z">
        <w:r w:rsidDel="00000000" w:rsidR="00000000" w:rsidRPr="00000000">
          <w:fldChar w:fldCharType="begin"/>
        </w:r>
        <w:r w:rsidDel="00000000" w:rsidR="00000000" w:rsidRPr="00000000">
          <w:delInstrText xml:space="preserve">HYPERLINK \l "_279ka65"</w:delInstrText>
        </w:r>
        <w:r w:rsidDel="00000000" w:rsidR="00000000" w:rsidRPr="00000000">
          <w:fldChar w:fldCharType="separate"/>
        </w:r>
        <w:r w:rsidDel="00000000" w:rsidR="00000000" w:rsidRPr="00000000">
          <w:rPr>
            <w:rFonts w:ascii="Arial" w:cs="Arial" w:eastAsia="Arial" w:hAnsi="Arial"/>
            <w:color w:val="000000"/>
            <w:u w:val="single"/>
            <w:rtl w:val="0"/>
          </w:rPr>
          <w:delText xml:space="preserve">i</w:delText>
        </w:r>
        <w:r w:rsidDel="00000000" w:rsidR="00000000" w:rsidRPr="00000000">
          <w:fldChar w:fldCharType="end"/>
        </w:r>
        <w:r w:rsidDel="00000000" w:rsidR="00000000" w:rsidRPr="00000000">
          <w:rPr>
            <w:rFonts w:ascii="Arial" w:cs="Arial" w:eastAsia="Arial" w:hAnsi="Arial"/>
            <w:color w:val="000000"/>
            <w:u w:val="single"/>
            <w:rtl w:val="0"/>
          </w:rPr>
          <w:delText xml:space="preserve">nsurance information</w:delText>
        </w:r>
      </w:del>
      <w:r w:rsidDel="00000000" w:rsidR="00000000" w:rsidRPr="00000000">
        <w:rPr>
          <w:rFonts w:ascii="Arial" w:cs="Arial" w:eastAsia="Arial" w:hAnsi="Arial"/>
          <w:color w:val="000000"/>
          <w:rtl w:val="0"/>
        </w:rPr>
        <w:t xml:space="preserve"> section.</w:t>
      </w:r>
      <w:r w:rsidDel="00000000" w:rsidR="00000000" w:rsidRPr="00000000">
        <w:br w:type="page"/>
      </w:r>
      <w:r w:rsidDel="00000000" w:rsidR="00000000" w:rsidRPr="00000000">
        <w:rPr>
          <w:rtl w:val="0"/>
        </w:rPr>
      </w:r>
    </w:p>
    <w:p w:rsidR="00000000" w:rsidDel="00000000" w:rsidP="00000000" w:rsidRDefault="00000000" w:rsidRPr="00000000" w14:paraId="00000128">
      <w:pPr>
        <w:rPr>
          <w:color w:val="000000"/>
        </w:rPr>
      </w:pPr>
      <w:del w:author="Heather Justice" w:id="63" w:date="2024-07-09T16:15:32Z">
        <w:commentRangeStart w:id="27"/>
        <w:r w:rsidDel="00000000" w:rsidR="00000000" w:rsidRPr="00000000">
          <w:rPr/>
          <w:drawing>
            <wp:inline distB="0" distT="0" distL="0" distR="0">
              <wp:extent cx="5943600" cy="6845300"/>
              <wp:effectExtent b="0" l="0" r="0" t="0"/>
              <wp:docPr id="110" name="image65.png"/>
              <a:graphic>
                <a:graphicData uri="http://schemas.openxmlformats.org/drawingml/2006/picture">
                  <pic:pic>
                    <pic:nvPicPr>
                      <pic:cNvPr id="0" name="image65.png"/>
                      <pic:cNvPicPr preferRelativeResize="0"/>
                    </pic:nvPicPr>
                    <pic:blipFill>
                      <a:blip r:embed="rId55"/>
                      <a:srcRect b="0" l="0" r="0" t="0"/>
                      <a:stretch>
                        <a:fillRect/>
                      </a:stretch>
                    </pic:blipFill>
                    <pic:spPr>
                      <a:xfrm>
                        <a:off x="0" y="0"/>
                        <a:ext cx="5943600" cy="6845300"/>
                      </a:xfrm>
                      <a:prstGeom prst="rect"/>
                      <a:ln/>
                    </pic:spPr>
                  </pic:pic>
                </a:graphicData>
              </a:graphic>
            </wp:inline>
          </w:drawing>
        </w:r>
      </w:del>
      <w:commentRangeEnd w:id="27"/>
      <w:r w:rsidDel="00000000" w:rsidR="00000000" w:rsidRPr="00000000">
        <w:commentReference w:id="27"/>
      </w:r>
      <w:r w:rsidDel="00000000" w:rsidR="00000000" w:rsidRPr="00000000">
        <w:br w:type="page"/>
      </w:r>
      <w:r w:rsidDel="00000000" w:rsidR="00000000" w:rsidRPr="00000000">
        <w:rPr>
          <w:rtl w:val="0"/>
        </w:rPr>
      </w:r>
    </w:p>
    <w:bookmarkStart w:colFirst="0" w:colLast="0" w:name="1hmsyys" w:id="36"/>
    <w:bookmarkEnd w:id="36"/>
    <w:p w:rsidR="00000000" w:rsidDel="00000000" w:rsidP="00000000" w:rsidRDefault="00000000" w:rsidRPr="00000000" w14:paraId="00000129">
      <w:pPr>
        <w:pStyle w:val="Heading3"/>
        <w:rPr>
          <w:rFonts w:ascii="Arial" w:cs="Arial" w:eastAsia="Arial" w:hAnsi="Arial"/>
          <w:color w:val="000000"/>
          <w:sz w:val="24"/>
          <w:szCs w:val="24"/>
        </w:rPr>
      </w:pPr>
      <w:bookmarkStart w:colFirst="0" w:colLast="0" w:name="_41mghml" w:id="37"/>
      <w:bookmarkEnd w:id="37"/>
      <w:r w:rsidDel="00000000" w:rsidR="00000000" w:rsidRPr="00000000">
        <w:rPr>
          <w:rFonts w:ascii="Arial" w:cs="Arial" w:eastAsia="Arial" w:hAnsi="Arial"/>
          <w:color w:val="000000"/>
          <w:sz w:val="24"/>
          <w:szCs w:val="24"/>
          <w:rtl w:val="0"/>
        </w:rPr>
        <w:t xml:space="preserve">VA benefits page 2: Current compensation (Medicaid ineligible)</w:t>
      </w:r>
    </w:p>
    <w:p w:rsidR="00000000" w:rsidDel="00000000" w:rsidP="00000000" w:rsidRDefault="00000000" w:rsidRPr="00000000" w14:paraId="0000012A">
      <w:pPr>
        <w:rPr>
          <w:rFonts w:ascii="Arial" w:cs="Arial" w:eastAsia="Arial" w:hAnsi="Arial"/>
          <w:color w:val="000000"/>
        </w:rPr>
      </w:pPr>
      <w:r w:rsidDel="00000000" w:rsidR="00000000" w:rsidRPr="00000000">
        <w:rPr>
          <w:rtl w:val="0"/>
        </w:rPr>
      </w:r>
    </w:p>
    <w:p w:rsidR="00000000" w:rsidDel="00000000" w:rsidP="00000000" w:rsidRDefault="00000000" w:rsidRPr="00000000" w14:paraId="0000012B">
      <w:pPr>
        <w:rPr>
          <w:rFonts w:ascii="Arial" w:cs="Arial" w:eastAsia="Arial" w:hAnsi="Arial"/>
          <w:color w:val="000000"/>
        </w:rPr>
      </w:pPr>
      <w:r w:rsidDel="00000000" w:rsidR="00000000" w:rsidRPr="00000000">
        <w:rPr>
          <w:rFonts w:ascii="Arial" w:cs="Arial" w:eastAsia="Arial" w:hAnsi="Arial"/>
          <w:color w:val="000000"/>
          <w:rtl w:val="0"/>
        </w:rPr>
        <w:t xml:space="preserve">This question is only shown if the user indicates “No” to the previous VA disability compensation question.</w:t>
      </w:r>
    </w:p>
    <w:p w:rsidR="00000000" w:rsidDel="00000000" w:rsidP="00000000" w:rsidRDefault="00000000" w:rsidRPr="00000000" w14:paraId="0000012C">
      <w:pPr>
        <w:rPr>
          <w:rFonts w:ascii="Arial" w:cs="Arial" w:eastAsia="Arial" w:hAnsi="Arial"/>
          <w:color w:val="000000"/>
        </w:rPr>
      </w:pPr>
      <w:r w:rsidDel="00000000" w:rsidR="00000000" w:rsidRPr="00000000">
        <w:rPr>
          <w:rtl w:val="0"/>
        </w:rPr>
      </w:r>
    </w:p>
    <w:p w:rsidR="00000000" w:rsidDel="00000000" w:rsidP="00000000" w:rsidRDefault="00000000" w:rsidRPr="00000000" w14:paraId="0000012D">
      <w:pPr>
        <w:rPr>
          <w:ins w:author="Heather Justice" w:id="65" w:date="2024-07-09T16:16:20Z"/>
        </w:rPr>
      </w:pPr>
      <w:del w:author="Heather Justice" w:id="64" w:date="2024-07-09T16:16:19Z">
        <w:r w:rsidDel="00000000" w:rsidR="00000000" w:rsidRPr="00000000">
          <w:rPr/>
          <w:drawing>
            <wp:inline distB="0" distT="0" distL="0" distR="0">
              <wp:extent cx="4976495" cy="6437630"/>
              <wp:effectExtent b="12700" l="12700" r="12700" t="12700"/>
              <wp:docPr id="30" name="image31.png"/>
              <a:graphic>
                <a:graphicData uri="http://schemas.openxmlformats.org/drawingml/2006/picture">
                  <pic:pic>
                    <pic:nvPicPr>
                      <pic:cNvPr id="0" name="image31.png"/>
                      <pic:cNvPicPr preferRelativeResize="0"/>
                    </pic:nvPicPr>
                    <pic:blipFill>
                      <a:blip r:embed="rId56"/>
                      <a:srcRect b="0" l="0" r="0" t="0"/>
                      <a:stretch>
                        <a:fillRect/>
                      </a:stretch>
                    </pic:blipFill>
                    <pic:spPr>
                      <a:xfrm>
                        <a:off x="0" y="0"/>
                        <a:ext cx="4976495" cy="6437630"/>
                      </a:xfrm>
                      <a:prstGeom prst="rect"/>
                      <a:ln w="12700">
                        <a:solidFill>
                          <a:srgbClr val="000000"/>
                        </a:solidFill>
                        <a:prstDash val="solid"/>
                      </a:ln>
                    </pic:spPr>
                  </pic:pic>
                </a:graphicData>
              </a:graphic>
            </wp:inline>
          </w:drawing>
        </w:r>
      </w:del>
      <w:ins w:author="Heather Justice" w:id="65" w:date="2024-07-09T16:16:20Z">
        <w:commentRangeStart w:id="28"/>
        <w:r w:rsidDel="00000000" w:rsidR="00000000" w:rsidRPr="00000000">
          <w:rPr>
            <w:rtl w:val="0"/>
          </w:rPr>
        </w:r>
      </w:ins>
    </w:p>
    <w:p w:rsidR="00000000" w:rsidDel="00000000" w:rsidP="00000000" w:rsidRDefault="00000000" w:rsidRPr="00000000" w14:paraId="0000012E">
      <w:pPr>
        <w:rPr>
          <w:ins w:author="Heather Justice" w:id="65" w:date="2024-07-09T16:16:20Z"/>
        </w:rPr>
      </w:pPr>
      <w:ins w:author="Heather Justice" w:id="65" w:date="2024-07-09T16:16:20Z">
        <w:r w:rsidDel="00000000" w:rsidR="00000000" w:rsidRPr="00000000">
          <w:rPr>
            <w:rtl w:val="0"/>
          </w:rPr>
        </w:r>
      </w:ins>
    </w:p>
    <w:p w:rsidR="00000000" w:rsidDel="00000000" w:rsidP="00000000" w:rsidRDefault="00000000" w:rsidRPr="00000000" w14:paraId="0000012F">
      <w:pPr>
        <w:rPr>
          <w:rPrChange w:author="Heather Justice" w:id="66" w:date="2024-07-09T16:16:20Z">
            <w:rPr>
              <w:rFonts w:ascii="Arial" w:cs="Arial" w:eastAsia="Arial" w:hAnsi="Arial"/>
              <w:color w:val="000000"/>
            </w:rPr>
          </w:rPrChange>
        </w:rPr>
      </w:pPr>
      <w:ins w:author="Heather Justice" w:id="65" w:date="2024-07-09T16:16:20Z">
        <w:r w:rsidDel="00000000" w:rsidR="00000000" w:rsidRPr="00000000">
          <w:rPr/>
          <w:drawing>
            <wp:inline distB="114300" distT="114300" distL="114300" distR="114300">
              <wp:extent cx="4905375" cy="6734175"/>
              <wp:effectExtent b="0" l="0" r="0" t="0"/>
              <wp:docPr id="125" name="image121.png"/>
              <a:graphic>
                <a:graphicData uri="http://schemas.openxmlformats.org/drawingml/2006/picture">
                  <pic:pic>
                    <pic:nvPicPr>
                      <pic:cNvPr id="0" name="image121.png"/>
                      <pic:cNvPicPr preferRelativeResize="0"/>
                    </pic:nvPicPr>
                    <pic:blipFill>
                      <a:blip r:embed="rId57"/>
                      <a:srcRect b="0" l="0" r="0" t="0"/>
                      <a:stretch>
                        <a:fillRect/>
                      </a:stretch>
                    </pic:blipFill>
                    <pic:spPr>
                      <a:xfrm>
                        <a:off x="0" y="0"/>
                        <a:ext cx="4905375" cy="6734175"/>
                      </a:xfrm>
                      <a:prstGeom prst="rect"/>
                      <a:ln/>
                    </pic:spPr>
                  </pic:pic>
                </a:graphicData>
              </a:graphic>
            </wp:inline>
          </w:drawing>
        </w:r>
      </w:ins>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130">
      <w:pPr>
        <w:pStyle w:val="Heading2"/>
        <w:rPr>
          <w:rFonts w:ascii="Arial" w:cs="Arial" w:eastAsia="Arial" w:hAnsi="Arial"/>
          <w:color w:val="000000"/>
        </w:rPr>
      </w:pPr>
      <w:bookmarkStart w:colFirst="0" w:colLast="0" w:name="_2grqrue" w:id="38"/>
      <w:bookmarkEnd w:id="38"/>
      <w:r w:rsidDel="00000000" w:rsidR="00000000" w:rsidRPr="00000000">
        <w:br w:type="page"/>
      </w:r>
      <w:r w:rsidDel="00000000" w:rsidR="00000000" w:rsidRPr="00000000">
        <w:rPr>
          <w:rtl w:val="0"/>
        </w:rPr>
      </w:r>
    </w:p>
    <w:p w:rsidR="00000000" w:rsidDel="00000000" w:rsidP="00000000" w:rsidRDefault="00000000" w:rsidRPr="00000000" w14:paraId="00000131">
      <w:pPr>
        <w:pStyle w:val="Heading2"/>
        <w:rPr>
          <w:rFonts w:ascii="Arial" w:cs="Arial" w:eastAsia="Arial" w:hAnsi="Arial"/>
          <w:b w:val="0"/>
          <w:color w:val="000000"/>
          <w:sz w:val="28"/>
          <w:szCs w:val="28"/>
        </w:rPr>
      </w:pPr>
      <w:bookmarkStart w:colFirst="0" w:colLast="0" w:name="_vx1227" w:id="39"/>
      <w:bookmarkEnd w:id="39"/>
      <w:r w:rsidDel="00000000" w:rsidR="00000000" w:rsidRPr="00000000">
        <w:rPr>
          <w:rFonts w:ascii="Arial" w:cs="Arial" w:eastAsia="Arial" w:hAnsi="Arial"/>
          <w:b w:val="0"/>
          <w:color w:val="000000"/>
          <w:sz w:val="28"/>
          <w:szCs w:val="28"/>
          <w:rtl w:val="0"/>
        </w:rPr>
        <w:t xml:space="preserve">Military Service</w:t>
      </w:r>
    </w:p>
    <w:p w:rsidR="00000000" w:rsidDel="00000000" w:rsidP="00000000" w:rsidRDefault="00000000" w:rsidRPr="00000000" w14:paraId="00000132">
      <w:pPr>
        <w:rPr>
          <w:rFonts w:ascii="Arial" w:cs="Arial" w:eastAsia="Arial" w:hAnsi="Arial"/>
          <w:color w:val="000000"/>
        </w:rPr>
      </w:pPr>
      <w:r w:rsidDel="00000000" w:rsidR="00000000" w:rsidRPr="00000000">
        <w:rPr>
          <w:rtl w:val="0"/>
        </w:rPr>
      </w:r>
    </w:p>
    <w:p w:rsidR="00000000" w:rsidDel="00000000" w:rsidP="00000000" w:rsidRDefault="00000000" w:rsidRPr="00000000" w14:paraId="00000133">
      <w:pPr>
        <w:pStyle w:val="Heading3"/>
        <w:rPr>
          <w:rFonts w:ascii="Arial" w:cs="Arial" w:eastAsia="Arial" w:hAnsi="Arial"/>
          <w:color w:val="000000"/>
        </w:rPr>
      </w:pPr>
      <w:bookmarkStart w:colFirst="0" w:colLast="0" w:name="_3fwokq0" w:id="40"/>
      <w:bookmarkEnd w:id="40"/>
      <w:r w:rsidDel="00000000" w:rsidR="00000000" w:rsidRPr="00000000">
        <w:rPr>
          <w:rFonts w:ascii="Arial" w:cs="Arial" w:eastAsia="Arial" w:hAnsi="Arial"/>
          <w:color w:val="000000"/>
          <w:rtl w:val="0"/>
        </w:rPr>
        <w:t xml:space="preserve">Military service page 1: Branch and dates of service</w:t>
      </w:r>
    </w:p>
    <w:p w:rsidR="00000000" w:rsidDel="00000000" w:rsidP="00000000" w:rsidRDefault="00000000" w:rsidRPr="00000000" w14:paraId="00000134">
      <w:pPr>
        <w:rPr>
          <w:rFonts w:ascii="Arial" w:cs="Arial" w:eastAsia="Arial" w:hAnsi="Arial"/>
          <w:color w:val="000000"/>
        </w:rPr>
      </w:pPr>
      <w:r w:rsidDel="00000000" w:rsidR="00000000" w:rsidRPr="00000000">
        <w:rPr>
          <w:rtl w:val="0"/>
        </w:rPr>
      </w:r>
    </w:p>
    <w:p w:rsidR="00000000" w:rsidDel="00000000" w:rsidP="00000000" w:rsidRDefault="00000000" w:rsidRPr="00000000" w14:paraId="00000135">
      <w:pPr>
        <w:rPr>
          <w:rFonts w:ascii="Arial" w:cs="Arial" w:eastAsia="Arial" w:hAnsi="Arial"/>
          <w:color w:val="000000"/>
        </w:rPr>
      </w:pPr>
      <w:r w:rsidDel="00000000" w:rsidR="00000000" w:rsidRPr="00000000">
        <w:rPr>
          <w:rFonts w:ascii="Arial" w:cs="Arial" w:eastAsia="Arial" w:hAnsi="Arial"/>
          <w:color w:val="000000"/>
          <w:rtl w:val="0"/>
        </w:rPr>
        <w:t xml:space="preserve">The application will check dates to ensure their validity. For example:</w:t>
      </w:r>
    </w:p>
    <w:p w:rsidR="00000000" w:rsidDel="00000000" w:rsidP="00000000" w:rsidRDefault="00000000" w:rsidRPr="00000000" w14:paraId="00000136">
      <w:pPr>
        <w:numPr>
          <w:ilvl w:val="0"/>
          <w:numId w:val="3"/>
        </w:numP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Not 18 years old at input service start date</w:t>
      </w:r>
    </w:p>
    <w:p w:rsidR="00000000" w:rsidDel="00000000" w:rsidP="00000000" w:rsidRDefault="00000000" w:rsidRPr="00000000" w14:paraId="00000137">
      <w:pPr>
        <w:numPr>
          <w:ilvl w:val="0"/>
          <w:numId w:val="3"/>
        </w:numP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Input service end date is before service start date</w:t>
      </w:r>
    </w:p>
    <w:p w:rsidR="00000000" w:rsidDel="00000000" w:rsidP="00000000" w:rsidRDefault="00000000" w:rsidRPr="00000000" w14:paraId="00000138">
      <w:pPr>
        <w:rPr>
          <w:rFonts w:ascii="Arial" w:cs="Arial" w:eastAsia="Arial" w:hAnsi="Arial"/>
          <w:color w:val="000000"/>
        </w:rPr>
      </w:pPr>
      <w:r w:rsidDel="00000000" w:rsidR="00000000" w:rsidRPr="00000000">
        <w:rPr>
          <w:rtl w:val="0"/>
        </w:rPr>
      </w:r>
    </w:p>
    <w:p w:rsidR="00000000" w:rsidDel="00000000" w:rsidP="00000000" w:rsidRDefault="00000000" w:rsidRPr="00000000" w14:paraId="00000139">
      <w:pPr>
        <w:rPr>
          <w:ins w:author="Heather Justice" w:id="68" w:date="2024-07-09T16:55:55Z"/>
        </w:rPr>
      </w:pPr>
      <w:del w:author="Heather Justice" w:id="67" w:date="2024-07-09T16:55:54Z">
        <w:r w:rsidDel="00000000" w:rsidR="00000000" w:rsidRPr="00000000">
          <w:rPr/>
          <w:drawing>
            <wp:inline distB="0" distT="0" distL="0" distR="0">
              <wp:extent cx="5603875" cy="6151880"/>
              <wp:effectExtent b="12700" l="12700" r="12700" t="12700"/>
              <wp:docPr id="31" name="image25.png"/>
              <a:graphic>
                <a:graphicData uri="http://schemas.openxmlformats.org/drawingml/2006/picture">
                  <pic:pic>
                    <pic:nvPicPr>
                      <pic:cNvPr id="0" name="image25.png"/>
                      <pic:cNvPicPr preferRelativeResize="0"/>
                    </pic:nvPicPr>
                    <pic:blipFill>
                      <a:blip r:embed="rId58"/>
                      <a:srcRect b="0" l="0" r="0" t="0"/>
                      <a:stretch>
                        <a:fillRect/>
                      </a:stretch>
                    </pic:blipFill>
                    <pic:spPr>
                      <a:xfrm>
                        <a:off x="0" y="0"/>
                        <a:ext cx="5603875" cy="6151880"/>
                      </a:xfrm>
                      <a:prstGeom prst="rect"/>
                      <a:ln w="12700">
                        <a:solidFill>
                          <a:srgbClr val="000000"/>
                        </a:solidFill>
                        <a:prstDash val="solid"/>
                      </a:ln>
                    </pic:spPr>
                  </pic:pic>
                </a:graphicData>
              </a:graphic>
            </wp:inline>
          </w:drawing>
        </w:r>
      </w:del>
      <w:ins w:author="Heather Justice" w:id="68" w:date="2024-07-09T16:55:55Z">
        <w:commentRangeStart w:id="29"/>
        <w:r w:rsidDel="00000000" w:rsidR="00000000" w:rsidRPr="00000000">
          <w:rPr>
            <w:rtl w:val="0"/>
          </w:rPr>
        </w:r>
      </w:ins>
    </w:p>
    <w:p w:rsidR="00000000" w:rsidDel="00000000" w:rsidP="00000000" w:rsidRDefault="00000000" w:rsidRPr="00000000" w14:paraId="0000013A">
      <w:pPr>
        <w:rPr>
          <w:ins w:author="Heather Justice" w:id="68" w:date="2024-07-09T16:55:55Z"/>
        </w:rPr>
      </w:pPr>
      <w:ins w:author="Heather Justice" w:id="68" w:date="2024-07-09T16:55:55Z">
        <w:r w:rsidDel="00000000" w:rsidR="00000000" w:rsidRPr="00000000">
          <w:rPr>
            <w:rtl w:val="0"/>
          </w:rPr>
        </w:r>
      </w:ins>
    </w:p>
    <w:p w:rsidR="00000000" w:rsidDel="00000000" w:rsidP="00000000" w:rsidRDefault="00000000" w:rsidRPr="00000000" w14:paraId="0000013B">
      <w:pPr>
        <w:rPr>
          <w:rPrChange w:author="Heather Justice" w:id="69" w:date="2024-07-09T16:55:55Z">
            <w:rPr>
              <w:rFonts w:ascii="Arial" w:cs="Arial" w:eastAsia="Arial" w:hAnsi="Arial"/>
              <w:color w:val="000000"/>
            </w:rPr>
          </w:rPrChange>
        </w:rPr>
      </w:pPr>
      <w:ins w:author="Heather Justice" w:id="68" w:date="2024-07-09T16:55:55Z">
        <w:r w:rsidDel="00000000" w:rsidR="00000000" w:rsidRPr="00000000">
          <w:rPr/>
          <w:drawing>
            <wp:inline distB="114300" distT="114300" distL="114300" distR="114300">
              <wp:extent cx="4495800" cy="5200650"/>
              <wp:effectExtent b="0" l="0" r="0" t="0"/>
              <wp:docPr id="35" name="image34.png"/>
              <a:graphic>
                <a:graphicData uri="http://schemas.openxmlformats.org/drawingml/2006/picture">
                  <pic:pic>
                    <pic:nvPicPr>
                      <pic:cNvPr id="0" name="image34.png"/>
                      <pic:cNvPicPr preferRelativeResize="0"/>
                    </pic:nvPicPr>
                    <pic:blipFill>
                      <a:blip r:embed="rId59"/>
                      <a:srcRect b="0" l="0" r="0" t="0"/>
                      <a:stretch>
                        <a:fillRect/>
                      </a:stretch>
                    </pic:blipFill>
                    <pic:spPr>
                      <a:xfrm>
                        <a:off x="0" y="0"/>
                        <a:ext cx="4495800" cy="5200650"/>
                      </a:xfrm>
                      <a:prstGeom prst="rect"/>
                      <a:ln/>
                    </pic:spPr>
                  </pic:pic>
                </a:graphicData>
              </a:graphic>
            </wp:inline>
          </w:drawing>
        </w:r>
      </w:ins>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13C">
      <w:pPr>
        <w:pStyle w:val="Heading3"/>
        <w:rPr>
          <w:rFonts w:ascii="Arial" w:cs="Arial" w:eastAsia="Arial" w:hAnsi="Arial"/>
          <w:color w:val="000000"/>
        </w:rPr>
      </w:pPr>
      <w:bookmarkStart w:colFirst="0" w:colLast="0" w:name="_1v1yuxt" w:id="41"/>
      <w:bookmarkEnd w:id="41"/>
      <w:r w:rsidDel="00000000" w:rsidR="00000000" w:rsidRPr="00000000">
        <w:br w:type="page"/>
      </w:r>
      <w:r w:rsidDel="00000000" w:rsidR="00000000" w:rsidRPr="00000000">
        <w:rPr>
          <w:rtl w:val="0"/>
        </w:rPr>
      </w:r>
    </w:p>
    <w:bookmarkStart w:colFirst="0" w:colLast="0" w:name="4f1mdlm" w:id="42"/>
    <w:bookmarkEnd w:id="42"/>
    <w:p w:rsidR="00000000" w:rsidDel="00000000" w:rsidP="00000000" w:rsidRDefault="00000000" w:rsidRPr="00000000" w14:paraId="0000013D">
      <w:pPr>
        <w:pStyle w:val="Heading3"/>
        <w:rPr>
          <w:rFonts w:ascii="Arial" w:cs="Arial" w:eastAsia="Arial" w:hAnsi="Arial"/>
          <w:color w:val="000000"/>
        </w:rPr>
      </w:pPr>
      <w:bookmarkStart w:colFirst="0" w:colLast="0" w:name="_2u6wntf" w:id="43"/>
      <w:bookmarkEnd w:id="43"/>
      <w:r w:rsidDel="00000000" w:rsidR="00000000" w:rsidRPr="00000000">
        <w:rPr>
          <w:rFonts w:ascii="Arial" w:cs="Arial" w:eastAsia="Arial" w:hAnsi="Arial"/>
          <w:color w:val="000000"/>
          <w:rtl w:val="0"/>
        </w:rPr>
        <w:t xml:space="preserve">Military service page 2: Service history</w:t>
      </w:r>
    </w:p>
    <w:p w:rsidR="00000000" w:rsidDel="00000000" w:rsidP="00000000" w:rsidRDefault="00000000" w:rsidRPr="00000000" w14:paraId="0000013E">
      <w:pPr>
        <w:rPr>
          <w:rFonts w:ascii="Arial" w:cs="Arial" w:eastAsia="Arial" w:hAnsi="Arial"/>
          <w:color w:val="000000"/>
        </w:rPr>
      </w:pPr>
      <w:r w:rsidDel="00000000" w:rsidR="00000000" w:rsidRPr="00000000">
        <w:rPr>
          <w:rtl w:val="0"/>
        </w:rPr>
      </w:r>
    </w:p>
    <w:p w:rsidR="00000000" w:rsidDel="00000000" w:rsidP="00000000" w:rsidRDefault="00000000" w:rsidRPr="00000000" w14:paraId="0000013F">
      <w:pPr>
        <w:rPr>
          <w:rFonts w:ascii="Arial" w:cs="Arial" w:eastAsia="Arial" w:hAnsi="Arial"/>
          <w:color w:val="000000"/>
        </w:rPr>
      </w:pPr>
      <w:r w:rsidDel="00000000" w:rsidR="00000000" w:rsidRPr="00000000">
        <w:rPr>
          <w:rFonts w:ascii="Arial" w:cs="Arial" w:eastAsia="Arial" w:hAnsi="Arial"/>
          <w:color w:val="000000"/>
          <w:rtl w:val="0"/>
        </w:rPr>
        <w:t xml:space="preserve">The user may select one or more options. This is optional.</w:t>
      </w:r>
    </w:p>
    <w:p w:rsidR="00000000" w:rsidDel="00000000" w:rsidP="00000000" w:rsidRDefault="00000000" w:rsidRPr="00000000" w14:paraId="00000140">
      <w:pPr>
        <w:rPr>
          <w:rFonts w:ascii="Arial" w:cs="Arial" w:eastAsia="Arial" w:hAnsi="Arial"/>
          <w:color w:val="000000"/>
        </w:rPr>
      </w:pPr>
      <w:r w:rsidDel="00000000" w:rsidR="00000000" w:rsidRPr="00000000">
        <w:rPr>
          <w:rtl w:val="0"/>
        </w:rPr>
      </w:r>
    </w:p>
    <w:p w:rsidR="00000000" w:rsidDel="00000000" w:rsidP="00000000" w:rsidRDefault="00000000" w:rsidRPr="00000000" w14:paraId="00000141">
      <w:pPr>
        <w:rPr>
          <w:ins w:author="Heather Justice" w:id="71" w:date="2024-07-09T16:54:52Z"/>
          <w:rFonts w:ascii="Arial" w:cs="Arial" w:eastAsia="Arial" w:hAnsi="Arial"/>
        </w:rPr>
      </w:pPr>
      <w:del w:author="Heather Justice" w:id="70" w:date="2024-07-09T16:54:51Z">
        <w:r w:rsidDel="00000000" w:rsidR="00000000" w:rsidRPr="00000000">
          <w:rPr>
            <w:rFonts w:ascii="Arial" w:cs="Arial" w:eastAsia="Arial" w:hAnsi="Arial"/>
          </w:rPr>
          <w:drawing>
            <wp:inline distB="114300" distT="114300" distL="114300" distR="114300">
              <wp:extent cx="5715000" cy="5876925"/>
              <wp:effectExtent b="12700" l="12700" r="12700" t="12700"/>
              <wp:docPr id="77" name="image75.png"/>
              <a:graphic>
                <a:graphicData uri="http://schemas.openxmlformats.org/drawingml/2006/picture">
                  <pic:pic>
                    <pic:nvPicPr>
                      <pic:cNvPr id="0" name="image75.png"/>
                      <pic:cNvPicPr preferRelativeResize="0"/>
                    </pic:nvPicPr>
                    <pic:blipFill>
                      <a:blip r:embed="rId60"/>
                      <a:srcRect b="0" l="0" r="0" t="0"/>
                      <a:stretch>
                        <a:fillRect/>
                      </a:stretch>
                    </pic:blipFill>
                    <pic:spPr>
                      <a:xfrm>
                        <a:off x="0" y="0"/>
                        <a:ext cx="5715000" cy="5876925"/>
                      </a:xfrm>
                      <a:prstGeom prst="rect"/>
                      <a:ln w="12700">
                        <a:solidFill>
                          <a:srgbClr val="000000"/>
                        </a:solidFill>
                        <a:prstDash val="solid"/>
                      </a:ln>
                    </pic:spPr>
                  </pic:pic>
                </a:graphicData>
              </a:graphic>
            </wp:inline>
          </w:drawing>
        </w:r>
      </w:del>
      <w:ins w:author="Heather Justice" w:id="71" w:date="2024-07-09T16:54:52Z">
        <w:commentRangeStart w:id="30"/>
        <w:r w:rsidDel="00000000" w:rsidR="00000000" w:rsidRPr="00000000">
          <w:rPr>
            <w:rtl w:val="0"/>
          </w:rPr>
        </w:r>
      </w:ins>
    </w:p>
    <w:p w:rsidR="00000000" w:rsidDel="00000000" w:rsidP="00000000" w:rsidRDefault="00000000" w:rsidRPr="00000000" w14:paraId="00000142">
      <w:pPr>
        <w:rPr>
          <w:ins w:author="Heather Justice" w:id="71" w:date="2024-07-09T16:54:52Z"/>
          <w:rFonts w:ascii="Arial" w:cs="Arial" w:eastAsia="Arial" w:hAnsi="Arial"/>
        </w:rPr>
      </w:pPr>
      <w:ins w:author="Heather Justice" w:id="71" w:date="2024-07-09T16:54:52Z">
        <w:r w:rsidDel="00000000" w:rsidR="00000000" w:rsidRPr="00000000">
          <w:rPr>
            <w:rtl w:val="0"/>
          </w:rPr>
        </w:r>
      </w:ins>
    </w:p>
    <w:p w:rsidR="00000000" w:rsidDel="00000000" w:rsidP="00000000" w:rsidRDefault="00000000" w:rsidRPr="00000000" w14:paraId="00000143">
      <w:pPr>
        <w:rPr>
          <w:rFonts w:ascii="Arial" w:cs="Arial" w:eastAsia="Arial" w:hAnsi="Arial"/>
        </w:rPr>
      </w:pPr>
      <w:ins w:author="Heather Justice" w:id="71" w:date="2024-07-09T16:54:52Z">
        <w:r w:rsidDel="00000000" w:rsidR="00000000" w:rsidRPr="00000000">
          <w:rPr>
            <w:rFonts w:ascii="Arial" w:cs="Arial" w:eastAsia="Arial" w:hAnsi="Arial"/>
          </w:rPr>
          <w:drawing>
            <wp:inline distB="114300" distT="114300" distL="114300" distR="114300">
              <wp:extent cx="4733925" cy="5010150"/>
              <wp:effectExtent b="0" l="0" r="0" t="0"/>
              <wp:docPr id="113" name="image115.png"/>
              <a:graphic>
                <a:graphicData uri="http://schemas.openxmlformats.org/drawingml/2006/picture">
                  <pic:pic>
                    <pic:nvPicPr>
                      <pic:cNvPr id="0" name="image115.png"/>
                      <pic:cNvPicPr preferRelativeResize="0"/>
                    </pic:nvPicPr>
                    <pic:blipFill>
                      <a:blip r:embed="rId61"/>
                      <a:srcRect b="0" l="0" r="0" t="0"/>
                      <a:stretch>
                        <a:fillRect/>
                      </a:stretch>
                    </pic:blipFill>
                    <pic:spPr>
                      <a:xfrm>
                        <a:off x="0" y="0"/>
                        <a:ext cx="4733925" cy="5010150"/>
                      </a:xfrm>
                      <a:prstGeom prst="rect"/>
                      <a:ln/>
                    </pic:spPr>
                  </pic:pic>
                </a:graphicData>
              </a:graphic>
            </wp:inline>
          </w:drawing>
        </w:r>
      </w:ins>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144">
      <w:pPr>
        <w:rPr>
          <w:rFonts w:ascii="Arial" w:cs="Arial" w:eastAsia="Arial" w:hAnsi="Arial"/>
        </w:rPr>
      </w:pPr>
      <w:r w:rsidDel="00000000" w:rsidR="00000000" w:rsidRPr="00000000">
        <w:rPr>
          <w:rtl w:val="0"/>
        </w:rPr>
      </w:r>
    </w:p>
    <w:bookmarkStart w:colFirst="0" w:colLast="0" w:name="kix.4rbtbea6qmfc" w:id="44"/>
    <w:bookmarkEnd w:id="44"/>
    <w:p w:rsidR="00000000" w:rsidDel="00000000" w:rsidP="00000000" w:rsidRDefault="00000000" w:rsidRPr="00000000" w14:paraId="00000145">
      <w:pPr>
        <w:pStyle w:val="Heading3"/>
        <w:rPr>
          <w:rFonts w:ascii="Arial" w:cs="Arial" w:eastAsia="Arial" w:hAnsi="Arial"/>
          <w:color w:val="000000"/>
        </w:rPr>
      </w:pPr>
      <w:bookmarkStart w:colFirst="0" w:colLast="0" w:name="_ptrljssg8xd" w:id="45"/>
      <w:bookmarkEnd w:id="45"/>
      <w:commentRangeStart w:id="31"/>
      <w:r w:rsidDel="00000000" w:rsidR="00000000" w:rsidRPr="00000000">
        <w:rPr>
          <w:rFonts w:ascii="Arial" w:cs="Arial" w:eastAsia="Arial" w:hAnsi="Arial"/>
          <w:color w:val="000000"/>
          <w:rtl w:val="0"/>
        </w:rPr>
        <w:t xml:space="preserve">Military service page 3: Toxic Exposure</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ins w:author="Heather Justice" w:id="72" w:date="2024-07-09T16:26:34Z"/>
          <w:rFonts w:ascii="Arial" w:cs="Arial" w:eastAsia="Arial" w:hAnsi="Arial"/>
        </w:rPr>
      </w:pPr>
      <w:r w:rsidDel="00000000" w:rsidR="00000000" w:rsidRPr="00000000">
        <w:rPr>
          <w:rFonts w:ascii="Arial" w:cs="Arial" w:eastAsia="Arial" w:hAnsi="Arial"/>
          <w:rtl w:val="0"/>
        </w:rPr>
        <w:t xml:space="preserve">This page is to explain about toxic exposure and provide resources a user might want to access to learn more.  A user can choose whether or not to answer questions regarding military service history and any toxic exposure (or potential toxic exposure).</w:t>
      </w:r>
      <w:ins w:author="Heather Justice" w:id="72" w:date="2024-07-09T16:26:34Z">
        <w:commentRangeEnd w:id="31"/>
        <w:r w:rsidDel="00000000" w:rsidR="00000000" w:rsidRPr="00000000">
          <w:commentReference w:id="31"/>
        </w:r>
        <w:r w:rsidDel="00000000" w:rsidR="00000000" w:rsidRPr="00000000">
          <w:rPr>
            <w:rFonts w:ascii="Arial" w:cs="Arial" w:eastAsia="Arial" w:hAnsi="Arial"/>
            <w:rtl w:val="0"/>
          </w:rPr>
          <w:t xml:space="preserve"> The questions that follow will be asking about specific locations, operations, and toxins where the Veteran may have been exposed.</w:t>
        </w:r>
      </w:ins>
    </w:p>
    <w:p w:rsidR="00000000" w:rsidDel="00000000" w:rsidP="00000000" w:rsidRDefault="00000000" w:rsidRPr="00000000" w14:paraId="00000148">
      <w:pPr>
        <w:rPr>
          <w:rFonts w:ascii="Arial" w:cs="Arial" w:eastAsia="Arial" w:hAnsi="Arial"/>
        </w:rPr>
      </w:pPr>
      <w:r w:rsidDel="00000000" w:rsidR="00000000" w:rsidRPr="00000000">
        <w:rPr>
          <w:rtl w:val="0"/>
        </w:rPr>
      </w:r>
    </w:p>
    <w:p w:rsidR="00000000" w:rsidDel="00000000" w:rsidP="00000000" w:rsidRDefault="00000000" w:rsidRPr="00000000" w14:paraId="00000149">
      <w:pPr>
        <w:rPr>
          <w:ins w:author="Heather Justice" w:id="73" w:date="2024-07-09T16:20:38Z"/>
          <w:rFonts w:ascii="Arial" w:cs="Arial" w:eastAsia="Arial" w:hAnsi="Arial"/>
        </w:rPr>
      </w:pPr>
      <w:ins w:author="Heather Justice" w:id="73" w:date="2024-07-09T16:20:38Z">
        <w:r w:rsidDel="00000000" w:rsidR="00000000" w:rsidRPr="00000000">
          <w:rPr>
            <w:rFonts w:ascii="Arial" w:cs="Arial" w:eastAsia="Arial" w:hAnsi="Arial"/>
          </w:rPr>
          <w:drawing>
            <wp:inline distB="114300" distT="114300" distL="114300" distR="114300">
              <wp:extent cx="5000625" cy="5305425"/>
              <wp:effectExtent b="0" l="0" r="0" t="0"/>
              <wp:docPr id="94" name="image89.png"/>
              <a:graphic>
                <a:graphicData uri="http://schemas.openxmlformats.org/drawingml/2006/picture">
                  <pic:pic>
                    <pic:nvPicPr>
                      <pic:cNvPr id="0" name="image89.png"/>
                      <pic:cNvPicPr preferRelativeResize="0"/>
                    </pic:nvPicPr>
                    <pic:blipFill>
                      <a:blip r:embed="rId62"/>
                      <a:srcRect b="0" l="0" r="0" t="0"/>
                      <a:stretch>
                        <a:fillRect/>
                      </a:stretch>
                    </pic:blipFill>
                    <pic:spPr>
                      <a:xfrm>
                        <a:off x="0" y="0"/>
                        <a:ext cx="5000625" cy="5305425"/>
                      </a:xfrm>
                      <a:prstGeom prst="rect"/>
                      <a:ln/>
                    </pic:spPr>
                  </pic:pic>
                </a:graphicData>
              </a:graphic>
            </wp:inline>
          </w:drawing>
        </w:r>
        <w:r w:rsidDel="00000000" w:rsidR="00000000" w:rsidRPr="00000000">
          <w:rPr>
            <w:rtl w:val="0"/>
          </w:rPr>
        </w:r>
      </w:ins>
    </w:p>
    <w:p w:rsidR="00000000" w:rsidDel="00000000" w:rsidP="00000000" w:rsidRDefault="00000000" w:rsidRPr="00000000" w14:paraId="0000014A">
      <w:pPr>
        <w:rPr>
          <w:ins w:author="Heather Justice" w:id="73" w:date="2024-07-09T16:20:38Z"/>
          <w:rFonts w:ascii="Arial" w:cs="Arial" w:eastAsia="Arial" w:hAnsi="Arial"/>
        </w:rPr>
      </w:pPr>
      <w:ins w:author="Heather Justice" w:id="73" w:date="2024-07-09T16:20:38Z">
        <w:r w:rsidDel="00000000" w:rsidR="00000000" w:rsidRPr="00000000">
          <w:rPr>
            <w:rtl w:val="0"/>
          </w:rPr>
        </w:r>
      </w:ins>
    </w:p>
    <w:p w:rsidR="00000000" w:rsidDel="00000000" w:rsidP="00000000" w:rsidRDefault="00000000" w:rsidRPr="00000000" w14:paraId="0000014B">
      <w:pPr>
        <w:rPr>
          <w:rFonts w:ascii="Arial" w:cs="Arial" w:eastAsia="Arial" w:hAnsi="Arial"/>
        </w:rPr>
      </w:pPr>
      <w:ins w:author="Heather Justice" w:id="73" w:date="2024-07-09T16:20:38Z">
        <w:r w:rsidDel="00000000" w:rsidR="00000000" w:rsidRPr="00000000">
          <w:rPr>
            <w:rFonts w:ascii="Arial" w:cs="Arial" w:eastAsia="Arial" w:hAnsi="Arial"/>
          </w:rPr>
          <w:drawing>
            <wp:inline distB="114300" distT="114300" distL="114300" distR="114300">
              <wp:extent cx="4402780" cy="8586788"/>
              <wp:effectExtent b="0" l="0" r="0" t="0"/>
              <wp:docPr id="75" name="image74.png"/>
              <a:graphic>
                <a:graphicData uri="http://schemas.openxmlformats.org/drawingml/2006/picture">
                  <pic:pic>
                    <pic:nvPicPr>
                      <pic:cNvPr id="0" name="image74.png"/>
                      <pic:cNvPicPr preferRelativeResize="0"/>
                    </pic:nvPicPr>
                    <pic:blipFill>
                      <a:blip r:embed="rId63"/>
                      <a:srcRect b="0" l="0" r="0" t="0"/>
                      <a:stretch>
                        <a:fillRect/>
                      </a:stretch>
                    </pic:blipFill>
                    <pic:spPr>
                      <a:xfrm>
                        <a:off x="0" y="0"/>
                        <a:ext cx="4402780" cy="8586788"/>
                      </a:xfrm>
                      <a:prstGeom prst="rect"/>
                      <a:ln/>
                    </pic:spPr>
                  </pic:pic>
                </a:graphicData>
              </a:graphic>
            </wp:inline>
          </w:drawing>
        </w:r>
      </w:ins>
      <w:r w:rsidDel="00000000" w:rsidR="00000000" w:rsidRPr="00000000">
        <w:rPr>
          <w:rtl w:val="0"/>
        </w:rPr>
      </w:r>
    </w:p>
    <w:p w:rsidR="00000000" w:rsidDel="00000000" w:rsidP="00000000" w:rsidRDefault="00000000" w:rsidRPr="00000000" w14:paraId="0000014C">
      <w:pPr>
        <w:pStyle w:val="Heading3"/>
        <w:rPr>
          <w:rFonts w:ascii="Arial" w:cs="Arial" w:eastAsia="Arial" w:hAnsi="Arial"/>
          <w:color w:val="000000"/>
        </w:rPr>
      </w:pPr>
      <w:bookmarkStart w:colFirst="0" w:colLast="0" w:name="_ksty9vshp7hq" w:id="46"/>
      <w:bookmarkEnd w:id="46"/>
      <w:commentRangeStart w:id="32"/>
      <w:r w:rsidDel="00000000" w:rsidR="00000000" w:rsidRPr="00000000">
        <w:rPr>
          <w:rFonts w:ascii="Arial" w:cs="Arial" w:eastAsia="Arial" w:hAnsi="Arial"/>
          <w:color w:val="000000"/>
          <w:rtl w:val="0"/>
        </w:rPr>
        <w:t xml:space="preserve">Military service page 4: Cleanup or response efforts</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ins w:author="Heather Justice" w:id="74" w:date="2024-07-09T16:21:50Z"/>
          <w:rFonts w:ascii="Arial" w:cs="Arial" w:eastAsia="Arial" w:hAnsi="Arial"/>
        </w:rPr>
      </w:pPr>
      <w:del w:author="Heather Justice" w:id="74" w:date="2024-07-09T16:21:50Z">
        <w:r w:rsidDel="00000000" w:rsidR="00000000" w:rsidRPr="00000000">
          <w:rPr>
            <w:rFonts w:ascii="Arial" w:cs="Arial" w:eastAsia="Arial" w:hAnsi="Arial"/>
            <w:rtl w:val="0"/>
          </w:rPr>
          <w:delText xml:space="preserve">A user can indicate whether they participated in any of the cleanup or response efforts listed on this page.</w:delText>
        </w:r>
      </w:del>
      <w:ins w:author="Heather Justice" w:id="74" w:date="2024-07-09T16:21:50Z">
        <w:commentRangeEnd w:id="32"/>
        <w:r w:rsidDel="00000000" w:rsidR="00000000" w:rsidRPr="00000000">
          <w:commentReference w:id="32"/>
        </w:r>
        <w:r w:rsidDel="00000000" w:rsidR="00000000" w:rsidRPr="00000000">
          <w:rPr>
            <w:rtl w:val="0"/>
          </w:rPr>
        </w:r>
      </w:ins>
    </w:p>
    <w:p w:rsidR="00000000" w:rsidDel="00000000" w:rsidP="00000000" w:rsidRDefault="00000000" w:rsidRPr="00000000" w14:paraId="0000014F">
      <w:pPr>
        <w:rPr>
          <w:rFonts w:ascii="Arial" w:cs="Arial" w:eastAsia="Arial" w:hAnsi="Arial"/>
        </w:rPr>
      </w:pPr>
      <w:r w:rsidDel="00000000" w:rsidR="00000000" w:rsidRPr="00000000">
        <w:rPr>
          <w:rtl w:val="0"/>
        </w:rPr>
      </w:r>
    </w:p>
    <w:p w:rsidR="00000000" w:rsidDel="00000000" w:rsidP="00000000" w:rsidRDefault="00000000" w:rsidRPr="00000000" w14:paraId="00000150">
      <w:pPr>
        <w:rPr>
          <w:rFonts w:ascii="Arial" w:cs="Arial" w:eastAsia="Arial" w:hAnsi="Arial"/>
        </w:rPr>
      </w:pPr>
      <w:ins w:author="Heather Justice" w:id="75" w:date="2024-07-09T16:21:47Z">
        <w:r w:rsidDel="00000000" w:rsidR="00000000" w:rsidRPr="00000000">
          <w:rPr>
            <w:rFonts w:ascii="Arial" w:cs="Arial" w:eastAsia="Arial" w:hAnsi="Arial"/>
          </w:rPr>
          <w:drawing>
            <wp:inline distB="114300" distT="114300" distL="114300" distR="114300">
              <wp:extent cx="4838700" cy="4324350"/>
              <wp:effectExtent b="0" l="0" r="0" t="0"/>
              <wp:docPr id="27" name="image22.png"/>
              <a:graphic>
                <a:graphicData uri="http://schemas.openxmlformats.org/drawingml/2006/picture">
                  <pic:pic>
                    <pic:nvPicPr>
                      <pic:cNvPr id="0" name="image22.png"/>
                      <pic:cNvPicPr preferRelativeResize="0"/>
                    </pic:nvPicPr>
                    <pic:blipFill>
                      <a:blip r:embed="rId64"/>
                      <a:srcRect b="0" l="0" r="0" t="0"/>
                      <a:stretch>
                        <a:fillRect/>
                      </a:stretch>
                    </pic:blipFill>
                    <pic:spPr>
                      <a:xfrm>
                        <a:off x="0" y="0"/>
                        <a:ext cx="4838700" cy="4324350"/>
                      </a:xfrm>
                      <a:prstGeom prst="rect"/>
                      <a:ln/>
                    </pic:spPr>
                  </pic:pic>
                </a:graphicData>
              </a:graphic>
            </wp:inline>
          </w:drawing>
        </w:r>
      </w:ins>
      <w:r w:rsidDel="00000000" w:rsidR="00000000" w:rsidRPr="00000000">
        <w:rPr>
          <w:rtl w:val="0"/>
        </w:rPr>
      </w:r>
    </w:p>
    <w:p w:rsidR="00000000" w:rsidDel="00000000" w:rsidP="00000000" w:rsidRDefault="00000000" w:rsidRPr="00000000" w14:paraId="00000151">
      <w:pPr>
        <w:rPr>
          <w:rFonts w:ascii="Arial" w:cs="Arial" w:eastAsia="Arial" w:hAnsi="Arial"/>
        </w:rPr>
      </w:pPr>
      <w:r w:rsidDel="00000000" w:rsidR="00000000" w:rsidRPr="00000000">
        <w:rPr>
          <w:rtl w:val="0"/>
        </w:rPr>
      </w:r>
    </w:p>
    <w:p w:rsidR="00000000" w:rsidDel="00000000" w:rsidP="00000000" w:rsidRDefault="00000000" w:rsidRPr="00000000" w14:paraId="00000152">
      <w:pPr>
        <w:rPr>
          <w:ins w:author="Heather Justice" w:id="76" w:date="2024-07-09T16:22:39Z"/>
          <w:rFonts w:ascii="Arial" w:cs="Arial" w:eastAsia="Arial" w:hAnsi="Arial"/>
        </w:rPr>
      </w:pPr>
      <w:ins w:author="Heather Justice" w:id="76" w:date="2024-07-09T16:22:39Z">
        <w:r w:rsidDel="00000000" w:rsidR="00000000" w:rsidRPr="00000000">
          <w:rPr>
            <w:rtl w:val="0"/>
          </w:rPr>
        </w:r>
      </w:ins>
    </w:p>
    <w:p w:rsidR="00000000" w:rsidDel="00000000" w:rsidP="00000000" w:rsidRDefault="00000000" w:rsidRPr="00000000" w14:paraId="00000153">
      <w:pPr>
        <w:tabs>
          <w:tab w:val="right" w:leader="none" w:pos="9360"/>
        </w:tabs>
        <w:spacing w:before="60" w:lineRule="auto"/>
        <w:rPr>
          <w:ins w:author="Heather Justice" w:id="76" w:date="2024-07-09T16:22:39Z"/>
          <w:rFonts w:ascii="Arial" w:cs="Arial" w:eastAsia="Arial" w:hAnsi="Arial"/>
        </w:rPr>
      </w:pPr>
      <w:ins w:author="Heather Justice" w:id="76" w:date="2024-07-09T16:22:39Z">
        <w:commentRangeStart w:id="33"/>
        <w:r w:rsidDel="00000000" w:rsidR="00000000" w:rsidRPr="00000000">
          <w:fldChar w:fldCharType="begin"/>
        </w:r>
        <w:r w:rsidDel="00000000" w:rsidR="00000000" w:rsidRPr="00000000">
          <w:instrText xml:space="preserve">HYPERLINK "https://docs.google.com/document/d/1q11ictK4zNJR4xZSBCcdndDI_PTItqzqFKfw8N3c1cA/edit?pli=1#bookmark=id.19c6y18"</w:instrText>
        </w:r>
        <w:r w:rsidDel="00000000" w:rsidR="00000000" w:rsidRPr="00000000">
          <w:fldChar w:fldCharType="separate"/>
        </w:r>
        <w:r w:rsidDel="00000000" w:rsidR="00000000" w:rsidRPr="00000000">
          <w:rPr>
            <w:rFonts w:ascii="Arial" w:cs="Arial" w:eastAsia="Arial" w:hAnsi="Arial"/>
            <w:rtl w:val="0"/>
          </w:rPr>
          <w:t xml:space="preserve">Military service page 5: Service in Gulf War locations</w:t>
        </w:r>
        <w:r w:rsidDel="00000000" w:rsidR="00000000" w:rsidRPr="00000000">
          <w:fldChar w:fldCharType="end"/>
        </w:r>
        <w:commentRangeEnd w:id="33"/>
        <w:r w:rsidDel="00000000" w:rsidR="00000000" w:rsidRPr="00000000">
          <w:commentReference w:id="33"/>
        </w:r>
        <w:r w:rsidDel="00000000" w:rsidR="00000000" w:rsidRPr="00000000">
          <w:rPr>
            <w:rtl w:val="0"/>
          </w:rPr>
        </w:r>
      </w:ins>
    </w:p>
    <w:p w:rsidR="00000000" w:rsidDel="00000000" w:rsidP="00000000" w:rsidRDefault="00000000" w:rsidRPr="00000000" w14:paraId="00000154">
      <w:pPr>
        <w:tabs>
          <w:tab w:val="right" w:leader="none" w:pos="9360"/>
        </w:tabs>
        <w:spacing w:before="60" w:lineRule="auto"/>
        <w:rPr>
          <w:ins w:author="Heather Justice" w:id="76" w:date="2024-07-09T16:22:39Z"/>
          <w:rFonts w:ascii="Arial" w:cs="Arial" w:eastAsia="Arial" w:hAnsi="Arial"/>
        </w:rPr>
      </w:pPr>
      <w:ins w:author="Heather Justice" w:id="76" w:date="2024-07-09T16:22:39Z">
        <w:r w:rsidDel="00000000" w:rsidR="00000000" w:rsidRPr="00000000">
          <w:rPr>
            <w:rtl w:val="0"/>
          </w:rPr>
        </w:r>
      </w:ins>
    </w:p>
    <w:p w:rsidR="00000000" w:rsidDel="00000000" w:rsidP="00000000" w:rsidRDefault="00000000" w:rsidRPr="00000000" w14:paraId="00000155">
      <w:pPr>
        <w:tabs>
          <w:tab w:val="right" w:leader="none" w:pos="9360"/>
        </w:tabs>
        <w:spacing w:before="60" w:lineRule="auto"/>
        <w:rPr>
          <w:ins w:author="Heather Justice" w:id="76" w:date="2024-07-09T16:22:39Z"/>
          <w:rFonts w:ascii="Arial" w:cs="Arial" w:eastAsia="Arial" w:hAnsi="Arial"/>
        </w:rPr>
      </w:pPr>
      <w:ins w:author="Heather Justice" w:id="76" w:date="2024-07-09T16:22:39Z">
        <w:r w:rsidDel="00000000" w:rsidR="00000000" w:rsidRPr="00000000">
          <w:rPr>
            <w:rFonts w:ascii="Arial" w:cs="Arial" w:eastAsia="Arial" w:hAnsi="Arial"/>
          </w:rPr>
          <w:drawing>
            <wp:inline distB="114300" distT="114300" distL="114300" distR="114300">
              <wp:extent cx="3614738" cy="8703366"/>
              <wp:effectExtent b="0" l="0" r="0" t="0"/>
              <wp:docPr id="86" name="image83.png"/>
              <a:graphic>
                <a:graphicData uri="http://schemas.openxmlformats.org/drawingml/2006/picture">
                  <pic:pic>
                    <pic:nvPicPr>
                      <pic:cNvPr id="0" name="image83.png"/>
                      <pic:cNvPicPr preferRelativeResize="0"/>
                    </pic:nvPicPr>
                    <pic:blipFill>
                      <a:blip r:embed="rId65"/>
                      <a:srcRect b="0" l="0" r="0" t="0"/>
                      <a:stretch>
                        <a:fillRect/>
                      </a:stretch>
                    </pic:blipFill>
                    <pic:spPr>
                      <a:xfrm>
                        <a:off x="0" y="0"/>
                        <a:ext cx="3614738" cy="8703366"/>
                      </a:xfrm>
                      <a:prstGeom prst="rect"/>
                      <a:ln/>
                    </pic:spPr>
                  </pic:pic>
                </a:graphicData>
              </a:graphic>
            </wp:inline>
          </w:drawing>
        </w:r>
        <w:r w:rsidDel="00000000" w:rsidR="00000000" w:rsidRPr="00000000">
          <w:rPr>
            <w:rtl w:val="0"/>
          </w:rPr>
        </w:r>
      </w:ins>
    </w:p>
    <w:p w:rsidR="00000000" w:rsidDel="00000000" w:rsidP="00000000" w:rsidRDefault="00000000" w:rsidRPr="00000000" w14:paraId="00000156">
      <w:pPr>
        <w:tabs>
          <w:tab w:val="right" w:leader="none" w:pos="9360"/>
        </w:tabs>
        <w:spacing w:before="60" w:lineRule="auto"/>
        <w:rPr>
          <w:ins w:author="Heather Justice" w:id="76" w:date="2024-07-09T16:22:39Z"/>
          <w:rFonts w:ascii="Arial" w:cs="Arial" w:eastAsia="Arial" w:hAnsi="Arial"/>
        </w:rPr>
      </w:pPr>
      <w:ins w:author="Heather Justice" w:id="76" w:date="2024-07-09T16:22:39Z">
        <w:commentRangeStart w:id="34"/>
        <w:r w:rsidDel="00000000" w:rsidR="00000000" w:rsidRPr="00000000">
          <w:fldChar w:fldCharType="begin"/>
        </w:r>
        <w:r w:rsidDel="00000000" w:rsidR="00000000" w:rsidRPr="00000000">
          <w:instrText xml:space="preserve">HYPERLINK "https://docs.google.com/document/d/1q11ictK4zNJR4xZSBCcdndDI_PTItqzqFKfw8N3c1cA/edit?pli=1#bookmark=id.19c6y18"</w:instrText>
        </w:r>
        <w:r w:rsidDel="00000000" w:rsidR="00000000" w:rsidRPr="00000000">
          <w:fldChar w:fldCharType="separate"/>
        </w:r>
        <w:r w:rsidDel="00000000" w:rsidR="00000000" w:rsidRPr="00000000">
          <w:rPr>
            <w:rFonts w:ascii="Arial" w:cs="Arial" w:eastAsia="Arial" w:hAnsi="Arial"/>
            <w:rtl w:val="0"/>
          </w:rPr>
          <w:t xml:space="preserve">Military service page 6: </w:t>
        </w:r>
        <w:r w:rsidDel="00000000" w:rsidR="00000000" w:rsidRPr="00000000">
          <w:fldChar w:fldCharType="end"/>
        </w:r>
        <w:r w:rsidDel="00000000" w:rsidR="00000000" w:rsidRPr="00000000">
          <w:rPr>
            <w:rFonts w:ascii="Arial" w:cs="Arial" w:eastAsia="Arial" w:hAnsi="Arial"/>
            <w:rtl w:val="0"/>
          </w:rPr>
          <w:t xml:space="preserve">Service dates for Gulf War locations</w:t>
        </w:r>
      </w:ins>
    </w:p>
    <w:p w:rsidR="00000000" w:rsidDel="00000000" w:rsidP="00000000" w:rsidRDefault="00000000" w:rsidRPr="00000000" w14:paraId="00000157">
      <w:pPr>
        <w:tabs>
          <w:tab w:val="right" w:leader="none" w:pos="9360"/>
        </w:tabs>
        <w:spacing w:before="60" w:lineRule="auto"/>
        <w:rPr>
          <w:ins w:author="Heather Justice" w:id="76" w:date="2024-07-09T16:22:39Z"/>
          <w:rFonts w:ascii="Arial" w:cs="Arial" w:eastAsia="Arial" w:hAnsi="Arial"/>
        </w:rPr>
      </w:pPr>
      <w:ins w:author="Heather Justice" w:id="76" w:date="2024-07-09T16:22:39Z">
        <w:r w:rsidDel="00000000" w:rsidR="00000000" w:rsidRPr="00000000">
          <w:rPr>
            <w:rtl w:val="0"/>
          </w:rPr>
        </w:r>
      </w:ins>
    </w:p>
    <w:p w:rsidR="00000000" w:rsidDel="00000000" w:rsidP="00000000" w:rsidRDefault="00000000" w:rsidRPr="00000000" w14:paraId="00000158">
      <w:pPr>
        <w:tabs>
          <w:tab w:val="right" w:leader="none" w:pos="9360"/>
        </w:tabs>
        <w:spacing w:before="60" w:lineRule="auto"/>
        <w:rPr>
          <w:ins w:author="Heather Justice" w:id="76" w:date="2024-07-09T16:22:39Z"/>
          <w:rFonts w:ascii="Arial" w:cs="Arial" w:eastAsia="Arial" w:hAnsi="Arial"/>
        </w:rPr>
      </w:pPr>
      <w:ins w:author="Heather Justice" w:id="76" w:date="2024-07-09T16:22:39Z">
        <w:r w:rsidDel="00000000" w:rsidR="00000000" w:rsidRPr="00000000">
          <w:rPr>
            <w:rFonts w:ascii="Arial" w:cs="Arial" w:eastAsia="Arial" w:hAnsi="Arial"/>
            <w:rtl w:val="0"/>
          </w:rPr>
          <w:t xml:space="preserve">These date fields are optional.  A user can provide a month and year, or a date range if they know this information.  If the user does not know or does not want to estimate a date or range, they can leave these optional fields blank and continue to the next page.</w:t>
        </w:r>
        <w:commentRangeEnd w:id="34"/>
        <w:r w:rsidDel="00000000" w:rsidR="00000000" w:rsidRPr="00000000">
          <w:commentReference w:id="34"/>
        </w:r>
        <w:r w:rsidDel="00000000" w:rsidR="00000000" w:rsidRPr="00000000">
          <w:rPr>
            <w:rtl w:val="0"/>
          </w:rPr>
        </w:r>
      </w:ins>
    </w:p>
    <w:p w:rsidR="00000000" w:rsidDel="00000000" w:rsidP="00000000" w:rsidRDefault="00000000" w:rsidRPr="00000000" w14:paraId="00000159">
      <w:pPr>
        <w:tabs>
          <w:tab w:val="right" w:leader="none" w:pos="9360"/>
        </w:tabs>
        <w:spacing w:before="60" w:lineRule="auto"/>
        <w:rPr>
          <w:ins w:author="Heather Justice" w:id="76" w:date="2024-07-09T16:22:39Z"/>
          <w:rFonts w:ascii="Arial" w:cs="Arial" w:eastAsia="Arial" w:hAnsi="Arial"/>
        </w:rPr>
      </w:pPr>
      <w:ins w:author="Heather Justice" w:id="76" w:date="2024-07-09T16:22:39Z">
        <w:r w:rsidDel="00000000" w:rsidR="00000000" w:rsidRPr="00000000">
          <w:rPr>
            <w:rtl w:val="0"/>
          </w:rPr>
        </w:r>
      </w:ins>
    </w:p>
    <w:p w:rsidR="00000000" w:rsidDel="00000000" w:rsidP="00000000" w:rsidRDefault="00000000" w:rsidRPr="00000000" w14:paraId="0000015A">
      <w:pPr>
        <w:tabs>
          <w:tab w:val="right" w:leader="none" w:pos="9360"/>
        </w:tabs>
        <w:spacing w:before="60" w:lineRule="auto"/>
        <w:rPr>
          <w:ins w:author="Heather Justice" w:id="76" w:date="2024-07-09T16:22:39Z"/>
          <w:rFonts w:ascii="Arial" w:cs="Arial" w:eastAsia="Arial" w:hAnsi="Arial"/>
        </w:rPr>
      </w:pPr>
      <w:ins w:author="Heather Justice" w:id="76" w:date="2024-07-09T16:22:39Z">
        <w:r w:rsidDel="00000000" w:rsidR="00000000" w:rsidRPr="00000000">
          <w:rPr>
            <w:rFonts w:ascii="Arial" w:cs="Arial" w:eastAsia="Arial" w:hAnsi="Arial"/>
          </w:rPr>
          <w:drawing>
            <wp:inline distB="114300" distT="114300" distL="114300" distR="114300">
              <wp:extent cx="4524375" cy="5381625"/>
              <wp:effectExtent b="0" l="0" r="0" t="0"/>
              <wp:docPr id="15" name="image13.png"/>
              <a:graphic>
                <a:graphicData uri="http://schemas.openxmlformats.org/drawingml/2006/picture">
                  <pic:pic>
                    <pic:nvPicPr>
                      <pic:cNvPr id="0" name="image13.png"/>
                      <pic:cNvPicPr preferRelativeResize="0"/>
                    </pic:nvPicPr>
                    <pic:blipFill>
                      <a:blip r:embed="rId66"/>
                      <a:srcRect b="0" l="0" r="0" t="0"/>
                      <a:stretch>
                        <a:fillRect/>
                      </a:stretch>
                    </pic:blipFill>
                    <pic:spPr>
                      <a:xfrm>
                        <a:off x="0" y="0"/>
                        <a:ext cx="4524375" cy="5381625"/>
                      </a:xfrm>
                      <a:prstGeom prst="rect"/>
                      <a:ln/>
                    </pic:spPr>
                  </pic:pic>
                </a:graphicData>
              </a:graphic>
            </wp:inline>
          </w:drawing>
        </w:r>
        <w:r w:rsidDel="00000000" w:rsidR="00000000" w:rsidRPr="00000000">
          <w:rPr>
            <w:rtl w:val="0"/>
          </w:rPr>
        </w:r>
      </w:ins>
    </w:p>
    <w:p w:rsidR="00000000" w:rsidDel="00000000" w:rsidP="00000000" w:rsidRDefault="00000000" w:rsidRPr="00000000" w14:paraId="0000015B">
      <w:pPr>
        <w:tabs>
          <w:tab w:val="right" w:leader="none" w:pos="9360"/>
        </w:tabs>
        <w:spacing w:before="60" w:lineRule="auto"/>
        <w:rPr>
          <w:ins w:author="Heather Justice" w:id="76" w:date="2024-07-09T16:22:39Z"/>
          <w:rFonts w:ascii="Arial" w:cs="Arial" w:eastAsia="Arial" w:hAnsi="Arial"/>
        </w:rPr>
      </w:pPr>
      <w:ins w:author="Heather Justice" w:id="76" w:date="2024-07-09T16:22:39Z">
        <w:r w:rsidDel="00000000" w:rsidR="00000000" w:rsidRPr="00000000">
          <w:rPr>
            <w:rtl w:val="0"/>
          </w:rPr>
        </w:r>
      </w:ins>
    </w:p>
    <w:p w:rsidR="00000000" w:rsidDel="00000000" w:rsidP="00000000" w:rsidRDefault="00000000" w:rsidRPr="00000000" w14:paraId="0000015C">
      <w:pPr>
        <w:tabs>
          <w:tab w:val="right" w:leader="none" w:pos="9360"/>
        </w:tabs>
        <w:spacing w:before="60" w:lineRule="auto"/>
        <w:rPr>
          <w:ins w:author="Heather Justice" w:id="76" w:date="2024-07-09T16:22:39Z"/>
          <w:rFonts w:ascii="Arial" w:cs="Arial" w:eastAsia="Arial" w:hAnsi="Arial"/>
        </w:rPr>
      </w:pPr>
      <w:ins w:author="Heather Justice" w:id="76" w:date="2024-07-09T16:22:39Z">
        <w:commentRangeStart w:id="35"/>
        <w:r w:rsidDel="00000000" w:rsidR="00000000" w:rsidRPr="00000000">
          <w:fldChar w:fldCharType="begin"/>
        </w:r>
        <w:r w:rsidDel="00000000" w:rsidR="00000000" w:rsidRPr="00000000">
          <w:instrText xml:space="preserve">HYPERLINK "https://docs.google.com/document/d/1q11ictK4zNJR4xZSBCcdndDI_PTItqzqFKfw8N3c1cA/edit?pli=1#bookmark=id.19c6y18"</w:instrText>
        </w:r>
        <w:r w:rsidDel="00000000" w:rsidR="00000000" w:rsidRPr="00000000">
          <w:fldChar w:fldCharType="separate"/>
        </w:r>
        <w:r w:rsidDel="00000000" w:rsidR="00000000" w:rsidRPr="00000000">
          <w:rPr>
            <w:rFonts w:ascii="Arial" w:cs="Arial" w:eastAsia="Arial" w:hAnsi="Arial"/>
            <w:rtl w:val="0"/>
          </w:rPr>
          <w:t xml:space="preserve">Military service page 7: </w:t>
        </w:r>
        <w:r w:rsidDel="00000000" w:rsidR="00000000" w:rsidRPr="00000000">
          <w:fldChar w:fldCharType="end"/>
        </w:r>
        <w:r w:rsidDel="00000000" w:rsidR="00000000" w:rsidRPr="00000000">
          <w:rPr>
            <w:rFonts w:ascii="Arial" w:cs="Arial" w:eastAsia="Arial" w:hAnsi="Arial"/>
            <w:rtl w:val="0"/>
          </w:rPr>
          <w:t xml:space="preserve">Operations</w:t>
        </w:r>
        <w:commentRangeEnd w:id="35"/>
        <w:r w:rsidDel="00000000" w:rsidR="00000000" w:rsidRPr="00000000">
          <w:commentReference w:id="35"/>
        </w:r>
        <w:r w:rsidDel="00000000" w:rsidR="00000000" w:rsidRPr="00000000">
          <w:rPr>
            <w:rtl w:val="0"/>
          </w:rPr>
        </w:r>
      </w:ins>
    </w:p>
    <w:p w:rsidR="00000000" w:rsidDel="00000000" w:rsidP="00000000" w:rsidRDefault="00000000" w:rsidRPr="00000000" w14:paraId="0000015D">
      <w:pPr>
        <w:tabs>
          <w:tab w:val="right" w:leader="none" w:pos="9360"/>
        </w:tabs>
        <w:spacing w:before="60" w:lineRule="auto"/>
        <w:rPr>
          <w:ins w:author="Heather Justice" w:id="76" w:date="2024-07-09T16:22:39Z"/>
          <w:rFonts w:ascii="Arial" w:cs="Arial" w:eastAsia="Arial" w:hAnsi="Arial"/>
        </w:rPr>
      </w:pPr>
      <w:ins w:author="Heather Justice" w:id="76" w:date="2024-07-09T16:22:39Z">
        <w:r w:rsidDel="00000000" w:rsidR="00000000" w:rsidRPr="00000000">
          <w:rPr>
            <w:rtl w:val="0"/>
          </w:rPr>
        </w:r>
      </w:ins>
    </w:p>
    <w:p w:rsidR="00000000" w:rsidDel="00000000" w:rsidP="00000000" w:rsidRDefault="00000000" w:rsidRPr="00000000" w14:paraId="0000015E">
      <w:pPr>
        <w:tabs>
          <w:tab w:val="right" w:leader="none" w:pos="9360"/>
        </w:tabs>
        <w:spacing w:before="60" w:lineRule="auto"/>
        <w:rPr>
          <w:ins w:author="Heather Justice" w:id="76" w:date="2024-07-09T16:22:39Z"/>
          <w:rFonts w:ascii="Arial" w:cs="Arial" w:eastAsia="Arial" w:hAnsi="Arial"/>
        </w:rPr>
      </w:pPr>
      <w:ins w:author="Heather Justice" w:id="76" w:date="2024-07-09T16:22:39Z">
        <w:r w:rsidDel="00000000" w:rsidR="00000000" w:rsidRPr="00000000">
          <w:rPr>
            <w:rFonts w:ascii="Arial" w:cs="Arial" w:eastAsia="Arial" w:hAnsi="Arial"/>
          </w:rPr>
          <w:drawing>
            <wp:inline distB="114300" distT="114300" distL="114300" distR="114300">
              <wp:extent cx="4067175" cy="4733925"/>
              <wp:effectExtent b="0" l="0" r="0" t="0"/>
              <wp:docPr id="58" name="image61.png"/>
              <a:graphic>
                <a:graphicData uri="http://schemas.openxmlformats.org/drawingml/2006/picture">
                  <pic:pic>
                    <pic:nvPicPr>
                      <pic:cNvPr id="0" name="image61.png"/>
                      <pic:cNvPicPr preferRelativeResize="0"/>
                    </pic:nvPicPr>
                    <pic:blipFill>
                      <a:blip r:embed="rId67"/>
                      <a:srcRect b="0" l="0" r="0" t="0"/>
                      <a:stretch>
                        <a:fillRect/>
                      </a:stretch>
                    </pic:blipFill>
                    <pic:spPr>
                      <a:xfrm>
                        <a:off x="0" y="0"/>
                        <a:ext cx="4067175" cy="4733925"/>
                      </a:xfrm>
                      <a:prstGeom prst="rect"/>
                      <a:ln/>
                    </pic:spPr>
                  </pic:pic>
                </a:graphicData>
              </a:graphic>
            </wp:inline>
          </w:drawing>
        </w:r>
        <w:r w:rsidDel="00000000" w:rsidR="00000000" w:rsidRPr="00000000">
          <w:rPr>
            <w:rtl w:val="0"/>
          </w:rPr>
        </w:r>
      </w:ins>
    </w:p>
    <w:p w:rsidR="00000000" w:rsidDel="00000000" w:rsidP="00000000" w:rsidRDefault="00000000" w:rsidRPr="00000000" w14:paraId="0000015F">
      <w:pPr>
        <w:tabs>
          <w:tab w:val="right" w:leader="none" w:pos="9360"/>
        </w:tabs>
        <w:spacing w:before="60" w:lineRule="auto"/>
        <w:rPr>
          <w:ins w:author="Heather Justice" w:id="76" w:date="2024-07-09T16:22:39Z"/>
          <w:rFonts w:ascii="Arial" w:cs="Arial" w:eastAsia="Arial" w:hAnsi="Arial"/>
        </w:rPr>
      </w:pPr>
      <w:ins w:author="Heather Justice" w:id="76" w:date="2024-07-09T16:22:39Z">
        <w:r w:rsidDel="00000000" w:rsidR="00000000" w:rsidRPr="00000000">
          <w:rPr>
            <w:rtl w:val="0"/>
          </w:rPr>
        </w:r>
      </w:ins>
    </w:p>
    <w:p w:rsidR="00000000" w:rsidDel="00000000" w:rsidP="00000000" w:rsidRDefault="00000000" w:rsidRPr="00000000" w14:paraId="00000160">
      <w:pPr>
        <w:tabs>
          <w:tab w:val="right" w:leader="none" w:pos="9360"/>
        </w:tabs>
        <w:spacing w:before="60" w:lineRule="auto"/>
        <w:rPr>
          <w:ins w:author="Heather Justice" w:id="76" w:date="2024-07-09T16:22:39Z"/>
          <w:rFonts w:ascii="Arial" w:cs="Arial" w:eastAsia="Arial" w:hAnsi="Arial"/>
        </w:rPr>
      </w:pPr>
      <w:ins w:author="Heather Justice" w:id="76" w:date="2024-07-09T16:22:39Z">
        <w:commentRangeStart w:id="36"/>
        <w:r w:rsidDel="00000000" w:rsidR="00000000" w:rsidRPr="00000000">
          <w:fldChar w:fldCharType="begin"/>
        </w:r>
        <w:r w:rsidDel="00000000" w:rsidR="00000000" w:rsidRPr="00000000">
          <w:instrText xml:space="preserve">HYPERLINK "https://docs.google.com/document/d/1q11ictK4zNJR4xZSBCcdndDI_PTItqzqFKfw8N3c1cA/edit?pli=1#bookmark=id.19c6y18"</w:instrText>
        </w:r>
        <w:r w:rsidDel="00000000" w:rsidR="00000000" w:rsidRPr="00000000">
          <w:fldChar w:fldCharType="separate"/>
        </w:r>
        <w:r w:rsidDel="00000000" w:rsidR="00000000" w:rsidRPr="00000000">
          <w:rPr>
            <w:rFonts w:ascii="Arial" w:cs="Arial" w:eastAsia="Arial" w:hAnsi="Arial"/>
            <w:rtl w:val="0"/>
          </w:rPr>
          <w:t xml:space="preserve">Military service page 8: </w:t>
        </w:r>
        <w:r w:rsidDel="00000000" w:rsidR="00000000" w:rsidRPr="00000000">
          <w:fldChar w:fldCharType="end"/>
        </w:r>
        <w:r w:rsidDel="00000000" w:rsidR="00000000" w:rsidRPr="00000000">
          <w:rPr>
            <w:rFonts w:ascii="Arial" w:cs="Arial" w:eastAsia="Arial" w:hAnsi="Arial"/>
            <w:rtl w:val="0"/>
          </w:rPr>
          <w:t xml:space="preserve">Agent Orange locations</w:t>
        </w:r>
        <w:commentRangeEnd w:id="36"/>
        <w:r w:rsidDel="00000000" w:rsidR="00000000" w:rsidRPr="00000000">
          <w:commentReference w:id="36"/>
        </w:r>
        <w:r w:rsidDel="00000000" w:rsidR="00000000" w:rsidRPr="00000000">
          <w:rPr>
            <w:rtl w:val="0"/>
          </w:rPr>
        </w:r>
      </w:ins>
    </w:p>
    <w:p w:rsidR="00000000" w:rsidDel="00000000" w:rsidP="00000000" w:rsidRDefault="00000000" w:rsidRPr="00000000" w14:paraId="00000161">
      <w:pPr>
        <w:tabs>
          <w:tab w:val="right" w:leader="none" w:pos="9360"/>
        </w:tabs>
        <w:spacing w:before="60" w:lineRule="auto"/>
        <w:rPr>
          <w:ins w:author="Heather Justice" w:id="76" w:date="2024-07-09T16:22:39Z"/>
          <w:rFonts w:ascii="Arial" w:cs="Arial" w:eastAsia="Arial" w:hAnsi="Arial"/>
        </w:rPr>
      </w:pPr>
      <w:ins w:author="Heather Justice" w:id="76" w:date="2024-07-09T16:22:39Z">
        <w:r w:rsidDel="00000000" w:rsidR="00000000" w:rsidRPr="00000000">
          <w:rPr>
            <w:rtl w:val="0"/>
          </w:rPr>
        </w:r>
      </w:ins>
    </w:p>
    <w:p w:rsidR="00000000" w:rsidDel="00000000" w:rsidP="00000000" w:rsidRDefault="00000000" w:rsidRPr="00000000" w14:paraId="00000162">
      <w:pPr>
        <w:tabs>
          <w:tab w:val="right" w:leader="none" w:pos="9360"/>
        </w:tabs>
        <w:spacing w:before="60" w:lineRule="auto"/>
        <w:rPr>
          <w:ins w:author="Heather Justice" w:id="76" w:date="2024-07-09T16:22:39Z"/>
          <w:rFonts w:ascii="Arial" w:cs="Arial" w:eastAsia="Arial" w:hAnsi="Arial"/>
        </w:rPr>
      </w:pPr>
      <w:ins w:author="Heather Justice" w:id="76" w:date="2024-07-09T16:22:39Z">
        <w:r w:rsidDel="00000000" w:rsidR="00000000" w:rsidRPr="00000000">
          <w:rPr>
            <w:rFonts w:ascii="Arial" w:cs="Arial" w:eastAsia="Arial" w:hAnsi="Arial"/>
          </w:rPr>
          <w:drawing>
            <wp:inline distB="114300" distT="114300" distL="114300" distR="114300">
              <wp:extent cx="4391025" cy="5686425"/>
              <wp:effectExtent b="0" l="0" r="0" t="0"/>
              <wp:docPr id="81" name="image76.png"/>
              <a:graphic>
                <a:graphicData uri="http://schemas.openxmlformats.org/drawingml/2006/picture">
                  <pic:pic>
                    <pic:nvPicPr>
                      <pic:cNvPr id="0" name="image76.png"/>
                      <pic:cNvPicPr preferRelativeResize="0"/>
                    </pic:nvPicPr>
                    <pic:blipFill>
                      <a:blip r:embed="rId68"/>
                      <a:srcRect b="0" l="0" r="0" t="0"/>
                      <a:stretch>
                        <a:fillRect/>
                      </a:stretch>
                    </pic:blipFill>
                    <pic:spPr>
                      <a:xfrm>
                        <a:off x="0" y="0"/>
                        <a:ext cx="4391025" cy="5686425"/>
                      </a:xfrm>
                      <a:prstGeom prst="rect"/>
                      <a:ln/>
                    </pic:spPr>
                  </pic:pic>
                </a:graphicData>
              </a:graphic>
            </wp:inline>
          </w:drawing>
        </w:r>
        <w:r w:rsidDel="00000000" w:rsidR="00000000" w:rsidRPr="00000000">
          <w:rPr>
            <w:rtl w:val="0"/>
          </w:rPr>
        </w:r>
      </w:ins>
    </w:p>
    <w:p w:rsidR="00000000" w:rsidDel="00000000" w:rsidP="00000000" w:rsidRDefault="00000000" w:rsidRPr="00000000" w14:paraId="00000163">
      <w:pPr>
        <w:tabs>
          <w:tab w:val="right" w:leader="none" w:pos="9360"/>
        </w:tabs>
        <w:spacing w:before="60" w:lineRule="auto"/>
        <w:rPr>
          <w:ins w:author="Heather Justice" w:id="76" w:date="2024-07-09T16:22:39Z"/>
          <w:rFonts w:ascii="Arial" w:cs="Arial" w:eastAsia="Arial" w:hAnsi="Arial"/>
        </w:rPr>
      </w:pPr>
      <w:ins w:author="Heather Justice" w:id="76" w:date="2024-07-09T16:22:39Z">
        <w:r w:rsidDel="00000000" w:rsidR="00000000" w:rsidRPr="00000000">
          <w:rPr>
            <w:rtl w:val="0"/>
          </w:rPr>
        </w:r>
      </w:ins>
    </w:p>
    <w:p w:rsidR="00000000" w:rsidDel="00000000" w:rsidP="00000000" w:rsidRDefault="00000000" w:rsidRPr="00000000" w14:paraId="00000164">
      <w:pPr>
        <w:tabs>
          <w:tab w:val="right" w:leader="none" w:pos="9360"/>
        </w:tabs>
        <w:spacing w:before="60" w:lineRule="auto"/>
        <w:rPr>
          <w:ins w:author="Heather Justice" w:id="76" w:date="2024-07-09T16:22:39Z"/>
          <w:rFonts w:ascii="Arial" w:cs="Arial" w:eastAsia="Arial" w:hAnsi="Arial"/>
        </w:rPr>
      </w:pPr>
      <w:ins w:author="Heather Justice" w:id="76" w:date="2024-07-09T16:22:39Z">
        <w:commentRangeStart w:id="37"/>
        <w:r w:rsidDel="00000000" w:rsidR="00000000" w:rsidRPr="00000000">
          <w:fldChar w:fldCharType="begin"/>
        </w:r>
        <w:r w:rsidDel="00000000" w:rsidR="00000000" w:rsidRPr="00000000">
          <w:instrText xml:space="preserve">HYPERLINK "https://docs.google.com/document/d/1q11ictK4zNJR4xZSBCcdndDI_PTItqzqFKfw8N3c1cA/edit?pli=1#bookmark=id.19c6y18"</w:instrText>
        </w:r>
        <w:r w:rsidDel="00000000" w:rsidR="00000000" w:rsidRPr="00000000">
          <w:fldChar w:fldCharType="separate"/>
        </w:r>
        <w:r w:rsidDel="00000000" w:rsidR="00000000" w:rsidRPr="00000000">
          <w:rPr>
            <w:rFonts w:ascii="Arial" w:cs="Arial" w:eastAsia="Arial" w:hAnsi="Arial"/>
            <w:rtl w:val="0"/>
          </w:rPr>
          <w:t xml:space="preserve">Military service page 9: </w:t>
        </w:r>
        <w:r w:rsidDel="00000000" w:rsidR="00000000" w:rsidRPr="00000000">
          <w:fldChar w:fldCharType="end"/>
        </w:r>
        <w:r w:rsidDel="00000000" w:rsidR="00000000" w:rsidRPr="00000000">
          <w:rPr>
            <w:rFonts w:ascii="Arial" w:cs="Arial" w:eastAsia="Arial" w:hAnsi="Arial"/>
            <w:rtl w:val="0"/>
          </w:rPr>
          <w:t xml:space="preserve">Other toxic exposures</w:t>
        </w:r>
        <w:commentRangeEnd w:id="37"/>
        <w:r w:rsidDel="00000000" w:rsidR="00000000" w:rsidRPr="00000000">
          <w:commentReference w:id="37"/>
        </w:r>
        <w:r w:rsidDel="00000000" w:rsidR="00000000" w:rsidRPr="00000000">
          <w:rPr>
            <w:rtl w:val="0"/>
          </w:rPr>
        </w:r>
      </w:ins>
    </w:p>
    <w:p w:rsidR="00000000" w:rsidDel="00000000" w:rsidP="00000000" w:rsidRDefault="00000000" w:rsidRPr="00000000" w14:paraId="00000165">
      <w:pPr>
        <w:tabs>
          <w:tab w:val="right" w:leader="none" w:pos="9360"/>
        </w:tabs>
        <w:spacing w:before="60" w:lineRule="auto"/>
        <w:rPr>
          <w:ins w:author="Heather Justice" w:id="76" w:date="2024-07-09T16:22:39Z"/>
          <w:rFonts w:ascii="Arial" w:cs="Arial" w:eastAsia="Arial" w:hAnsi="Arial"/>
        </w:rPr>
      </w:pPr>
      <w:ins w:author="Heather Justice" w:id="76" w:date="2024-07-09T16:22:39Z">
        <w:r w:rsidDel="00000000" w:rsidR="00000000" w:rsidRPr="00000000">
          <w:rPr>
            <w:rtl w:val="0"/>
          </w:rPr>
        </w:r>
      </w:ins>
    </w:p>
    <w:p w:rsidR="00000000" w:rsidDel="00000000" w:rsidP="00000000" w:rsidRDefault="00000000" w:rsidRPr="00000000" w14:paraId="00000166">
      <w:pPr>
        <w:tabs>
          <w:tab w:val="right" w:leader="none" w:pos="9360"/>
        </w:tabs>
        <w:spacing w:before="60" w:lineRule="auto"/>
        <w:rPr>
          <w:ins w:author="Heather Justice" w:id="76" w:date="2024-07-09T16:22:39Z"/>
          <w:rFonts w:ascii="Arial" w:cs="Arial" w:eastAsia="Arial" w:hAnsi="Arial"/>
        </w:rPr>
      </w:pPr>
      <w:ins w:author="Heather Justice" w:id="76" w:date="2024-07-09T16:22:39Z">
        <w:r w:rsidDel="00000000" w:rsidR="00000000" w:rsidRPr="00000000">
          <w:rPr>
            <w:rFonts w:ascii="Arial" w:cs="Arial" w:eastAsia="Arial" w:hAnsi="Arial"/>
          </w:rPr>
          <w:drawing>
            <wp:inline distB="114300" distT="114300" distL="114300" distR="114300">
              <wp:extent cx="4829175" cy="7610475"/>
              <wp:effectExtent b="0" l="0" r="0" t="0"/>
              <wp:docPr id="115" name="image112.png"/>
              <a:graphic>
                <a:graphicData uri="http://schemas.openxmlformats.org/drawingml/2006/picture">
                  <pic:pic>
                    <pic:nvPicPr>
                      <pic:cNvPr id="0" name="image112.png"/>
                      <pic:cNvPicPr preferRelativeResize="0"/>
                    </pic:nvPicPr>
                    <pic:blipFill>
                      <a:blip r:embed="rId69"/>
                      <a:srcRect b="0" l="0" r="0" t="0"/>
                      <a:stretch>
                        <a:fillRect/>
                      </a:stretch>
                    </pic:blipFill>
                    <pic:spPr>
                      <a:xfrm>
                        <a:off x="0" y="0"/>
                        <a:ext cx="4829175" cy="7610475"/>
                      </a:xfrm>
                      <a:prstGeom prst="rect"/>
                      <a:ln/>
                    </pic:spPr>
                  </pic:pic>
                </a:graphicData>
              </a:graphic>
            </wp:inline>
          </w:drawing>
        </w:r>
        <w:r w:rsidDel="00000000" w:rsidR="00000000" w:rsidRPr="00000000">
          <w:rPr>
            <w:rtl w:val="0"/>
          </w:rPr>
        </w:r>
      </w:ins>
    </w:p>
    <w:p w:rsidR="00000000" w:rsidDel="00000000" w:rsidP="00000000" w:rsidRDefault="00000000" w:rsidRPr="00000000" w14:paraId="00000167">
      <w:pPr>
        <w:spacing w:before="60" w:lineRule="auto"/>
        <w:rPr>
          <w:ins w:author="Heather Justice" w:id="76" w:date="2024-07-09T16:22:39Z"/>
          <w:rFonts w:ascii="Arial" w:cs="Arial" w:eastAsia="Arial" w:hAnsi="Arial"/>
        </w:rPr>
      </w:pPr>
      <w:ins w:author="Heather Justice" w:id="76" w:date="2024-07-09T16:22:39Z">
        <w:commentRangeStart w:id="38"/>
        <w:r w:rsidDel="00000000" w:rsidR="00000000" w:rsidRPr="00000000">
          <w:fldChar w:fldCharType="begin"/>
        </w:r>
        <w:r w:rsidDel="00000000" w:rsidR="00000000" w:rsidRPr="00000000">
          <w:instrText xml:space="preserve">HYPERLINK "https://docs.google.com/document/d/1q11ictK4zNJR4xZSBCcdndDI_PTItqzqFKfw8N3c1cA/edit?pli=1#bookmark=id.19c6y18"</w:instrText>
        </w:r>
        <w:r w:rsidDel="00000000" w:rsidR="00000000" w:rsidRPr="00000000">
          <w:fldChar w:fldCharType="separate"/>
        </w:r>
        <w:r w:rsidDel="00000000" w:rsidR="00000000" w:rsidRPr="00000000">
          <w:rPr>
            <w:rFonts w:ascii="Arial" w:cs="Arial" w:eastAsia="Arial" w:hAnsi="Arial"/>
            <w:rtl w:val="0"/>
          </w:rPr>
          <w:t xml:space="preserve">Military service page 10: Other toxic</w:t>
        </w:r>
        <w:r w:rsidDel="00000000" w:rsidR="00000000" w:rsidRPr="00000000">
          <w:fldChar w:fldCharType="end"/>
        </w:r>
        <w:r w:rsidDel="00000000" w:rsidR="00000000" w:rsidRPr="00000000">
          <w:rPr>
            <w:rFonts w:ascii="Arial" w:cs="Arial" w:eastAsia="Arial" w:hAnsi="Arial"/>
            <w:rtl w:val="0"/>
          </w:rPr>
          <w:t xml:space="preserve"> exposure</w:t>
        </w:r>
      </w:ins>
    </w:p>
    <w:p w:rsidR="00000000" w:rsidDel="00000000" w:rsidP="00000000" w:rsidRDefault="00000000" w:rsidRPr="00000000" w14:paraId="00000168">
      <w:pPr>
        <w:spacing w:before="60" w:lineRule="auto"/>
        <w:rPr>
          <w:ins w:author="Heather Justice" w:id="76" w:date="2024-07-09T16:22:39Z"/>
          <w:rFonts w:ascii="Arial" w:cs="Arial" w:eastAsia="Arial" w:hAnsi="Arial"/>
        </w:rPr>
      </w:pPr>
      <w:ins w:author="Heather Justice" w:id="76" w:date="2024-07-09T16:22:39Z">
        <w:r w:rsidDel="00000000" w:rsidR="00000000" w:rsidRPr="00000000">
          <w:rPr>
            <w:rtl w:val="0"/>
          </w:rPr>
        </w:r>
      </w:ins>
    </w:p>
    <w:p w:rsidR="00000000" w:rsidDel="00000000" w:rsidP="00000000" w:rsidRDefault="00000000" w:rsidRPr="00000000" w14:paraId="00000169">
      <w:pPr>
        <w:spacing w:before="60" w:lineRule="auto"/>
        <w:rPr>
          <w:ins w:author="Heather Justice" w:id="76" w:date="2024-07-09T16:22:39Z"/>
          <w:rFonts w:ascii="Arial" w:cs="Arial" w:eastAsia="Arial" w:hAnsi="Arial"/>
        </w:rPr>
      </w:pPr>
      <w:ins w:author="Heather Justice" w:id="76" w:date="2024-07-09T16:22:39Z">
        <w:r w:rsidDel="00000000" w:rsidR="00000000" w:rsidRPr="00000000">
          <w:rPr>
            <w:rFonts w:ascii="Arial" w:cs="Arial" w:eastAsia="Arial" w:hAnsi="Arial"/>
            <w:rtl w:val="0"/>
          </w:rPr>
          <w:t xml:space="preserve">If the user selects “Other toxins or hazards not listed here” from the previous question, they will be asked to list the toxin(s) that they may have experienced exposure.</w:t>
        </w:r>
        <w:commentRangeEnd w:id="38"/>
        <w:r w:rsidDel="00000000" w:rsidR="00000000" w:rsidRPr="00000000">
          <w:commentReference w:id="38"/>
        </w:r>
        <w:r w:rsidDel="00000000" w:rsidR="00000000" w:rsidRPr="00000000">
          <w:rPr>
            <w:rtl w:val="0"/>
          </w:rPr>
        </w:r>
      </w:ins>
    </w:p>
    <w:p w:rsidR="00000000" w:rsidDel="00000000" w:rsidP="00000000" w:rsidRDefault="00000000" w:rsidRPr="00000000" w14:paraId="0000016A">
      <w:pPr>
        <w:spacing w:before="60" w:lineRule="auto"/>
        <w:rPr>
          <w:ins w:author="Heather Justice" w:id="76" w:date="2024-07-09T16:22:39Z"/>
          <w:rFonts w:ascii="Arial" w:cs="Arial" w:eastAsia="Arial" w:hAnsi="Arial"/>
        </w:rPr>
      </w:pPr>
      <w:ins w:author="Heather Justice" w:id="76" w:date="2024-07-09T16:22:39Z">
        <w:r w:rsidDel="00000000" w:rsidR="00000000" w:rsidRPr="00000000">
          <w:rPr>
            <w:rtl w:val="0"/>
          </w:rPr>
        </w:r>
      </w:ins>
    </w:p>
    <w:p w:rsidR="00000000" w:rsidDel="00000000" w:rsidP="00000000" w:rsidRDefault="00000000" w:rsidRPr="00000000" w14:paraId="0000016B">
      <w:pPr>
        <w:spacing w:before="60" w:lineRule="auto"/>
        <w:rPr>
          <w:ins w:author="Heather Justice" w:id="76" w:date="2024-07-09T16:22:39Z"/>
          <w:rFonts w:ascii="Arial" w:cs="Arial" w:eastAsia="Arial" w:hAnsi="Arial"/>
        </w:rPr>
      </w:pPr>
      <w:ins w:author="Heather Justice" w:id="76" w:date="2024-07-09T16:22:39Z">
        <w:r w:rsidDel="00000000" w:rsidR="00000000" w:rsidRPr="00000000">
          <w:rPr>
            <w:rFonts w:ascii="Arial" w:cs="Arial" w:eastAsia="Arial" w:hAnsi="Arial"/>
          </w:rPr>
          <w:drawing>
            <wp:inline distB="114300" distT="114300" distL="114300" distR="114300">
              <wp:extent cx="4914900" cy="4143375"/>
              <wp:effectExtent b="0" l="0" r="0" t="0"/>
              <wp:docPr id="3" name="image1.png"/>
              <a:graphic>
                <a:graphicData uri="http://schemas.openxmlformats.org/drawingml/2006/picture">
                  <pic:pic>
                    <pic:nvPicPr>
                      <pic:cNvPr id="0" name="image1.png"/>
                      <pic:cNvPicPr preferRelativeResize="0"/>
                    </pic:nvPicPr>
                    <pic:blipFill>
                      <a:blip r:embed="rId70"/>
                      <a:srcRect b="0" l="0" r="0" t="0"/>
                      <a:stretch>
                        <a:fillRect/>
                      </a:stretch>
                    </pic:blipFill>
                    <pic:spPr>
                      <a:xfrm>
                        <a:off x="0" y="0"/>
                        <a:ext cx="4914900" cy="4143375"/>
                      </a:xfrm>
                      <a:prstGeom prst="rect"/>
                      <a:ln/>
                    </pic:spPr>
                  </pic:pic>
                </a:graphicData>
              </a:graphic>
            </wp:inline>
          </w:drawing>
        </w:r>
        <w:r w:rsidDel="00000000" w:rsidR="00000000" w:rsidRPr="00000000">
          <w:rPr>
            <w:rtl w:val="0"/>
          </w:rPr>
        </w:r>
      </w:ins>
    </w:p>
    <w:p w:rsidR="00000000" w:rsidDel="00000000" w:rsidP="00000000" w:rsidRDefault="00000000" w:rsidRPr="00000000" w14:paraId="0000016C">
      <w:pPr>
        <w:spacing w:before="60" w:lineRule="auto"/>
        <w:rPr>
          <w:ins w:author="Heather Justice" w:id="76" w:date="2024-07-09T16:22:39Z"/>
          <w:rFonts w:ascii="Arial" w:cs="Arial" w:eastAsia="Arial" w:hAnsi="Arial"/>
        </w:rPr>
      </w:pPr>
      <w:ins w:author="Heather Justice" w:id="76" w:date="2024-07-09T16:22:39Z">
        <w:r w:rsidDel="00000000" w:rsidR="00000000" w:rsidRPr="00000000">
          <w:rPr>
            <w:rtl w:val="0"/>
          </w:rPr>
        </w:r>
      </w:ins>
    </w:p>
    <w:p w:rsidR="00000000" w:rsidDel="00000000" w:rsidP="00000000" w:rsidRDefault="00000000" w:rsidRPr="00000000" w14:paraId="0000016D">
      <w:pPr>
        <w:spacing w:before="60" w:lineRule="auto"/>
        <w:rPr>
          <w:ins w:author="Heather Justice" w:id="76" w:date="2024-07-09T16:22:39Z"/>
          <w:rFonts w:ascii="Arial" w:cs="Arial" w:eastAsia="Arial" w:hAnsi="Arial"/>
        </w:rPr>
      </w:pPr>
      <w:ins w:author="Heather Justice" w:id="76" w:date="2024-07-09T16:22:39Z">
        <w:commentRangeStart w:id="39"/>
        <w:r w:rsidDel="00000000" w:rsidR="00000000" w:rsidRPr="00000000">
          <w:fldChar w:fldCharType="begin"/>
        </w:r>
        <w:r w:rsidDel="00000000" w:rsidR="00000000" w:rsidRPr="00000000">
          <w:instrText xml:space="preserve">HYPERLINK "https://docs.google.com/document/d/1q11ictK4zNJR4xZSBCcdndDI_PTItqzqFKfw8N3c1cA/edit?pli=1#bookmark=id.19c6y18"</w:instrText>
        </w:r>
        <w:r w:rsidDel="00000000" w:rsidR="00000000" w:rsidRPr="00000000">
          <w:fldChar w:fldCharType="separate"/>
        </w:r>
        <w:r w:rsidDel="00000000" w:rsidR="00000000" w:rsidRPr="00000000">
          <w:rPr>
            <w:rFonts w:ascii="Arial" w:cs="Arial" w:eastAsia="Arial" w:hAnsi="Arial"/>
            <w:rtl w:val="0"/>
          </w:rPr>
          <w:t xml:space="preserve">Military service page 11: Dates of </w:t>
        </w:r>
        <w:r w:rsidDel="00000000" w:rsidR="00000000" w:rsidRPr="00000000">
          <w:fldChar w:fldCharType="end"/>
        </w:r>
        <w:r w:rsidDel="00000000" w:rsidR="00000000" w:rsidRPr="00000000">
          <w:rPr>
            <w:rFonts w:ascii="Arial" w:cs="Arial" w:eastAsia="Arial" w:hAnsi="Arial"/>
            <w:rtl w:val="0"/>
          </w:rPr>
          <w:t xml:space="preserve">exposure</w:t>
        </w:r>
      </w:ins>
    </w:p>
    <w:p w:rsidR="00000000" w:rsidDel="00000000" w:rsidP="00000000" w:rsidRDefault="00000000" w:rsidRPr="00000000" w14:paraId="0000016E">
      <w:pPr>
        <w:spacing w:before="60" w:lineRule="auto"/>
        <w:rPr>
          <w:ins w:author="Heather Justice" w:id="76" w:date="2024-07-09T16:22:39Z"/>
          <w:rFonts w:ascii="Arial" w:cs="Arial" w:eastAsia="Arial" w:hAnsi="Arial"/>
        </w:rPr>
      </w:pPr>
      <w:ins w:author="Heather Justice" w:id="76" w:date="2024-07-09T16:22:39Z">
        <w:r w:rsidDel="00000000" w:rsidR="00000000" w:rsidRPr="00000000">
          <w:rPr>
            <w:rtl w:val="0"/>
          </w:rPr>
        </w:r>
      </w:ins>
    </w:p>
    <w:p w:rsidR="00000000" w:rsidDel="00000000" w:rsidP="00000000" w:rsidRDefault="00000000" w:rsidRPr="00000000" w14:paraId="0000016F">
      <w:pPr>
        <w:spacing w:before="60" w:lineRule="auto"/>
        <w:rPr>
          <w:ins w:author="Heather Justice" w:id="76" w:date="2024-07-09T16:22:39Z"/>
          <w:rFonts w:ascii="Arial" w:cs="Arial" w:eastAsia="Arial" w:hAnsi="Arial"/>
        </w:rPr>
      </w:pPr>
      <w:ins w:author="Heather Justice" w:id="76" w:date="2024-07-09T16:22:39Z">
        <w:r w:rsidDel="00000000" w:rsidR="00000000" w:rsidRPr="00000000">
          <w:rPr>
            <w:rFonts w:ascii="Arial" w:cs="Arial" w:eastAsia="Arial" w:hAnsi="Arial"/>
            <w:rtl w:val="0"/>
          </w:rPr>
          <w:t xml:space="preserve">These date fields are optional.  A user can provide a month and year, or a date range if they know this information.  If the user does not know or does not want to estimate a date or range, they can leave these optional fields blank and continue to the next page.</w:t>
        </w:r>
        <w:commentRangeEnd w:id="39"/>
        <w:r w:rsidDel="00000000" w:rsidR="00000000" w:rsidRPr="00000000">
          <w:commentReference w:id="39"/>
        </w:r>
        <w:r w:rsidDel="00000000" w:rsidR="00000000" w:rsidRPr="00000000">
          <w:rPr>
            <w:rtl w:val="0"/>
          </w:rPr>
        </w:r>
      </w:ins>
    </w:p>
    <w:p w:rsidR="00000000" w:rsidDel="00000000" w:rsidP="00000000" w:rsidRDefault="00000000" w:rsidRPr="00000000" w14:paraId="00000170">
      <w:pPr>
        <w:spacing w:before="60" w:lineRule="auto"/>
        <w:rPr>
          <w:ins w:author="Heather Justice" w:id="76" w:date="2024-07-09T16:22:39Z"/>
          <w:rFonts w:ascii="Arial" w:cs="Arial" w:eastAsia="Arial" w:hAnsi="Arial"/>
        </w:rPr>
      </w:pPr>
      <w:ins w:author="Heather Justice" w:id="76" w:date="2024-07-09T16:22:39Z">
        <w:r w:rsidDel="00000000" w:rsidR="00000000" w:rsidRPr="00000000">
          <w:rPr>
            <w:rtl w:val="0"/>
          </w:rPr>
        </w:r>
      </w:ins>
    </w:p>
    <w:p w:rsidR="00000000" w:rsidDel="00000000" w:rsidP="00000000" w:rsidRDefault="00000000" w:rsidRPr="00000000" w14:paraId="00000171">
      <w:pPr>
        <w:spacing w:before="60" w:lineRule="auto"/>
        <w:rPr>
          <w:ins w:author="Heather Justice" w:id="76" w:date="2024-07-09T16:22:39Z"/>
          <w:rFonts w:ascii="Arial" w:cs="Arial" w:eastAsia="Arial" w:hAnsi="Arial"/>
        </w:rPr>
      </w:pPr>
      <w:ins w:author="Heather Justice" w:id="76" w:date="2024-07-09T16:22:39Z">
        <w:r w:rsidDel="00000000" w:rsidR="00000000" w:rsidRPr="00000000">
          <w:rPr>
            <w:rFonts w:ascii="Arial" w:cs="Arial" w:eastAsia="Arial" w:hAnsi="Arial"/>
          </w:rPr>
          <w:drawing>
            <wp:inline distB="114300" distT="114300" distL="114300" distR="114300">
              <wp:extent cx="4695825" cy="5381625"/>
              <wp:effectExtent b="0" l="0" r="0" t="0"/>
              <wp:docPr id="22" name="image20.png"/>
              <a:graphic>
                <a:graphicData uri="http://schemas.openxmlformats.org/drawingml/2006/picture">
                  <pic:pic>
                    <pic:nvPicPr>
                      <pic:cNvPr id="0" name="image20.png"/>
                      <pic:cNvPicPr preferRelativeResize="0"/>
                    </pic:nvPicPr>
                    <pic:blipFill>
                      <a:blip r:embed="rId71"/>
                      <a:srcRect b="0" l="0" r="0" t="0"/>
                      <a:stretch>
                        <a:fillRect/>
                      </a:stretch>
                    </pic:blipFill>
                    <pic:spPr>
                      <a:xfrm>
                        <a:off x="0" y="0"/>
                        <a:ext cx="4695825" cy="5381625"/>
                      </a:xfrm>
                      <a:prstGeom prst="rect"/>
                      <a:ln/>
                    </pic:spPr>
                  </pic:pic>
                </a:graphicData>
              </a:graphic>
            </wp:inline>
          </w:drawing>
        </w:r>
        <w:r w:rsidDel="00000000" w:rsidR="00000000" w:rsidRPr="00000000">
          <w:rPr>
            <w:rtl w:val="0"/>
          </w:rPr>
        </w:r>
      </w:ins>
    </w:p>
    <w:p w:rsidR="00000000" w:rsidDel="00000000" w:rsidP="00000000" w:rsidRDefault="00000000" w:rsidRPr="00000000" w14:paraId="00000172">
      <w:pPr>
        <w:spacing w:before="60" w:lineRule="auto"/>
        <w:rPr>
          <w:rFonts w:ascii="Arial" w:cs="Arial" w:eastAsia="Arial" w:hAnsi="Arial"/>
        </w:rPr>
        <w:pPrChange w:author="Heather Justice" w:id="0" w:date="2024-07-09T16:22:39Z">
          <w:pPr/>
        </w:pPrChange>
      </w:pPr>
      <w:r w:rsidDel="00000000" w:rsidR="00000000" w:rsidRPr="00000000">
        <w:rPr>
          <w:rtl w:val="0"/>
        </w:rPr>
      </w:r>
    </w:p>
    <w:bookmarkStart w:colFirst="0" w:colLast="0" w:name="19c6y18" w:id="47"/>
    <w:bookmarkEnd w:id="47"/>
    <w:p w:rsidR="00000000" w:rsidDel="00000000" w:rsidP="00000000" w:rsidRDefault="00000000" w:rsidRPr="00000000" w14:paraId="00000173">
      <w:pPr>
        <w:pStyle w:val="Heading3"/>
        <w:rPr>
          <w:rFonts w:ascii="Arial" w:cs="Arial" w:eastAsia="Arial" w:hAnsi="Arial"/>
          <w:color w:val="000000"/>
        </w:rPr>
      </w:pPr>
      <w:bookmarkStart w:colFirst="0" w:colLast="0" w:name="_3tbugp1" w:id="48"/>
      <w:bookmarkEnd w:id="48"/>
      <w:r w:rsidDel="00000000" w:rsidR="00000000" w:rsidRPr="00000000">
        <w:rPr>
          <w:rFonts w:ascii="Arial" w:cs="Arial" w:eastAsia="Arial" w:hAnsi="Arial"/>
          <w:color w:val="000000"/>
          <w:rtl w:val="0"/>
        </w:rPr>
        <w:t xml:space="preserve">Military service page </w:t>
      </w:r>
      <w:ins w:author="Heather Justice" w:id="78" w:date="2024-07-09T16:48:13Z">
        <w:r w:rsidDel="00000000" w:rsidR="00000000" w:rsidRPr="00000000">
          <w:rPr>
            <w:rFonts w:ascii="Arial" w:cs="Arial" w:eastAsia="Arial" w:hAnsi="Arial"/>
            <w:color w:val="000000"/>
            <w:rtl w:val="0"/>
          </w:rPr>
          <w:t xml:space="preserve">12</w:t>
        </w:r>
      </w:ins>
      <w:del w:author="Heather Justice" w:id="78" w:date="2024-07-09T16:48:13Z">
        <w:r w:rsidDel="00000000" w:rsidR="00000000" w:rsidRPr="00000000">
          <w:rPr>
            <w:rFonts w:ascii="Arial" w:cs="Arial" w:eastAsia="Arial" w:hAnsi="Arial"/>
            <w:color w:val="000000"/>
            <w:rtl w:val="0"/>
          </w:rPr>
          <w:delText xml:space="preserve">3</w:delText>
        </w:r>
      </w:del>
      <w:r w:rsidDel="00000000" w:rsidR="00000000" w:rsidRPr="00000000">
        <w:rPr>
          <w:rFonts w:ascii="Arial" w:cs="Arial" w:eastAsia="Arial" w:hAnsi="Arial"/>
          <w:color w:val="000000"/>
          <w:rtl w:val="0"/>
        </w:rPr>
        <w:t xml:space="preserve">: Upload discharge papers</w:t>
      </w:r>
    </w:p>
    <w:p w:rsidR="00000000" w:rsidDel="00000000" w:rsidP="00000000" w:rsidRDefault="00000000" w:rsidRPr="00000000" w14:paraId="00000174">
      <w:pPr>
        <w:rPr>
          <w:rFonts w:ascii="Arial" w:cs="Arial" w:eastAsia="Arial" w:hAnsi="Arial"/>
          <w:color w:val="000000"/>
        </w:rPr>
      </w:pPr>
      <w:r w:rsidDel="00000000" w:rsidR="00000000" w:rsidRPr="00000000">
        <w:rPr>
          <w:rtl w:val="0"/>
        </w:rPr>
      </w:r>
    </w:p>
    <w:p w:rsidR="00000000" w:rsidDel="00000000" w:rsidP="00000000" w:rsidRDefault="00000000" w:rsidRPr="00000000" w14:paraId="00000175">
      <w:pPr>
        <w:rPr/>
      </w:pPr>
      <w:r w:rsidDel="00000000" w:rsidR="00000000" w:rsidRPr="00000000">
        <w:rPr>
          <w:rFonts w:ascii="Arial" w:cs="Arial" w:eastAsia="Arial" w:hAnsi="Arial"/>
          <w:color w:val="000000"/>
          <w:rtl w:val="0"/>
        </w:rPr>
        <w:t xml:space="preserve">A user who has been verified in MVI or ESR will not see this page. Users that have not been verified in these systems will need to upload their DD214 or other discharge documents to help verify their service. If the Veteran needs to request any of these documents, they can do so here: </w:t>
      </w:r>
      <w:hyperlink r:id="rId72">
        <w:r w:rsidDel="00000000" w:rsidR="00000000" w:rsidRPr="00000000">
          <w:rPr>
            <w:rFonts w:ascii="Arial" w:cs="Arial" w:eastAsia="Arial" w:hAnsi="Arial"/>
            <w:color w:val="000000"/>
            <w:u w:val="single"/>
            <w:rtl w:val="0"/>
          </w:rPr>
          <w:t xml:space="preserve">https://www.va.gov/records/get-military-service-records/</w:t>
        </w:r>
      </w:hyperlink>
      <w:r w:rsidDel="00000000" w:rsidR="00000000" w:rsidRPr="00000000">
        <w:rPr>
          <w:rFonts w:ascii="Arial" w:cs="Arial" w:eastAsia="Arial" w:hAnsi="Arial"/>
          <w:color w:val="000000"/>
          <w:rtl w:val="0"/>
        </w:rPr>
        <w:t xml:space="preserve">.</w:t>
      </w:r>
      <w:r w:rsidDel="00000000" w:rsidR="00000000" w:rsidRPr="00000000">
        <w:rPr>
          <w:rtl w:val="0"/>
        </w:rPr>
      </w:r>
    </w:p>
    <w:p w:rsidR="00000000" w:rsidDel="00000000" w:rsidP="00000000" w:rsidRDefault="00000000" w:rsidRPr="00000000" w14:paraId="00000176">
      <w:pPr>
        <w:rPr>
          <w:rFonts w:ascii="Arial" w:cs="Arial" w:eastAsia="Arial" w:hAnsi="Arial"/>
          <w:color w:val="000000"/>
        </w:rPr>
      </w:pPr>
      <w:r w:rsidDel="00000000" w:rsidR="00000000" w:rsidRPr="00000000">
        <w:rPr>
          <w:rtl w:val="0"/>
        </w:rPr>
      </w:r>
    </w:p>
    <w:p w:rsidR="00000000" w:rsidDel="00000000" w:rsidP="00000000" w:rsidRDefault="00000000" w:rsidRPr="00000000" w14:paraId="00000177">
      <w:pPr>
        <w:rPr>
          <w:rFonts w:ascii="Arial" w:cs="Arial" w:eastAsia="Arial" w:hAnsi="Arial"/>
          <w:color w:val="000000"/>
        </w:rPr>
      </w:pPr>
      <w:del w:author="Heather Justice" w:id="79" w:date="2024-07-09T16:53:26Z">
        <w:r w:rsidDel="00000000" w:rsidR="00000000" w:rsidRPr="00000000">
          <w:rPr/>
          <w:drawing>
            <wp:inline distB="0" distT="0" distL="0" distR="0">
              <wp:extent cx="5513705" cy="6537960"/>
              <wp:effectExtent b="12700" l="12700" r="12700" t="12700"/>
              <wp:docPr id="32" name="image29.png"/>
              <a:graphic>
                <a:graphicData uri="http://schemas.openxmlformats.org/drawingml/2006/picture">
                  <pic:pic>
                    <pic:nvPicPr>
                      <pic:cNvPr id="0" name="image29.png"/>
                      <pic:cNvPicPr preferRelativeResize="0"/>
                    </pic:nvPicPr>
                    <pic:blipFill>
                      <a:blip r:embed="rId73"/>
                      <a:srcRect b="0" l="0" r="0" t="0"/>
                      <a:stretch>
                        <a:fillRect/>
                      </a:stretch>
                    </pic:blipFill>
                    <pic:spPr>
                      <a:xfrm>
                        <a:off x="0" y="0"/>
                        <a:ext cx="5513705" cy="6537960"/>
                      </a:xfrm>
                      <a:prstGeom prst="rect"/>
                      <a:ln w="12700">
                        <a:solidFill>
                          <a:srgbClr val="000000"/>
                        </a:solidFill>
                        <a:prstDash val="solid"/>
                      </a:ln>
                    </pic:spPr>
                  </pic:pic>
                </a:graphicData>
              </a:graphic>
            </wp:inline>
          </w:drawing>
        </w:r>
      </w:del>
      <w:r w:rsidDel="00000000" w:rsidR="00000000" w:rsidRPr="00000000">
        <w:rPr>
          <w:rtl w:val="0"/>
        </w:rPr>
      </w:r>
    </w:p>
    <w:p w:rsidR="00000000" w:rsidDel="00000000" w:rsidP="00000000" w:rsidRDefault="00000000" w:rsidRPr="00000000" w14:paraId="00000178">
      <w:pPr>
        <w:rPr>
          <w:rFonts w:ascii="Arial" w:cs="Arial" w:eastAsia="Arial" w:hAnsi="Arial"/>
          <w:color w:val="000000"/>
        </w:rPr>
      </w:pPr>
      <w:ins w:author="Heather Justice" w:id="80" w:date="2024-07-09T16:53:27Z">
        <w:commentRangeStart w:id="40"/>
        <w:r w:rsidDel="00000000" w:rsidR="00000000" w:rsidRPr="00000000">
          <w:rPr>
            <w:rFonts w:ascii="Arial" w:cs="Arial" w:eastAsia="Arial" w:hAnsi="Arial"/>
            <w:color w:val="000000"/>
          </w:rPr>
          <w:drawing>
            <wp:inline distB="114300" distT="114300" distL="114300" distR="114300">
              <wp:extent cx="5019675" cy="6315075"/>
              <wp:effectExtent b="0" l="0" r="0" t="0"/>
              <wp:docPr id="28" name="image26.png"/>
              <a:graphic>
                <a:graphicData uri="http://schemas.openxmlformats.org/drawingml/2006/picture">
                  <pic:pic>
                    <pic:nvPicPr>
                      <pic:cNvPr id="0" name="image26.png"/>
                      <pic:cNvPicPr preferRelativeResize="0"/>
                    </pic:nvPicPr>
                    <pic:blipFill>
                      <a:blip r:embed="rId74"/>
                      <a:srcRect b="0" l="0" r="0" t="0"/>
                      <a:stretch>
                        <a:fillRect/>
                      </a:stretch>
                    </pic:blipFill>
                    <pic:spPr>
                      <a:xfrm>
                        <a:off x="0" y="0"/>
                        <a:ext cx="5019675" cy="6315075"/>
                      </a:xfrm>
                      <a:prstGeom prst="rect"/>
                      <a:ln/>
                    </pic:spPr>
                  </pic:pic>
                </a:graphicData>
              </a:graphic>
            </wp:inline>
          </w:drawing>
        </w:r>
      </w:ins>
      <w:commentRangeEnd w:id="40"/>
      <w:r w:rsidDel="00000000" w:rsidR="00000000" w:rsidRPr="00000000">
        <w:commentReference w:id="40"/>
      </w:r>
      <w:r w:rsidDel="00000000" w:rsidR="00000000" w:rsidRPr="00000000">
        <w:br w:type="page"/>
      </w:r>
      <w:r w:rsidDel="00000000" w:rsidR="00000000" w:rsidRPr="00000000">
        <w:rPr>
          <w:rtl w:val="0"/>
        </w:rPr>
      </w:r>
    </w:p>
    <w:p w:rsidR="00000000" w:rsidDel="00000000" w:rsidP="00000000" w:rsidRDefault="00000000" w:rsidRPr="00000000" w14:paraId="00000179">
      <w:pPr>
        <w:pStyle w:val="Heading2"/>
        <w:rPr>
          <w:rFonts w:ascii="Arial" w:cs="Arial" w:eastAsia="Arial" w:hAnsi="Arial"/>
          <w:b w:val="0"/>
          <w:color w:val="000000"/>
          <w:sz w:val="28"/>
          <w:szCs w:val="28"/>
        </w:rPr>
      </w:pPr>
      <w:bookmarkStart w:colFirst="0" w:colLast="0" w:name="_28h4qwu" w:id="49"/>
      <w:bookmarkEnd w:id="49"/>
      <w:r w:rsidDel="00000000" w:rsidR="00000000" w:rsidRPr="00000000">
        <w:rPr>
          <w:rFonts w:ascii="Arial" w:cs="Arial" w:eastAsia="Arial" w:hAnsi="Arial"/>
          <w:b w:val="0"/>
          <w:color w:val="000000"/>
          <w:sz w:val="28"/>
          <w:szCs w:val="28"/>
          <w:rtl w:val="0"/>
        </w:rPr>
        <w:t xml:space="preserve">Household Information</w:t>
      </w:r>
    </w:p>
    <w:p w:rsidR="00000000" w:rsidDel="00000000" w:rsidP="00000000" w:rsidRDefault="00000000" w:rsidRPr="00000000" w14:paraId="0000017A">
      <w:pPr>
        <w:pStyle w:val="Heading3"/>
        <w:rPr>
          <w:rFonts w:ascii="Arial" w:cs="Arial" w:eastAsia="Arial" w:hAnsi="Arial"/>
          <w:b w:val="0"/>
          <w:color w:val="000000"/>
          <w:sz w:val="28"/>
          <w:szCs w:val="28"/>
        </w:rPr>
      </w:pPr>
      <w:bookmarkStart w:colFirst="0" w:colLast="0" w:name="_nmf14n" w:id="50"/>
      <w:bookmarkEnd w:id="50"/>
      <w:r w:rsidDel="00000000" w:rsidR="00000000" w:rsidRPr="00000000">
        <w:rPr>
          <w:rtl w:val="0"/>
        </w:rPr>
      </w:r>
    </w:p>
    <w:p w:rsidR="00000000" w:rsidDel="00000000" w:rsidP="00000000" w:rsidRDefault="00000000" w:rsidRPr="00000000" w14:paraId="0000017B">
      <w:pPr>
        <w:pStyle w:val="Heading3"/>
        <w:rPr>
          <w:rFonts w:ascii="Arial" w:cs="Arial" w:eastAsia="Arial" w:hAnsi="Arial"/>
          <w:color w:val="000000"/>
        </w:rPr>
      </w:pPr>
      <w:bookmarkStart w:colFirst="0" w:colLast="0" w:name="_37m2jsg" w:id="51"/>
      <w:bookmarkEnd w:id="51"/>
      <w:r w:rsidDel="00000000" w:rsidR="00000000" w:rsidRPr="00000000">
        <w:rPr>
          <w:rFonts w:ascii="Arial" w:cs="Arial" w:eastAsia="Arial" w:hAnsi="Arial"/>
          <w:color w:val="000000"/>
          <w:rtl w:val="0"/>
        </w:rPr>
        <w:t xml:space="preserve">Household information page 1: Household financial information</w:t>
      </w:r>
    </w:p>
    <w:p w:rsidR="00000000" w:rsidDel="00000000" w:rsidP="00000000" w:rsidRDefault="00000000" w:rsidRPr="00000000" w14:paraId="0000017C">
      <w:pPr>
        <w:rPr>
          <w:rFonts w:ascii="Arial" w:cs="Arial" w:eastAsia="Arial" w:hAnsi="Arial"/>
          <w:color w:val="000000"/>
        </w:rPr>
      </w:pPr>
      <w:r w:rsidDel="00000000" w:rsidR="00000000" w:rsidRPr="00000000">
        <w:rPr>
          <w:rtl w:val="0"/>
        </w:rPr>
      </w:r>
    </w:p>
    <w:p w:rsidR="00000000" w:rsidDel="00000000" w:rsidP="00000000" w:rsidRDefault="00000000" w:rsidRPr="00000000" w14:paraId="0000017D">
      <w:pPr>
        <w:rPr>
          <w:color w:val="000000"/>
        </w:rPr>
      </w:pPr>
      <w:r w:rsidDel="00000000" w:rsidR="00000000" w:rsidRPr="00000000">
        <w:rPr>
          <w:rFonts w:ascii="Arial" w:cs="Arial" w:eastAsia="Arial" w:hAnsi="Arial"/>
          <w:color w:val="000000"/>
          <w:rtl w:val="0"/>
        </w:rPr>
        <w:t xml:space="preserve">This information page is to explain that financial information is being requested and how it will be used to determine eligibility. It also includes a list of eligibility factors that may also be used to determine eligibility.</w:t>
      </w:r>
      <w:r w:rsidDel="00000000" w:rsidR="00000000" w:rsidRPr="00000000">
        <w:rPr>
          <w:rtl w:val="0"/>
        </w:rPr>
      </w:r>
    </w:p>
    <w:p w:rsidR="00000000" w:rsidDel="00000000" w:rsidP="00000000" w:rsidRDefault="00000000" w:rsidRPr="00000000" w14:paraId="0000017E">
      <w:pPr>
        <w:rPr>
          <w:rFonts w:ascii="Arial" w:cs="Arial" w:eastAsia="Arial" w:hAnsi="Arial"/>
          <w:color w:val="000000"/>
        </w:rPr>
      </w:pPr>
      <w:r w:rsidDel="00000000" w:rsidR="00000000" w:rsidRPr="00000000">
        <w:rPr/>
        <w:drawing>
          <wp:inline distB="0" distT="0" distL="0" distR="0">
            <wp:extent cx="3978275" cy="7406640"/>
            <wp:effectExtent b="0" l="0" r="0" t="0"/>
            <wp:docPr id="33" name="image28.png"/>
            <a:graphic>
              <a:graphicData uri="http://schemas.openxmlformats.org/drawingml/2006/picture">
                <pic:pic>
                  <pic:nvPicPr>
                    <pic:cNvPr id="0" name="image28.png"/>
                    <pic:cNvPicPr preferRelativeResize="0"/>
                  </pic:nvPicPr>
                  <pic:blipFill>
                    <a:blip r:embed="rId75"/>
                    <a:srcRect b="5797" l="0" r="0" t="770"/>
                    <a:stretch>
                      <a:fillRect/>
                    </a:stretch>
                  </pic:blipFill>
                  <pic:spPr>
                    <a:xfrm>
                      <a:off x="0" y="0"/>
                      <a:ext cx="3978275" cy="7406640"/>
                    </a:xfrm>
                    <a:prstGeom prst="rect"/>
                    <a:ln/>
                  </pic:spPr>
                </pic:pic>
              </a:graphicData>
            </a:graphic>
          </wp:inline>
        </w:drawing>
      </w:r>
      <w:r w:rsidDel="00000000" w:rsidR="00000000" w:rsidRPr="00000000">
        <w:br w:type="page"/>
      </w:r>
      <w:r w:rsidDel="00000000" w:rsidR="00000000" w:rsidRPr="00000000">
        <w:rPr>
          <w:rtl w:val="0"/>
        </w:rPr>
      </w:r>
    </w:p>
    <w:bookmarkStart w:colFirst="0" w:colLast="0" w:name="1mrcu09" w:id="52"/>
    <w:bookmarkEnd w:id="52"/>
    <w:p w:rsidR="00000000" w:rsidDel="00000000" w:rsidP="00000000" w:rsidRDefault="00000000" w:rsidRPr="00000000" w14:paraId="0000017F">
      <w:pPr>
        <w:pStyle w:val="Heading3"/>
        <w:rPr>
          <w:rFonts w:ascii="Arial" w:cs="Arial" w:eastAsia="Arial" w:hAnsi="Arial"/>
          <w:color w:val="000000"/>
        </w:rPr>
      </w:pPr>
      <w:bookmarkStart w:colFirst="0" w:colLast="0" w:name="_46r0co2" w:id="53"/>
      <w:bookmarkEnd w:id="53"/>
      <w:r w:rsidDel="00000000" w:rsidR="00000000" w:rsidRPr="00000000">
        <w:rPr>
          <w:rFonts w:ascii="Arial" w:cs="Arial" w:eastAsia="Arial" w:hAnsi="Arial"/>
          <w:color w:val="000000"/>
          <w:rtl w:val="0"/>
        </w:rPr>
        <w:t xml:space="preserve">Household information page 2: Sharing your household financial information</w:t>
      </w:r>
    </w:p>
    <w:p w:rsidR="00000000" w:rsidDel="00000000" w:rsidP="00000000" w:rsidRDefault="00000000" w:rsidRPr="00000000" w14:paraId="00000180">
      <w:pPr>
        <w:rPr>
          <w:rFonts w:ascii="Arial" w:cs="Arial" w:eastAsia="Arial" w:hAnsi="Arial"/>
          <w:color w:val="000000"/>
        </w:rPr>
      </w:pPr>
      <w:r w:rsidDel="00000000" w:rsidR="00000000" w:rsidRPr="00000000">
        <w:rPr>
          <w:rtl w:val="0"/>
        </w:rPr>
      </w:r>
    </w:p>
    <w:p w:rsidR="00000000" w:rsidDel="00000000" w:rsidP="00000000" w:rsidRDefault="00000000" w:rsidRPr="00000000" w14:paraId="00000181">
      <w:pPr>
        <w:rPr>
          <w:rFonts w:ascii="Arial" w:cs="Arial" w:eastAsia="Arial" w:hAnsi="Arial"/>
          <w:color w:val="000000"/>
        </w:rPr>
      </w:pPr>
      <w:r w:rsidDel="00000000" w:rsidR="00000000" w:rsidRPr="00000000">
        <w:rPr>
          <w:rFonts w:ascii="Arial" w:cs="Arial" w:eastAsia="Arial" w:hAnsi="Arial"/>
          <w:color w:val="000000"/>
          <w:rtl w:val="0"/>
        </w:rPr>
        <w:t xml:space="preserve">A user can choose whether or not to disclose financial information on this page; however, if the user selects they do not want to provide their financial information and clicks continue, they will be shown the below message:</w:t>
      </w:r>
    </w:p>
    <w:p w:rsidR="00000000" w:rsidDel="00000000" w:rsidP="00000000" w:rsidRDefault="00000000" w:rsidRPr="00000000" w14:paraId="00000182">
      <w:pPr>
        <w:rPr>
          <w:rFonts w:ascii="Arial" w:cs="Arial" w:eastAsia="Arial" w:hAnsi="Arial"/>
          <w:color w:val="000000"/>
        </w:rPr>
      </w:pPr>
      <w:r w:rsidDel="00000000" w:rsidR="00000000" w:rsidRPr="00000000">
        <w:rPr>
          <w:rtl w:val="0"/>
        </w:rPr>
      </w:r>
    </w:p>
    <w:p w:rsidR="00000000" w:rsidDel="00000000" w:rsidP="00000000" w:rsidRDefault="00000000" w:rsidRPr="00000000" w14:paraId="00000183">
      <w:pPr>
        <w:rPr>
          <w:ins w:author="Heather Justice" w:id="82" w:date="2024-07-09T17:00:28Z"/>
        </w:rPr>
      </w:pPr>
      <w:del w:author="Heather Justice" w:id="81" w:date="2024-07-09T17:00:26Z">
        <w:r w:rsidDel="00000000" w:rsidR="00000000" w:rsidRPr="00000000">
          <w:rPr/>
          <w:drawing>
            <wp:inline distB="0" distT="0" distL="0" distR="0">
              <wp:extent cx="4229100" cy="2486025"/>
              <wp:effectExtent b="0" l="0" r="0" t="0"/>
              <wp:docPr id="34" name="image33.png"/>
              <a:graphic>
                <a:graphicData uri="http://schemas.openxmlformats.org/drawingml/2006/picture">
                  <pic:pic>
                    <pic:nvPicPr>
                      <pic:cNvPr id="0" name="image33.png"/>
                      <pic:cNvPicPr preferRelativeResize="0"/>
                    </pic:nvPicPr>
                    <pic:blipFill>
                      <a:blip r:embed="rId76"/>
                      <a:srcRect b="0" l="0" r="0" t="0"/>
                      <a:stretch>
                        <a:fillRect/>
                      </a:stretch>
                    </pic:blipFill>
                    <pic:spPr>
                      <a:xfrm>
                        <a:off x="0" y="0"/>
                        <a:ext cx="4229100" cy="2486025"/>
                      </a:xfrm>
                      <a:prstGeom prst="rect"/>
                      <a:ln/>
                    </pic:spPr>
                  </pic:pic>
                </a:graphicData>
              </a:graphic>
            </wp:inline>
          </w:drawing>
        </w:r>
      </w:del>
      <w:ins w:author="Heather Justice" w:id="82" w:date="2024-07-09T17:00:28Z">
        <w:commentRangeStart w:id="41"/>
        <w:r w:rsidDel="00000000" w:rsidR="00000000" w:rsidRPr="00000000">
          <w:rPr>
            <w:rtl w:val="0"/>
          </w:rPr>
        </w:r>
      </w:ins>
    </w:p>
    <w:p w:rsidR="00000000" w:rsidDel="00000000" w:rsidP="00000000" w:rsidRDefault="00000000" w:rsidRPr="00000000" w14:paraId="00000184">
      <w:pPr>
        <w:rPr>
          <w:ins w:author="Heather Justice" w:id="82" w:date="2024-07-09T17:00:28Z"/>
        </w:rPr>
      </w:pPr>
      <w:ins w:author="Heather Justice" w:id="82" w:date="2024-07-09T17:00:28Z">
        <w:r w:rsidDel="00000000" w:rsidR="00000000" w:rsidRPr="00000000">
          <w:rPr>
            <w:rtl w:val="0"/>
          </w:rPr>
        </w:r>
      </w:ins>
    </w:p>
    <w:p w:rsidR="00000000" w:rsidDel="00000000" w:rsidP="00000000" w:rsidRDefault="00000000" w:rsidRPr="00000000" w14:paraId="00000185">
      <w:pPr>
        <w:rPr>
          <w:rPrChange w:author="Heather Justice" w:id="83" w:date="2024-07-09T17:00:28Z">
            <w:rPr>
              <w:rFonts w:ascii="Arial" w:cs="Arial" w:eastAsia="Arial" w:hAnsi="Arial"/>
              <w:color w:val="000000"/>
            </w:rPr>
          </w:rPrChange>
        </w:rPr>
      </w:pPr>
      <w:ins w:author="Heather Justice" w:id="82" w:date="2024-07-09T17:00:28Z">
        <w:r w:rsidDel="00000000" w:rsidR="00000000" w:rsidRPr="00000000">
          <w:rPr/>
          <w:drawing>
            <wp:inline distB="114300" distT="114300" distL="114300" distR="114300">
              <wp:extent cx="4076700" cy="2505075"/>
              <wp:effectExtent b="0" l="0" r="0" t="0"/>
              <wp:docPr id="6" name="image5.png"/>
              <a:graphic>
                <a:graphicData uri="http://schemas.openxmlformats.org/drawingml/2006/picture">
                  <pic:pic>
                    <pic:nvPicPr>
                      <pic:cNvPr id="0" name="image5.png"/>
                      <pic:cNvPicPr preferRelativeResize="0"/>
                    </pic:nvPicPr>
                    <pic:blipFill>
                      <a:blip r:embed="rId77"/>
                      <a:srcRect b="0" l="0" r="0" t="0"/>
                      <a:stretch>
                        <a:fillRect/>
                      </a:stretch>
                    </pic:blipFill>
                    <pic:spPr>
                      <a:xfrm>
                        <a:off x="0" y="0"/>
                        <a:ext cx="4076700" cy="2505075"/>
                      </a:xfrm>
                      <a:prstGeom prst="rect"/>
                      <a:ln/>
                    </pic:spPr>
                  </pic:pic>
                </a:graphicData>
              </a:graphic>
            </wp:inline>
          </w:drawing>
        </w:r>
      </w:ins>
      <w:commentRangeEnd w:id="41"/>
      <w:r w:rsidDel="00000000" w:rsidR="00000000" w:rsidRPr="00000000">
        <w:commentReference w:id="41"/>
      </w:r>
      <w:r w:rsidDel="00000000" w:rsidR="00000000" w:rsidRPr="00000000">
        <w:rPr>
          <w:rtl w:val="0"/>
        </w:rPr>
      </w:r>
    </w:p>
    <w:p w:rsidR="00000000" w:rsidDel="00000000" w:rsidP="00000000" w:rsidRDefault="00000000" w:rsidRPr="00000000" w14:paraId="00000186">
      <w:pPr>
        <w:rPr>
          <w:rFonts w:ascii="Arial" w:cs="Arial" w:eastAsia="Arial" w:hAnsi="Arial"/>
          <w:color w:val="000000"/>
        </w:rPr>
      </w:pPr>
      <w:r w:rsidDel="00000000" w:rsidR="00000000" w:rsidRPr="00000000">
        <w:rPr>
          <w:rtl w:val="0"/>
        </w:rPr>
      </w:r>
    </w:p>
    <w:p w:rsidR="00000000" w:rsidDel="00000000" w:rsidP="00000000" w:rsidRDefault="00000000" w:rsidRPr="00000000" w14:paraId="00000187">
      <w:pPr>
        <w:rPr>
          <w:ins w:author="Heather Justice" w:id="84" w:date="2024-07-09T17:01:09Z"/>
          <w:rFonts w:ascii="Arial" w:cs="Arial" w:eastAsia="Arial" w:hAnsi="Arial"/>
          <w:color w:val="000000"/>
        </w:rPr>
      </w:pPr>
      <w:ins w:author="Heather Justice" w:id="84" w:date="2024-07-09T17:01:09Z">
        <w:r w:rsidDel="00000000" w:rsidR="00000000" w:rsidRPr="00000000">
          <w:rPr>
            <w:rtl w:val="0"/>
          </w:rPr>
        </w:r>
      </w:ins>
    </w:p>
    <w:p w:rsidR="00000000" w:rsidDel="00000000" w:rsidP="00000000" w:rsidRDefault="00000000" w:rsidRPr="00000000" w14:paraId="00000188">
      <w:pPr>
        <w:rPr>
          <w:ins w:author="Heather Justice" w:id="84" w:date="2024-07-09T17:01:09Z"/>
          <w:rFonts w:ascii="Arial" w:cs="Arial" w:eastAsia="Arial" w:hAnsi="Arial"/>
          <w:color w:val="000000"/>
        </w:rPr>
      </w:pPr>
      <w:ins w:author="Heather Justice" w:id="84" w:date="2024-07-09T17:01:09Z">
        <w:r w:rsidDel="00000000" w:rsidR="00000000" w:rsidRPr="00000000">
          <w:rPr>
            <w:rtl w:val="0"/>
          </w:rPr>
        </w:r>
      </w:ins>
    </w:p>
    <w:p w:rsidR="00000000" w:rsidDel="00000000" w:rsidP="00000000" w:rsidRDefault="00000000" w:rsidRPr="00000000" w14:paraId="00000189">
      <w:pPr>
        <w:rPr>
          <w:ins w:author="Heather Justice" w:id="86" w:date="2024-07-09T17:01:14Z"/>
        </w:rPr>
      </w:pPr>
      <w:del w:author="Heather Justice" w:id="85" w:date="2024-07-09T17:01:07Z">
        <w:r w:rsidDel="00000000" w:rsidR="00000000" w:rsidRPr="00000000">
          <w:rPr/>
          <w:drawing>
            <wp:inline distB="0" distT="0" distL="0" distR="0">
              <wp:extent cx="5676900" cy="4048125"/>
              <wp:effectExtent b="0" l="0" r="0" t="0"/>
              <wp:docPr id="37" name="image32.png"/>
              <a:graphic>
                <a:graphicData uri="http://schemas.openxmlformats.org/drawingml/2006/picture">
                  <pic:pic>
                    <pic:nvPicPr>
                      <pic:cNvPr id="0" name="image32.png"/>
                      <pic:cNvPicPr preferRelativeResize="0"/>
                    </pic:nvPicPr>
                    <pic:blipFill>
                      <a:blip r:embed="rId78"/>
                      <a:srcRect b="0" l="0" r="0" t="0"/>
                      <a:stretch>
                        <a:fillRect/>
                      </a:stretch>
                    </pic:blipFill>
                    <pic:spPr>
                      <a:xfrm>
                        <a:off x="0" y="0"/>
                        <a:ext cx="5676900" cy="4048125"/>
                      </a:xfrm>
                      <a:prstGeom prst="rect"/>
                      <a:ln/>
                    </pic:spPr>
                  </pic:pic>
                </a:graphicData>
              </a:graphic>
            </wp:inline>
          </w:drawing>
        </w:r>
      </w:del>
      <w:ins w:author="Heather Justice" w:id="86" w:date="2024-07-09T17:01:14Z">
        <w:commentRangeStart w:id="42"/>
        <w:r w:rsidDel="00000000" w:rsidR="00000000" w:rsidRPr="00000000">
          <w:rPr>
            <w:rtl w:val="0"/>
          </w:rPr>
        </w:r>
      </w:ins>
    </w:p>
    <w:p w:rsidR="00000000" w:rsidDel="00000000" w:rsidP="00000000" w:rsidRDefault="00000000" w:rsidRPr="00000000" w14:paraId="0000018A">
      <w:pPr>
        <w:rPr>
          <w:ins w:author="Heather Justice" w:id="86" w:date="2024-07-09T17:01:14Z"/>
        </w:rPr>
      </w:pPr>
      <w:ins w:author="Heather Justice" w:id="86" w:date="2024-07-09T17:01:14Z">
        <w:r w:rsidDel="00000000" w:rsidR="00000000" w:rsidRPr="00000000">
          <w:rPr/>
          <w:drawing>
            <wp:inline distB="114300" distT="114300" distL="114300" distR="114300">
              <wp:extent cx="4933950" cy="4600575"/>
              <wp:effectExtent b="0" l="0" r="0" t="0"/>
              <wp:docPr id="80" name="image78.png"/>
              <a:graphic>
                <a:graphicData uri="http://schemas.openxmlformats.org/drawingml/2006/picture">
                  <pic:pic>
                    <pic:nvPicPr>
                      <pic:cNvPr id="0" name="image78.png"/>
                      <pic:cNvPicPr preferRelativeResize="0"/>
                    </pic:nvPicPr>
                    <pic:blipFill>
                      <a:blip r:embed="rId79"/>
                      <a:srcRect b="0" l="0" r="0" t="0"/>
                      <a:stretch>
                        <a:fillRect/>
                      </a:stretch>
                    </pic:blipFill>
                    <pic:spPr>
                      <a:xfrm>
                        <a:off x="0" y="0"/>
                        <a:ext cx="4933950" cy="4600575"/>
                      </a:xfrm>
                      <a:prstGeom prst="rect"/>
                      <a:ln/>
                    </pic:spPr>
                  </pic:pic>
                </a:graphicData>
              </a:graphic>
            </wp:inline>
          </w:drawing>
        </w:r>
        <w:r w:rsidDel="00000000" w:rsidR="00000000" w:rsidRPr="00000000">
          <w:rPr>
            <w:rtl w:val="0"/>
          </w:rPr>
        </w:r>
      </w:ins>
    </w:p>
    <w:p w:rsidR="00000000" w:rsidDel="00000000" w:rsidP="00000000" w:rsidRDefault="00000000" w:rsidRPr="00000000" w14:paraId="0000018B">
      <w:pPr>
        <w:rPr>
          <w:rPrChange w:author="Heather Justice" w:id="87" w:date="2024-07-09T17:01:14Z">
            <w:rPr>
              <w:rFonts w:ascii="Arial" w:cs="Arial" w:eastAsia="Arial" w:hAnsi="Arial"/>
              <w:color w:val="000000"/>
            </w:rPr>
          </w:rPrChange>
        </w:rPr>
      </w:pPr>
      <w:commentRangeEnd w:id="42"/>
      <w:r w:rsidDel="00000000" w:rsidR="00000000" w:rsidRPr="00000000">
        <w:commentReference w:id="42"/>
      </w:r>
      <w:r w:rsidDel="00000000" w:rsidR="00000000" w:rsidRPr="00000000">
        <w:rPr>
          <w:rtl w:val="0"/>
        </w:rPr>
      </w:r>
    </w:p>
    <w:p w:rsidR="00000000" w:rsidDel="00000000" w:rsidP="00000000" w:rsidRDefault="00000000" w:rsidRPr="00000000" w14:paraId="0000018C">
      <w:pPr>
        <w:rPr>
          <w:rFonts w:ascii="Arial" w:cs="Arial" w:eastAsia="Arial" w:hAnsi="Arial"/>
          <w:color w:val="000000"/>
        </w:rPr>
      </w:pPr>
      <w:del w:author="Heather Justice" w:id="88" w:date="2024-07-09T16:59:28Z">
        <w:commentRangeStart w:id="43"/>
        <w:r w:rsidDel="00000000" w:rsidR="00000000" w:rsidRPr="00000000">
          <w:rPr/>
          <w:drawing>
            <wp:inline distB="0" distT="0" distL="0" distR="0">
              <wp:extent cx="4829810" cy="3139440"/>
              <wp:effectExtent b="12700" l="12700" r="12700" t="12700"/>
              <wp:docPr id="38" name="image35.png"/>
              <a:graphic>
                <a:graphicData uri="http://schemas.openxmlformats.org/drawingml/2006/picture">
                  <pic:pic>
                    <pic:nvPicPr>
                      <pic:cNvPr id="0" name="image35.png"/>
                      <pic:cNvPicPr preferRelativeResize="0"/>
                    </pic:nvPicPr>
                    <pic:blipFill>
                      <a:blip r:embed="rId80"/>
                      <a:srcRect b="0" l="0" r="0" t="0"/>
                      <a:stretch>
                        <a:fillRect/>
                      </a:stretch>
                    </pic:blipFill>
                    <pic:spPr>
                      <a:xfrm>
                        <a:off x="0" y="0"/>
                        <a:ext cx="4829810" cy="3139440"/>
                      </a:xfrm>
                      <a:prstGeom prst="rect"/>
                      <a:ln w="12700">
                        <a:solidFill>
                          <a:srgbClr val="000000"/>
                        </a:solidFill>
                        <a:prstDash val="solid"/>
                      </a:ln>
                    </pic:spPr>
                  </pic:pic>
                </a:graphicData>
              </a:graphic>
            </wp:inline>
          </w:drawing>
        </w:r>
      </w:del>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018D">
      <w:pPr>
        <w:rPr>
          <w:rFonts w:ascii="Arial" w:cs="Arial" w:eastAsia="Arial" w:hAnsi="Arial"/>
          <w:color w:val="000000"/>
        </w:rPr>
      </w:pPr>
      <w:r w:rsidDel="00000000" w:rsidR="00000000" w:rsidRPr="00000000">
        <w:br w:type="page"/>
      </w:r>
      <w:r w:rsidDel="00000000" w:rsidR="00000000" w:rsidRPr="00000000">
        <w:rPr>
          <w:rtl w:val="0"/>
        </w:rPr>
      </w:r>
    </w:p>
    <w:bookmarkStart w:colFirst="0" w:colLast="0" w:name="2lwamvv" w:id="54"/>
    <w:bookmarkEnd w:id="54"/>
    <w:p w:rsidR="00000000" w:rsidDel="00000000" w:rsidP="00000000" w:rsidRDefault="00000000" w:rsidRPr="00000000" w14:paraId="0000018E">
      <w:pPr>
        <w:pStyle w:val="Heading3"/>
        <w:rPr>
          <w:rFonts w:ascii="Arial" w:cs="Arial" w:eastAsia="Arial" w:hAnsi="Arial"/>
          <w:color w:val="000000"/>
        </w:rPr>
      </w:pPr>
      <w:bookmarkStart w:colFirst="0" w:colLast="0" w:name="_111kx3o" w:id="55"/>
      <w:bookmarkEnd w:id="55"/>
      <w:r w:rsidDel="00000000" w:rsidR="00000000" w:rsidRPr="00000000">
        <w:rPr>
          <w:rFonts w:ascii="Arial" w:cs="Arial" w:eastAsia="Arial" w:hAnsi="Arial"/>
          <w:color w:val="000000"/>
          <w:rtl w:val="0"/>
        </w:rPr>
        <w:t xml:space="preserve">Household information page 3: Information page</w:t>
      </w:r>
    </w:p>
    <w:p w:rsidR="00000000" w:rsidDel="00000000" w:rsidP="00000000" w:rsidRDefault="00000000" w:rsidRPr="00000000" w14:paraId="0000018F">
      <w:pPr>
        <w:rPr>
          <w:rFonts w:ascii="Arial" w:cs="Arial" w:eastAsia="Arial" w:hAnsi="Arial"/>
          <w:color w:val="000000"/>
        </w:rPr>
      </w:pPr>
      <w:r w:rsidDel="00000000" w:rsidR="00000000" w:rsidRPr="00000000">
        <w:rPr>
          <w:rtl w:val="0"/>
        </w:rPr>
      </w:r>
    </w:p>
    <w:p w:rsidR="00000000" w:rsidDel="00000000" w:rsidP="00000000" w:rsidRDefault="00000000" w:rsidRPr="00000000" w14:paraId="00000190">
      <w:pPr>
        <w:rPr>
          <w:rFonts w:ascii="Arial" w:cs="Arial" w:eastAsia="Arial" w:hAnsi="Arial"/>
          <w:color w:val="000000"/>
        </w:rPr>
      </w:pPr>
      <w:ins w:author="Heather Justice" w:id="89" w:date="2024-07-09T17:01:34Z">
        <w:r w:rsidDel="00000000" w:rsidR="00000000" w:rsidRPr="00000000">
          <w:rPr>
            <w:rFonts w:ascii="Arial" w:cs="Arial" w:eastAsia="Arial" w:hAnsi="Arial"/>
            <w:color w:val="000000"/>
            <w:rtl w:val="0"/>
          </w:rPr>
          <w:t xml:space="preserve">If the user selected Yes to provide their financial information, </w:t>
        </w:r>
      </w:ins>
      <w:del w:author="Heather Justice" w:id="89" w:date="2024-07-09T17:01:34Z">
        <w:r w:rsidDel="00000000" w:rsidR="00000000" w:rsidRPr="00000000">
          <w:rPr>
            <w:rFonts w:ascii="Arial" w:cs="Arial" w:eastAsia="Arial" w:hAnsi="Arial"/>
            <w:color w:val="000000"/>
            <w:rtl w:val="0"/>
          </w:rPr>
          <w:delText xml:space="preserve">T</w:delText>
        </w:r>
      </w:del>
      <w:ins w:author="Heather Justice" w:id="89" w:date="2024-07-09T17:01:34Z">
        <w:r w:rsidDel="00000000" w:rsidR="00000000" w:rsidRPr="00000000">
          <w:rPr>
            <w:rFonts w:ascii="Arial" w:cs="Arial" w:eastAsia="Arial" w:hAnsi="Arial"/>
            <w:color w:val="000000"/>
            <w:rtl w:val="0"/>
          </w:rPr>
          <w:t xml:space="preserve">t</w:t>
        </w:r>
      </w:ins>
      <w:r w:rsidDel="00000000" w:rsidR="00000000" w:rsidRPr="00000000">
        <w:rPr>
          <w:rFonts w:ascii="Arial" w:cs="Arial" w:eastAsia="Arial" w:hAnsi="Arial"/>
          <w:color w:val="000000"/>
          <w:rtl w:val="0"/>
        </w:rPr>
        <w:t xml:space="preserve">he user will see an information page explaining what income and deductibles they will need to provide.</w:t>
      </w:r>
    </w:p>
    <w:p w:rsidR="00000000" w:rsidDel="00000000" w:rsidP="00000000" w:rsidRDefault="00000000" w:rsidRPr="00000000" w14:paraId="00000191">
      <w:pPr>
        <w:rPr>
          <w:rFonts w:ascii="Arial" w:cs="Arial" w:eastAsia="Arial" w:hAnsi="Arial"/>
          <w:color w:val="000000"/>
        </w:rPr>
      </w:pPr>
      <w:r w:rsidDel="00000000" w:rsidR="00000000" w:rsidRPr="00000000">
        <w:rPr>
          <w:rtl w:val="0"/>
        </w:rPr>
      </w:r>
    </w:p>
    <w:p w:rsidR="00000000" w:rsidDel="00000000" w:rsidP="00000000" w:rsidRDefault="00000000" w:rsidRPr="00000000" w14:paraId="00000192">
      <w:pPr>
        <w:rPr>
          <w:ins w:author="Heather Justice" w:id="91" w:date="2024-07-09T17:03:26Z"/>
        </w:rPr>
      </w:pPr>
      <w:del w:author="Heather Justice" w:id="90" w:date="2024-07-09T17:03:25Z">
        <w:r w:rsidDel="00000000" w:rsidR="00000000" w:rsidRPr="00000000">
          <w:rPr/>
          <w:drawing>
            <wp:inline distB="0" distT="0" distL="0" distR="0">
              <wp:extent cx="5438775" cy="6705600"/>
              <wp:effectExtent b="0" l="0" r="0" t="0"/>
              <wp:docPr id="40" name="image39.png"/>
              <a:graphic>
                <a:graphicData uri="http://schemas.openxmlformats.org/drawingml/2006/picture">
                  <pic:pic>
                    <pic:nvPicPr>
                      <pic:cNvPr id="0" name="image39.png"/>
                      <pic:cNvPicPr preferRelativeResize="0"/>
                    </pic:nvPicPr>
                    <pic:blipFill>
                      <a:blip r:embed="rId81"/>
                      <a:srcRect b="0" l="0" r="0" t="0"/>
                      <a:stretch>
                        <a:fillRect/>
                      </a:stretch>
                    </pic:blipFill>
                    <pic:spPr>
                      <a:xfrm>
                        <a:off x="0" y="0"/>
                        <a:ext cx="5438775" cy="6705600"/>
                      </a:xfrm>
                      <a:prstGeom prst="rect"/>
                      <a:ln/>
                    </pic:spPr>
                  </pic:pic>
                </a:graphicData>
              </a:graphic>
            </wp:inline>
          </w:drawing>
        </w:r>
      </w:del>
      <w:ins w:author="Heather Justice" w:id="91" w:date="2024-07-09T17:03:26Z">
        <w:commentRangeStart w:id="44"/>
        <w:r w:rsidDel="00000000" w:rsidR="00000000" w:rsidRPr="00000000">
          <w:rPr>
            <w:rtl w:val="0"/>
          </w:rPr>
        </w:r>
      </w:ins>
    </w:p>
    <w:p w:rsidR="00000000" w:rsidDel="00000000" w:rsidP="00000000" w:rsidRDefault="00000000" w:rsidRPr="00000000" w14:paraId="00000193">
      <w:pPr>
        <w:rPr>
          <w:ins w:author="Heather Justice" w:id="91" w:date="2024-07-09T17:03:26Z"/>
        </w:rPr>
      </w:pPr>
      <w:ins w:author="Heather Justice" w:id="91" w:date="2024-07-09T17:03:26Z">
        <w:r w:rsidDel="00000000" w:rsidR="00000000" w:rsidRPr="00000000">
          <w:rPr>
            <w:rtl w:val="0"/>
          </w:rPr>
        </w:r>
      </w:ins>
    </w:p>
    <w:p w:rsidR="00000000" w:rsidDel="00000000" w:rsidP="00000000" w:rsidRDefault="00000000" w:rsidRPr="00000000" w14:paraId="00000194">
      <w:pPr>
        <w:rPr>
          <w:rPrChange w:author="Heather Justice" w:id="92" w:date="2024-07-09T17:03:26Z">
            <w:rPr>
              <w:rFonts w:ascii="Arial" w:cs="Arial" w:eastAsia="Arial" w:hAnsi="Arial"/>
              <w:color w:val="000000"/>
            </w:rPr>
          </w:rPrChange>
        </w:rPr>
      </w:pPr>
      <w:ins w:author="Heather Justice" w:id="91" w:date="2024-07-09T17:03:26Z">
        <w:r w:rsidDel="00000000" w:rsidR="00000000" w:rsidRPr="00000000">
          <w:rPr/>
          <w:drawing>
            <wp:inline distB="114300" distT="114300" distL="114300" distR="114300">
              <wp:extent cx="4962525" cy="6581775"/>
              <wp:effectExtent b="0" l="0" r="0" t="0"/>
              <wp:docPr id="49" name="image49.png"/>
              <a:graphic>
                <a:graphicData uri="http://schemas.openxmlformats.org/drawingml/2006/picture">
                  <pic:pic>
                    <pic:nvPicPr>
                      <pic:cNvPr id="0" name="image49.png"/>
                      <pic:cNvPicPr preferRelativeResize="0"/>
                    </pic:nvPicPr>
                    <pic:blipFill>
                      <a:blip r:embed="rId82"/>
                      <a:srcRect b="0" l="0" r="0" t="0"/>
                      <a:stretch>
                        <a:fillRect/>
                      </a:stretch>
                    </pic:blipFill>
                    <pic:spPr>
                      <a:xfrm>
                        <a:off x="0" y="0"/>
                        <a:ext cx="4962525" cy="6581775"/>
                      </a:xfrm>
                      <a:prstGeom prst="rect"/>
                      <a:ln/>
                    </pic:spPr>
                  </pic:pic>
                </a:graphicData>
              </a:graphic>
            </wp:inline>
          </w:drawing>
        </w:r>
      </w:ins>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0195">
      <w:pPr>
        <w:rPr>
          <w:rFonts w:ascii="Arial" w:cs="Arial" w:eastAsia="Arial" w:hAnsi="Arial"/>
          <w:color w:val="000000"/>
        </w:rPr>
      </w:pPr>
      <w:r w:rsidDel="00000000" w:rsidR="00000000" w:rsidRPr="00000000">
        <w:br w:type="page"/>
      </w:r>
      <w:r w:rsidDel="00000000" w:rsidR="00000000" w:rsidRPr="00000000">
        <w:rPr>
          <w:rtl w:val="0"/>
        </w:rPr>
      </w:r>
    </w:p>
    <w:bookmarkStart w:colFirst="0" w:colLast="0" w:name="3l18frh" w:id="56"/>
    <w:bookmarkEnd w:id="56"/>
    <w:p w:rsidR="00000000" w:rsidDel="00000000" w:rsidP="00000000" w:rsidRDefault="00000000" w:rsidRPr="00000000" w14:paraId="00000196">
      <w:pPr>
        <w:pStyle w:val="Heading3"/>
        <w:rPr>
          <w:rFonts w:ascii="Arial" w:cs="Arial" w:eastAsia="Arial" w:hAnsi="Arial"/>
          <w:color w:val="000000"/>
        </w:rPr>
      </w:pPr>
      <w:bookmarkStart w:colFirst="0" w:colLast="0" w:name="_206ipza" w:id="57"/>
      <w:bookmarkEnd w:id="57"/>
      <w:r w:rsidDel="00000000" w:rsidR="00000000" w:rsidRPr="00000000">
        <w:rPr>
          <w:rFonts w:ascii="Arial" w:cs="Arial" w:eastAsia="Arial" w:hAnsi="Arial"/>
          <w:color w:val="000000"/>
          <w:rtl w:val="0"/>
        </w:rPr>
        <w:t xml:space="preserve">Household information page 4: Marital status</w:t>
      </w:r>
    </w:p>
    <w:p w:rsidR="00000000" w:rsidDel="00000000" w:rsidP="00000000" w:rsidRDefault="00000000" w:rsidRPr="00000000" w14:paraId="00000197">
      <w:pPr>
        <w:rPr>
          <w:rFonts w:ascii="Arial" w:cs="Arial" w:eastAsia="Arial" w:hAnsi="Arial"/>
          <w:color w:val="000000"/>
        </w:rPr>
      </w:pPr>
      <w:r w:rsidDel="00000000" w:rsidR="00000000" w:rsidRPr="00000000">
        <w:rPr>
          <w:rtl w:val="0"/>
        </w:rPr>
      </w:r>
    </w:p>
    <w:p w:rsidR="00000000" w:rsidDel="00000000" w:rsidP="00000000" w:rsidRDefault="00000000" w:rsidRPr="00000000" w14:paraId="00000198">
      <w:pPr>
        <w:rPr>
          <w:rFonts w:ascii="Arial" w:cs="Arial" w:eastAsia="Arial" w:hAnsi="Arial"/>
          <w:color w:val="000000"/>
        </w:rPr>
      </w:pPr>
      <w:r w:rsidDel="00000000" w:rsidR="00000000" w:rsidRPr="00000000">
        <w:rPr>
          <w:rFonts w:ascii="Arial" w:cs="Arial" w:eastAsia="Arial" w:hAnsi="Arial"/>
          <w:color w:val="000000"/>
          <w:rtl w:val="0"/>
        </w:rPr>
        <w:t xml:space="preserve">The user will now need to indicate their marital status from the drop-down.</w:t>
      </w:r>
    </w:p>
    <w:p w:rsidR="00000000" w:rsidDel="00000000" w:rsidP="00000000" w:rsidRDefault="00000000" w:rsidRPr="00000000" w14:paraId="00000199">
      <w:pPr>
        <w:rPr>
          <w:rFonts w:ascii="Arial" w:cs="Arial" w:eastAsia="Arial" w:hAnsi="Arial"/>
          <w:color w:val="000000"/>
        </w:rPr>
      </w:pPr>
      <w:r w:rsidDel="00000000" w:rsidR="00000000" w:rsidRPr="00000000">
        <w:rPr>
          <w:rtl w:val="0"/>
        </w:rPr>
      </w:r>
    </w:p>
    <w:p w:rsidR="00000000" w:rsidDel="00000000" w:rsidP="00000000" w:rsidRDefault="00000000" w:rsidRPr="00000000" w14:paraId="0000019A">
      <w:pPr>
        <w:rPr>
          <w:ins w:author="Heather Justice" w:id="94" w:date="2024-07-09T17:03:57Z"/>
        </w:rPr>
      </w:pPr>
      <w:del w:author="Heather Justice" w:id="93" w:date="2024-07-09T17:03:56Z">
        <w:r w:rsidDel="00000000" w:rsidR="00000000" w:rsidRPr="00000000">
          <w:rPr/>
          <w:drawing>
            <wp:inline distB="0" distT="0" distL="0" distR="0">
              <wp:extent cx="5671185" cy="3905885"/>
              <wp:effectExtent b="0" l="0" r="0" t="0"/>
              <wp:docPr id="41" name="image41.png"/>
              <a:graphic>
                <a:graphicData uri="http://schemas.openxmlformats.org/drawingml/2006/picture">
                  <pic:pic>
                    <pic:nvPicPr>
                      <pic:cNvPr id="0" name="image41.png"/>
                      <pic:cNvPicPr preferRelativeResize="0"/>
                    </pic:nvPicPr>
                    <pic:blipFill>
                      <a:blip r:embed="rId83"/>
                      <a:srcRect b="0" l="0" r="0" t="0"/>
                      <a:stretch>
                        <a:fillRect/>
                      </a:stretch>
                    </pic:blipFill>
                    <pic:spPr>
                      <a:xfrm>
                        <a:off x="0" y="0"/>
                        <a:ext cx="5671185" cy="3905885"/>
                      </a:xfrm>
                      <a:prstGeom prst="rect"/>
                      <a:ln/>
                    </pic:spPr>
                  </pic:pic>
                </a:graphicData>
              </a:graphic>
            </wp:inline>
          </w:drawing>
        </w:r>
      </w:del>
      <w:ins w:author="Heather Justice" w:id="94" w:date="2024-07-09T17:03:57Z">
        <w:commentRangeStart w:id="45"/>
        <w:r w:rsidDel="00000000" w:rsidR="00000000" w:rsidRPr="00000000">
          <w:rPr>
            <w:rtl w:val="0"/>
          </w:rPr>
        </w:r>
      </w:ins>
    </w:p>
    <w:p w:rsidR="00000000" w:rsidDel="00000000" w:rsidP="00000000" w:rsidRDefault="00000000" w:rsidRPr="00000000" w14:paraId="0000019B">
      <w:pPr>
        <w:rPr>
          <w:ins w:author="Heather Justice" w:id="94" w:date="2024-07-09T17:03:57Z"/>
        </w:rPr>
      </w:pPr>
      <w:ins w:author="Heather Justice" w:id="94" w:date="2024-07-09T17:03:57Z">
        <w:r w:rsidDel="00000000" w:rsidR="00000000" w:rsidRPr="00000000">
          <w:rPr>
            <w:rtl w:val="0"/>
          </w:rPr>
        </w:r>
      </w:ins>
    </w:p>
    <w:p w:rsidR="00000000" w:rsidDel="00000000" w:rsidP="00000000" w:rsidRDefault="00000000" w:rsidRPr="00000000" w14:paraId="0000019C">
      <w:pPr>
        <w:rPr>
          <w:rPrChange w:author="Heather Justice" w:id="95" w:date="2024-07-09T17:03:57Z">
            <w:rPr>
              <w:rFonts w:ascii="Arial" w:cs="Arial" w:eastAsia="Arial" w:hAnsi="Arial"/>
              <w:color w:val="000000"/>
            </w:rPr>
          </w:rPrChange>
        </w:rPr>
      </w:pPr>
      <w:ins w:author="Heather Justice" w:id="94" w:date="2024-07-09T17:03:57Z">
        <w:r w:rsidDel="00000000" w:rsidR="00000000" w:rsidRPr="00000000">
          <w:rPr/>
          <w:drawing>
            <wp:inline distB="114300" distT="114300" distL="114300" distR="114300">
              <wp:extent cx="4724400" cy="3695700"/>
              <wp:effectExtent b="0" l="0" r="0" t="0"/>
              <wp:docPr id="5" name="image3.png"/>
              <a:graphic>
                <a:graphicData uri="http://schemas.openxmlformats.org/drawingml/2006/picture">
                  <pic:pic>
                    <pic:nvPicPr>
                      <pic:cNvPr id="0" name="image3.png"/>
                      <pic:cNvPicPr preferRelativeResize="0"/>
                    </pic:nvPicPr>
                    <pic:blipFill>
                      <a:blip r:embed="rId84"/>
                      <a:srcRect b="0" l="0" r="0" t="0"/>
                      <a:stretch>
                        <a:fillRect/>
                      </a:stretch>
                    </pic:blipFill>
                    <pic:spPr>
                      <a:xfrm>
                        <a:off x="0" y="0"/>
                        <a:ext cx="4724400" cy="3695700"/>
                      </a:xfrm>
                      <a:prstGeom prst="rect"/>
                      <a:ln/>
                    </pic:spPr>
                  </pic:pic>
                </a:graphicData>
              </a:graphic>
            </wp:inline>
          </w:drawing>
        </w:r>
      </w:ins>
      <w:commentRangeEnd w:id="45"/>
      <w:r w:rsidDel="00000000" w:rsidR="00000000" w:rsidRPr="00000000">
        <w:commentReference w:id="45"/>
      </w:r>
      <w:r w:rsidDel="00000000" w:rsidR="00000000" w:rsidRPr="00000000">
        <w:rPr>
          <w:rtl w:val="0"/>
        </w:rPr>
      </w:r>
    </w:p>
    <w:p w:rsidR="00000000" w:rsidDel="00000000" w:rsidP="00000000" w:rsidRDefault="00000000" w:rsidRPr="00000000" w14:paraId="0000019D">
      <w:pPr>
        <w:rPr>
          <w:rFonts w:ascii="Arial" w:cs="Arial" w:eastAsia="Arial" w:hAnsi="Arial"/>
          <w:color w:val="000000"/>
        </w:rPr>
      </w:pPr>
      <w:r w:rsidDel="00000000" w:rsidR="00000000" w:rsidRPr="00000000">
        <w:rPr>
          <w:rtl w:val="0"/>
        </w:rPr>
      </w:r>
    </w:p>
    <w:p w:rsidR="00000000" w:rsidDel="00000000" w:rsidP="00000000" w:rsidRDefault="00000000" w:rsidRPr="00000000" w14:paraId="0000019E">
      <w:pPr>
        <w:rPr>
          <w:rFonts w:ascii="Arial" w:cs="Arial" w:eastAsia="Arial" w:hAnsi="Arial"/>
          <w:color w:val="000000"/>
        </w:rPr>
      </w:pPr>
      <w:del w:author="Heather Justice" w:id="96" w:date="2024-07-09T17:04:15Z">
        <w:commentRangeStart w:id="46"/>
        <w:r w:rsidDel="00000000" w:rsidR="00000000" w:rsidRPr="00000000">
          <w:rPr/>
          <w:drawing>
            <wp:inline distB="0" distT="0" distL="0" distR="0">
              <wp:extent cx="5343525" cy="3771900"/>
              <wp:effectExtent b="0" l="0" r="0" t="0"/>
              <wp:docPr id="7" name="image6.png"/>
              <a:graphic>
                <a:graphicData uri="http://schemas.openxmlformats.org/drawingml/2006/picture">
                  <pic:pic>
                    <pic:nvPicPr>
                      <pic:cNvPr id="0" name="image6.png"/>
                      <pic:cNvPicPr preferRelativeResize="0"/>
                    </pic:nvPicPr>
                    <pic:blipFill>
                      <a:blip r:embed="rId85"/>
                      <a:srcRect b="0" l="0" r="0" t="0"/>
                      <a:stretch>
                        <a:fillRect/>
                      </a:stretch>
                    </pic:blipFill>
                    <pic:spPr>
                      <a:xfrm>
                        <a:off x="0" y="0"/>
                        <a:ext cx="5343525" cy="3771900"/>
                      </a:xfrm>
                      <a:prstGeom prst="rect"/>
                      <a:ln/>
                    </pic:spPr>
                  </pic:pic>
                </a:graphicData>
              </a:graphic>
            </wp:inline>
          </w:drawing>
        </w:r>
      </w:del>
      <w:commentRangeEnd w:id="46"/>
      <w:r w:rsidDel="00000000" w:rsidR="00000000" w:rsidRPr="00000000">
        <w:commentReference w:id="46"/>
      </w:r>
      <w:r w:rsidDel="00000000" w:rsidR="00000000" w:rsidRPr="00000000">
        <w:rPr>
          <w:rtl w:val="0"/>
        </w:rPr>
      </w:r>
    </w:p>
    <w:p w:rsidR="00000000" w:rsidDel="00000000" w:rsidP="00000000" w:rsidRDefault="00000000" w:rsidRPr="00000000" w14:paraId="0000019F">
      <w:pPr>
        <w:pStyle w:val="Heading3"/>
        <w:rPr>
          <w:rFonts w:ascii="Arial" w:cs="Arial" w:eastAsia="Arial" w:hAnsi="Arial"/>
          <w:color w:val="000000"/>
        </w:rPr>
      </w:pPr>
      <w:bookmarkStart w:colFirst="0" w:colLast="0" w:name="_4k668n3" w:id="59"/>
      <w:bookmarkEnd w:id="59"/>
      <w:r w:rsidDel="00000000" w:rsidR="00000000" w:rsidRPr="00000000">
        <w:rPr>
          <w:rFonts w:ascii="Arial" w:cs="Arial" w:eastAsia="Arial" w:hAnsi="Arial"/>
          <w:color w:val="000000"/>
          <w:rtl w:val="0"/>
        </w:rPr>
        <w:br w:type="textWrapping"/>
      </w:r>
      <w:bookmarkStart w:colFirst="0" w:colLast="0" w:name="2zbgiuw" w:id="58"/>
      <w:bookmarkEnd w:id="58"/>
      <w:r w:rsidDel="00000000" w:rsidR="00000000" w:rsidRPr="00000000">
        <w:rPr>
          <w:rFonts w:ascii="Arial" w:cs="Arial" w:eastAsia="Arial" w:hAnsi="Arial"/>
          <w:color w:val="000000"/>
          <w:rtl w:val="0"/>
        </w:rPr>
        <w:t xml:space="preserve">Household information page 5: Spouse’s personal information</w:t>
      </w:r>
    </w:p>
    <w:p w:rsidR="00000000" w:rsidDel="00000000" w:rsidP="00000000" w:rsidRDefault="00000000" w:rsidRPr="00000000" w14:paraId="000001A0">
      <w:pPr>
        <w:rPr>
          <w:rFonts w:ascii="Arial" w:cs="Arial" w:eastAsia="Arial" w:hAnsi="Arial"/>
          <w:color w:val="000000"/>
        </w:rPr>
      </w:pPr>
      <w:r w:rsidDel="00000000" w:rsidR="00000000" w:rsidRPr="00000000">
        <w:rPr>
          <w:rtl w:val="0"/>
        </w:rPr>
      </w:r>
    </w:p>
    <w:p w:rsidR="00000000" w:rsidDel="00000000" w:rsidP="00000000" w:rsidRDefault="00000000" w:rsidRPr="00000000" w14:paraId="000001A1">
      <w:pPr>
        <w:rPr>
          <w:rFonts w:ascii="Arial" w:cs="Arial" w:eastAsia="Arial" w:hAnsi="Arial"/>
          <w:color w:val="000000"/>
        </w:rPr>
      </w:pPr>
      <w:r w:rsidDel="00000000" w:rsidR="00000000" w:rsidRPr="00000000">
        <w:rPr>
          <w:rFonts w:ascii="Arial" w:cs="Arial" w:eastAsia="Arial" w:hAnsi="Arial"/>
          <w:color w:val="000000"/>
          <w:rtl w:val="0"/>
        </w:rPr>
        <w:t xml:space="preserve">If the Veteran has chosen to share their financial information and indicates they are married or separated, they will be required to fill out their spouse’s information.</w:t>
      </w:r>
    </w:p>
    <w:p w:rsidR="00000000" w:rsidDel="00000000" w:rsidP="00000000" w:rsidRDefault="00000000" w:rsidRPr="00000000" w14:paraId="000001A2">
      <w:pPr>
        <w:rPr>
          <w:rFonts w:ascii="Arial" w:cs="Arial" w:eastAsia="Arial" w:hAnsi="Arial"/>
          <w:color w:val="000000"/>
        </w:rPr>
      </w:pPr>
      <w:r w:rsidDel="00000000" w:rsidR="00000000" w:rsidRPr="00000000">
        <w:rPr>
          <w:rtl w:val="0"/>
        </w:rPr>
      </w:r>
    </w:p>
    <w:p w:rsidR="00000000" w:rsidDel="00000000" w:rsidP="00000000" w:rsidRDefault="00000000" w:rsidRPr="00000000" w14:paraId="000001A3">
      <w:pPr>
        <w:rPr/>
      </w:pPr>
      <w:r w:rsidDel="00000000" w:rsidR="00000000" w:rsidRPr="00000000">
        <w:rPr>
          <w:rFonts w:ascii="Arial" w:cs="Arial" w:eastAsia="Arial" w:hAnsi="Arial"/>
          <w:color w:val="000000"/>
          <w:rtl w:val="0"/>
        </w:rPr>
        <w:t xml:space="preserve">If they chose not to disclose their financial information, they will be taken to the </w:t>
      </w:r>
      <w:hyperlink w:anchor="_279ka65">
        <w:r w:rsidDel="00000000" w:rsidR="00000000" w:rsidRPr="00000000">
          <w:rPr>
            <w:rFonts w:ascii="Arial" w:cs="Arial" w:eastAsia="Arial" w:hAnsi="Arial"/>
            <w:color w:val="000000"/>
            <w:u w:val="single"/>
            <w:rtl w:val="0"/>
          </w:rPr>
          <w:t xml:space="preserve">insurance information section</w:t>
        </w:r>
      </w:hyperlink>
      <w:r w:rsidDel="00000000" w:rsidR="00000000" w:rsidRPr="00000000">
        <w:rPr>
          <w:rFonts w:ascii="Arial" w:cs="Arial" w:eastAsia="Arial" w:hAnsi="Arial"/>
          <w:color w:val="000000"/>
          <w:rtl w:val="0"/>
        </w:rPr>
        <w:t xml:space="preserve"> of the application once they’ve indicated their marital status.</w:t>
      </w:r>
      <w:r w:rsidDel="00000000" w:rsidR="00000000" w:rsidRPr="00000000">
        <w:br w:type="page"/>
      </w:r>
      <w:r w:rsidDel="00000000" w:rsidR="00000000" w:rsidRPr="00000000">
        <w:rPr>
          <w:rtl w:val="0"/>
        </w:rPr>
      </w:r>
    </w:p>
    <w:p w:rsidR="00000000" w:rsidDel="00000000" w:rsidP="00000000" w:rsidRDefault="00000000" w:rsidRPr="00000000" w14:paraId="000001A4">
      <w:pPr>
        <w:pStyle w:val="Heading3"/>
        <w:rPr>
          <w:ins w:author="Heather Justice" w:id="98" w:date="2024-07-09T17:08:13Z"/>
        </w:rPr>
      </w:pPr>
      <w:del w:author="Heather Justice" w:id="97" w:date="2024-07-09T17:08:08Z">
        <w:r w:rsidDel="00000000" w:rsidR="00000000" w:rsidRPr="00000000">
          <w:rPr/>
          <w:drawing>
            <wp:inline distB="0" distT="0" distL="0" distR="0">
              <wp:extent cx="3921125" cy="7406640"/>
              <wp:effectExtent b="12700" l="12700" r="12700" t="12700"/>
              <wp:docPr id="9" name="image4.png"/>
              <a:graphic>
                <a:graphicData uri="http://schemas.openxmlformats.org/drawingml/2006/picture">
                  <pic:pic>
                    <pic:nvPicPr>
                      <pic:cNvPr id="0" name="image4.png"/>
                      <pic:cNvPicPr preferRelativeResize="0"/>
                    </pic:nvPicPr>
                    <pic:blipFill>
                      <a:blip r:embed="rId86"/>
                      <a:srcRect b="0" l="0" r="0" t="0"/>
                      <a:stretch>
                        <a:fillRect/>
                      </a:stretch>
                    </pic:blipFill>
                    <pic:spPr>
                      <a:xfrm>
                        <a:off x="0" y="0"/>
                        <a:ext cx="3921125" cy="7406640"/>
                      </a:xfrm>
                      <a:prstGeom prst="rect"/>
                      <a:ln w="12700">
                        <a:solidFill>
                          <a:srgbClr val="000000"/>
                        </a:solidFill>
                        <a:prstDash val="solid"/>
                      </a:ln>
                    </pic:spPr>
                  </pic:pic>
                </a:graphicData>
              </a:graphic>
            </wp:inline>
          </w:drawing>
        </w:r>
      </w:del>
      <w:ins w:author="Heather Justice" w:id="98" w:date="2024-07-09T17:08:13Z">
        <w:bookmarkStart w:colFirst="0" w:colLast="0" w:name="_1egqt2p" w:id="60"/>
        <w:bookmarkEnd w:id="60"/>
        <w:commentRangeStart w:id="47"/>
        <w:r w:rsidDel="00000000" w:rsidR="00000000" w:rsidRPr="00000000">
          <w:rPr>
            <w:rtl w:val="0"/>
          </w:rPr>
        </w:r>
      </w:ins>
    </w:p>
    <w:p w:rsidR="00000000" w:rsidDel="00000000" w:rsidP="00000000" w:rsidRDefault="00000000" w:rsidRPr="00000000" w14:paraId="000001A5">
      <w:pPr>
        <w:rPr>
          <w:ins w:author="Heather Justice" w:id="98" w:date="2024-07-09T17:08:13Z"/>
        </w:rPr>
      </w:pPr>
      <w:ins w:author="Heather Justice" w:id="98" w:date="2024-07-09T17:08:13Z">
        <w:r w:rsidDel="00000000" w:rsidR="00000000" w:rsidRPr="00000000">
          <w:rPr>
            <w:rtl w:val="0"/>
          </w:rPr>
        </w:r>
      </w:ins>
    </w:p>
    <w:p w:rsidR="00000000" w:rsidDel="00000000" w:rsidP="00000000" w:rsidRDefault="00000000" w:rsidRPr="00000000" w14:paraId="000001A6">
      <w:pPr>
        <w:rPr>
          <w:rPrChange w:author="Heather Justice" w:id="99" w:date="2024-07-09T17:08:13Z">
            <w:rPr/>
          </w:rPrChange>
        </w:rPr>
        <w:pPrChange w:author="Heather Justice" w:id="0" w:date="2024-07-09T17:08:13Z">
          <w:pPr>
            <w:pStyle w:val="Heading3"/>
          </w:pPr>
        </w:pPrChange>
      </w:pPr>
      <w:bookmarkStart w:colFirst="0" w:colLast="0" w:name="_1egqt2p" w:id="60"/>
      <w:bookmarkEnd w:id="60"/>
      <w:ins w:author="Heather Justice" w:id="98" w:date="2024-07-09T17:08:13Z">
        <w:r w:rsidDel="00000000" w:rsidR="00000000" w:rsidRPr="00000000">
          <w:rPr/>
          <w:drawing>
            <wp:inline distB="114300" distT="114300" distL="114300" distR="114300">
              <wp:extent cx="4005263" cy="8401892"/>
              <wp:effectExtent b="0" l="0" r="0" t="0"/>
              <wp:docPr id="89" name="image84.png"/>
              <a:graphic>
                <a:graphicData uri="http://schemas.openxmlformats.org/drawingml/2006/picture">
                  <pic:pic>
                    <pic:nvPicPr>
                      <pic:cNvPr id="0" name="image84.png"/>
                      <pic:cNvPicPr preferRelativeResize="0"/>
                    </pic:nvPicPr>
                    <pic:blipFill>
                      <a:blip r:embed="rId87"/>
                      <a:srcRect b="0" l="0" r="0" t="0"/>
                      <a:stretch>
                        <a:fillRect/>
                      </a:stretch>
                    </pic:blipFill>
                    <pic:spPr>
                      <a:xfrm>
                        <a:off x="0" y="0"/>
                        <a:ext cx="4005263" cy="8401892"/>
                      </a:xfrm>
                      <a:prstGeom prst="rect"/>
                      <a:ln/>
                    </pic:spPr>
                  </pic:pic>
                </a:graphicData>
              </a:graphic>
            </wp:inline>
          </w:drawing>
        </w:r>
      </w:ins>
      <w:commentRangeEnd w:id="47"/>
      <w:r w:rsidDel="00000000" w:rsidR="00000000" w:rsidRPr="00000000">
        <w:commentReference w:id="47"/>
      </w:r>
      <w:r w:rsidDel="00000000" w:rsidR="00000000" w:rsidRPr="00000000">
        <w:rPr>
          <w:rtl w:val="0"/>
        </w:rPr>
      </w:r>
    </w:p>
    <w:p w:rsidR="00000000" w:rsidDel="00000000" w:rsidP="00000000" w:rsidRDefault="00000000" w:rsidRPr="00000000" w14:paraId="000001A7">
      <w:pPr>
        <w:pStyle w:val="Heading3"/>
        <w:rPr>
          <w:rFonts w:ascii="Arial" w:cs="Arial" w:eastAsia="Arial" w:hAnsi="Arial"/>
          <w:color w:val="000000"/>
        </w:rPr>
      </w:pPr>
      <w:bookmarkStart w:colFirst="0" w:colLast="0" w:name="_3ygebqi" w:id="61"/>
      <w:bookmarkEnd w:id="61"/>
      <w:r w:rsidDel="00000000" w:rsidR="00000000" w:rsidRPr="00000000">
        <w:rPr>
          <w:rFonts w:ascii="Arial" w:cs="Arial" w:eastAsia="Arial" w:hAnsi="Arial"/>
          <w:color w:val="000000"/>
          <w:rtl w:val="0"/>
        </w:rPr>
        <w:br w:type="textWrapping"/>
      </w:r>
      <w:r w:rsidDel="00000000" w:rsidR="00000000" w:rsidRPr="00000000">
        <w:br w:type="page"/>
      </w:r>
      <w:r w:rsidDel="00000000" w:rsidR="00000000" w:rsidRPr="00000000">
        <w:rPr>
          <w:rtl w:val="0"/>
        </w:rPr>
      </w:r>
    </w:p>
    <w:bookmarkStart w:colFirst="0" w:colLast="0" w:name="2dlolyb" w:id="62"/>
    <w:bookmarkEnd w:id="62"/>
    <w:p w:rsidR="00000000" w:rsidDel="00000000" w:rsidP="00000000" w:rsidRDefault="00000000" w:rsidRPr="00000000" w14:paraId="000001A8">
      <w:pPr>
        <w:pStyle w:val="Heading3"/>
        <w:rPr>
          <w:rFonts w:ascii="Arial" w:cs="Arial" w:eastAsia="Arial" w:hAnsi="Arial"/>
          <w:color w:val="000000"/>
        </w:rPr>
      </w:pPr>
      <w:r w:rsidDel="00000000" w:rsidR="00000000" w:rsidRPr="00000000">
        <w:rPr>
          <w:rFonts w:ascii="Arial" w:cs="Arial" w:eastAsia="Arial" w:hAnsi="Arial"/>
          <w:color w:val="000000"/>
          <w:rtl w:val="0"/>
        </w:rPr>
        <w:t xml:space="preserve">Household information page 6: Spouse’s additional information</w:t>
        <w:br w:type="textWrapping"/>
      </w:r>
    </w:p>
    <w:p w:rsidR="00000000" w:rsidDel="00000000" w:rsidP="00000000" w:rsidRDefault="00000000" w:rsidRPr="00000000" w14:paraId="000001A9">
      <w:pPr>
        <w:rPr>
          <w:rFonts w:ascii="Arial" w:cs="Arial" w:eastAsia="Arial" w:hAnsi="Arial"/>
          <w:color w:val="000000"/>
        </w:rPr>
      </w:pPr>
      <w:r w:rsidDel="00000000" w:rsidR="00000000" w:rsidRPr="00000000">
        <w:rPr>
          <w:rFonts w:ascii="Arial" w:cs="Arial" w:eastAsia="Arial" w:hAnsi="Arial"/>
          <w:color w:val="000000"/>
          <w:rtl w:val="0"/>
        </w:rPr>
        <w:t xml:space="preserve">The Veteran will be asked whether their spouse lived with them during the previous year, and whether they live with them now. This will help determine whether the spouse should be considered a dependent.</w:t>
        <w:br w:type="textWrapping"/>
      </w:r>
    </w:p>
    <w:p w:rsidR="00000000" w:rsidDel="00000000" w:rsidP="00000000" w:rsidRDefault="00000000" w:rsidRPr="00000000" w14:paraId="000001AA">
      <w:pPr>
        <w:rPr>
          <w:ins w:author="Heather Justice" w:id="101" w:date="2024-07-09T17:09:12Z"/>
        </w:rPr>
      </w:pPr>
      <w:del w:author="Heather Justice" w:id="100" w:date="2024-07-09T17:09:11Z">
        <w:r w:rsidDel="00000000" w:rsidR="00000000" w:rsidRPr="00000000">
          <w:rPr/>
          <w:drawing>
            <wp:inline distB="0" distT="0" distL="0" distR="0">
              <wp:extent cx="4619625" cy="5381625"/>
              <wp:effectExtent b="0" l="0" r="0" t="0"/>
              <wp:docPr id="10" name="image7.png"/>
              <a:graphic>
                <a:graphicData uri="http://schemas.openxmlformats.org/drawingml/2006/picture">
                  <pic:pic>
                    <pic:nvPicPr>
                      <pic:cNvPr id="0" name="image7.png"/>
                      <pic:cNvPicPr preferRelativeResize="0"/>
                    </pic:nvPicPr>
                    <pic:blipFill>
                      <a:blip r:embed="rId88"/>
                      <a:srcRect b="0" l="0" r="0" t="0"/>
                      <a:stretch>
                        <a:fillRect/>
                      </a:stretch>
                    </pic:blipFill>
                    <pic:spPr>
                      <a:xfrm>
                        <a:off x="0" y="0"/>
                        <a:ext cx="4619625" cy="5381625"/>
                      </a:xfrm>
                      <a:prstGeom prst="rect"/>
                      <a:ln/>
                    </pic:spPr>
                  </pic:pic>
                </a:graphicData>
              </a:graphic>
            </wp:inline>
          </w:drawing>
        </w:r>
      </w:del>
      <w:ins w:author="Heather Justice" w:id="101" w:date="2024-07-09T17:09:12Z">
        <w:commentRangeStart w:id="48"/>
        <w:r w:rsidDel="00000000" w:rsidR="00000000" w:rsidRPr="00000000">
          <w:rPr>
            <w:rtl w:val="0"/>
          </w:rPr>
        </w:r>
      </w:ins>
    </w:p>
    <w:p w:rsidR="00000000" w:rsidDel="00000000" w:rsidP="00000000" w:rsidRDefault="00000000" w:rsidRPr="00000000" w14:paraId="000001AB">
      <w:pPr>
        <w:rPr>
          <w:ins w:author="Heather Justice" w:id="101" w:date="2024-07-09T17:09:12Z"/>
        </w:rPr>
      </w:pPr>
      <w:ins w:author="Heather Justice" w:id="101" w:date="2024-07-09T17:09:12Z">
        <w:r w:rsidDel="00000000" w:rsidR="00000000" w:rsidRPr="00000000">
          <w:rPr>
            <w:rtl w:val="0"/>
          </w:rPr>
        </w:r>
      </w:ins>
    </w:p>
    <w:p w:rsidR="00000000" w:rsidDel="00000000" w:rsidP="00000000" w:rsidRDefault="00000000" w:rsidRPr="00000000" w14:paraId="000001AC">
      <w:pPr>
        <w:rPr>
          <w:rPrChange w:author="Heather Justice" w:id="102" w:date="2024-07-09T17:09:12Z">
            <w:rPr>
              <w:rFonts w:ascii="Arial" w:cs="Arial" w:eastAsia="Arial" w:hAnsi="Arial"/>
              <w:color w:val="000000"/>
            </w:rPr>
          </w:rPrChange>
        </w:rPr>
      </w:pPr>
      <w:ins w:author="Heather Justice" w:id="101" w:date="2024-07-09T17:09:12Z">
        <w:r w:rsidDel="00000000" w:rsidR="00000000" w:rsidRPr="00000000">
          <w:rPr/>
          <w:drawing>
            <wp:inline distB="114300" distT="114300" distL="114300" distR="114300">
              <wp:extent cx="4467225" cy="6353175"/>
              <wp:effectExtent b="0" l="0" r="0" t="0"/>
              <wp:docPr id="91" name="image87.png"/>
              <a:graphic>
                <a:graphicData uri="http://schemas.openxmlformats.org/drawingml/2006/picture">
                  <pic:pic>
                    <pic:nvPicPr>
                      <pic:cNvPr id="0" name="image87.png"/>
                      <pic:cNvPicPr preferRelativeResize="0"/>
                    </pic:nvPicPr>
                    <pic:blipFill>
                      <a:blip r:embed="rId89"/>
                      <a:srcRect b="0" l="0" r="0" t="0"/>
                      <a:stretch>
                        <a:fillRect/>
                      </a:stretch>
                    </pic:blipFill>
                    <pic:spPr>
                      <a:xfrm>
                        <a:off x="0" y="0"/>
                        <a:ext cx="4467225" cy="6353175"/>
                      </a:xfrm>
                      <a:prstGeom prst="rect"/>
                      <a:ln/>
                    </pic:spPr>
                  </pic:pic>
                </a:graphicData>
              </a:graphic>
            </wp:inline>
          </w:drawing>
        </w:r>
      </w:ins>
      <w:commentRangeEnd w:id="48"/>
      <w:r w:rsidDel="00000000" w:rsidR="00000000" w:rsidRPr="00000000">
        <w:commentReference w:id="48"/>
      </w:r>
      <w:r w:rsidDel="00000000" w:rsidR="00000000" w:rsidRPr="00000000">
        <w:rPr>
          <w:rtl w:val="0"/>
        </w:rPr>
      </w:r>
    </w:p>
    <w:p w:rsidR="00000000" w:rsidDel="00000000" w:rsidP="00000000" w:rsidRDefault="00000000" w:rsidRPr="00000000" w14:paraId="000001AD">
      <w:pPr>
        <w:rPr>
          <w:rFonts w:ascii="Arial" w:cs="Arial" w:eastAsia="Arial" w:hAnsi="Arial"/>
          <w:color w:val="000000"/>
        </w:rPr>
      </w:pPr>
      <w:r w:rsidDel="00000000" w:rsidR="00000000" w:rsidRPr="00000000">
        <w:rPr>
          <w:rtl w:val="0"/>
        </w:rPr>
      </w:r>
    </w:p>
    <w:bookmarkStart w:colFirst="0" w:colLast="0" w:name="sqyw64" w:id="63"/>
    <w:bookmarkEnd w:id="63"/>
    <w:p w:rsidR="00000000" w:rsidDel="00000000" w:rsidP="00000000" w:rsidRDefault="00000000" w:rsidRPr="00000000" w14:paraId="000001AE">
      <w:pPr>
        <w:pStyle w:val="Heading3"/>
        <w:rPr>
          <w:rFonts w:ascii="Arial" w:cs="Arial" w:eastAsia="Arial" w:hAnsi="Arial"/>
          <w:color w:val="000000"/>
        </w:rPr>
      </w:pPr>
      <w:bookmarkStart w:colFirst="0" w:colLast="0" w:name="_3cqmetx" w:id="64"/>
      <w:bookmarkEnd w:id="64"/>
      <w:r w:rsidDel="00000000" w:rsidR="00000000" w:rsidRPr="00000000">
        <w:rPr>
          <w:rFonts w:ascii="Arial" w:cs="Arial" w:eastAsia="Arial" w:hAnsi="Arial"/>
          <w:color w:val="000000"/>
          <w:rtl w:val="0"/>
        </w:rPr>
        <w:t xml:space="preserve">Household information page 7: Spouse’s financial support</w:t>
        <w:br w:type="textWrapping"/>
      </w:r>
    </w:p>
    <w:p w:rsidR="00000000" w:rsidDel="00000000" w:rsidP="00000000" w:rsidRDefault="00000000" w:rsidRPr="00000000" w14:paraId="000001AF">
      <w:pPr>
        <w:rPr>
          <w:rFonts w:ascii="Arial" w:cs="Arial" w:eastAsia="Arial" w:hAnsi="Arial"/>
          <w:color w:val="000000"/>
        </w:rPr>
      </w:pPr>
      <w:r w:rsidDel="00000000" w:rsidR="00000000" w:rsidRPr="00000000">
        <w:rPr>
          <w:rFonts w:ascii="Arial" w:cs="Arial" w:eastAsia="Arial" w:hAnsi="Arial"/>
          <w:color w:val="000000"/>
          <w:rtl w:val="0"/>
        </w:rPr>
        <w:t xml:space="preserve">If the Veteran indicates that they did not live with their spouse any time in the previous year, they will be asked whether they provided financial support to their spouse during that time.</w:t>
      </w:r>
    </w:p>
    <w:p w:rsidR="00000000" w:rsidDel="00000000" w:rsidP="00000000" w:rsidRDefault="00000000" w:rsidRPr="00000000" w14:paraId="000001B0">
      <w:pPr>
        <w:rPr>
          <w:ins w:author="Heather Justice" w:id="104" w:date="2024-07-09T17:10:28Z"/>
        </w:rPr>
      </w:pPr>
      <w:del w:author="Heather Justice" w:id="103" w:date="2024-07-09T17:10:27Z">
        <w:r w:rsidDel="00000000" w:rsidR="00000000" w:rsidRPr="00000000">
          <w:rPr/>
          <w:drawing>
            <wp:inline distB="0" distT="0" distL="0" distR="0">
              <wp:extent cx="4552950" cy="4781550"/>
              <wp:effectExtent b="0" l="0" r="0" t="0"/>
              <wp:docPr id="11" name="image8.png"/>
              <a:graphic>
                <a:graphicData uri="http://schemas.openxmlformats.org/drawingml/2006/picture">
                  <pic:pic>
                    <pic:nvPicPr>
                      <pic:cNvPr id="0" name="image8.png"/>
                      <pic:cNvPicPr preferRelativeResize="0"/>
                    </pic:nvPicPr>
                    <pic:blipFill>
                      <a:blip r:embed="rId90"/>
                      <a:srcRect b="0" l="0" r="0" t="0"/>
                      <a:stretch>
                        <a:fillRect/>
                      </a:stretch>
                    </pic:blipFill>
                    <pic:spPr>
                      <a:xfrm>
                        <a:off x="0" y="0"/>
                        <a:ext cx="4552950" cy="4781550"/>
                      </a:xfrm>
                      <a:prstGeom prst="rect"/>
                      <a:ln/>
                    </pic:spPr>
                  </pic:pic>
                </a:graphicData>
              </a:graphic>
            </wp:inline>
          </w:drawing>
        </w:r>
      </w:del>
      <w:ins w:author="Heather Justice" w:id="104" w:date="2024-07-09T17:10:28Z">
        <w:commentRangeStart w:id="49"/>
        <w:r w:rsidDel="00000000" w:rsidR="00000000" w:rsidRPr="00000000">
          <w:rPr>
            <w:rtl w:val="0"/>
          </w:rPr>
        </w:r>
      </w:ins>
    </w:p>
    <w:p w:rsidR="00000000" w:rsidDel="00000000" w:rsidP="00000000" w:rsidRDefault="00000000" w:rsidRPr="00000000" w14:paraId="000001B1">
      <w:pPr>
        <w:rPr>
          <w:ins w:author="Heather Justice" w:id="104" w:date="2024-07-09T17:10:28Z"/>
        </w:rPr>
      </w:pPr>
      <w:ins w:author="Heather Justice" w:id="104" w:date="2024-07-09T17:10:28Z">
        <w:r w:rsidDel="00000000" w:rsidR="00000000" w:rsidRPr="00000000">
          <w:rPr>
            <w:rtl w:val="0"/>
          </w:rPr>
        </w:r>
      </w:ins>
    </w:p>
    <w:p w:rsidR="00000000" w:rsidDel="00000000" w:rsidP="00000000" w:rsidRDefault="00000000" w:rsidRPr="00000000" w14:paraId="000001B2">
      <w:pPr>
        <w:rPr>
          <w:rPrChange w:author="Heather Justice" w:id="105" w:date="2024-07-09T17:10:28Z">
            <w:rPr>
              <w:rFonts w:ascii="Arial" w:cs="Arial" w:eastAsia="Arial" w:hAnsi="Arial"/>
              <w:color w:val="000000"/>
            </w:rPr>
          </w:rPrChange>
        </w:rPr>
      </w:pPr>
      <w:ins w:author="Heather Justice" w:id="104" w:date="2024-07-09T17:10:28Z">
        <w:r w:rsidDel="00000000" w:rsidR="00000000" w:rsidRPr="00000000">
          <w:rPr/>
          <w:drawing>
            <wp:inline distB="114300" distT="114300" distL="114300" distR="114300">
              <wp:extent cx="4752975" cy="4343400"/>
              <wp:effectExtent b="0" l="0" r="0" t="0"/>
              <wp:docPr id="45" name="image40.png"/>
              <a:graphic>
                <a:graphicData uri="http://schemas.openxmlformats.org/drawingml/2006/picture">
                  <pic:pic>
                    <pic:nvPicPr>
                      <pic:cNvPr id="0" name="image40.png"/>
                      <pic:cNvPicPr preferRelativeResize="0"/>
                    </pic:nvPicPr>
                    <pic:blipFill>
                      <a:blip r:embed="rId91"/>
                      <a:srcRect b="0" l="0" r="0" t="0"/>
                      <a:stretch>
                        <a:fillRect/>
                      </a:stretch>
                    </pic:blipFill>
                    <pic:spPr>
                      <a:xfrm>
                        <a:off x="0" y="0"/>
                        <a:ext cx="4752975" cy="4343400"/>
                      </a:xfrm>
                      <a:prstGeom prst="rect"/>
                      <a:ln/>
                    </pic:spPr>
                  </pic:pic>
                </a:graphicData>
              </a:graphic>
            </wp:inline>
          </w:drawing>
        </w:r>
      </w:ins>
      <w:commentRangeEnd w:id="49"/>
      <w:r w:rsidDel="00000000" w:rsidR="00000000" w:rsidRPr="00000000">
        <w:commentReference w:id="49"/>
      </w:r>
      <w:r w:rsidDel="00000000" w:rsidR="00000000" w:rsidRPr="00000000">
        <w:rPr>
          <w:rtl w:val="0"/>
        </w:rPr>
      </w:r>
    </w:p>
    <w:p w:rsidR="00000000" w:rsidDel="00000000" w:rsidP="00000000" w:rsidRDefault="00000000" w:rsidRPr="00000000" w14:paraId="000001B3">
      <w:pPr>
        <w:rPr>
          <w:rFonts w:ascii="Arial" w:cs="Arial" w:eastAsia="Arial" w:hAnsi="Arial"/>
          <w:color w:val="000000"/>
        </w:rPr>
      </w:pPr>
      <w:bookmarkStart w:colFirst="0" w:colLast="0" w:name="_1rvwp1q" w:id="65"/>
      <w:bookmarkEnd w:id="65"/>
      <w:r w:rsidDel="00000000" w:rsidR="00000000" w:rsidRPr="00000000">
        <w:rPr>
          <w:rtl w:val="0"/>
        </w:rPr>
      </w:r>
    </w:p>
    <w:bookmarkStart w:colFirst="0" w:colLast="0" w:name="4bvk7pj" w:id="66"/>
    <w:bookmarkEnd w:id="66"/>
    <w:p w:rsidR="00000000" w:rsidDel="00000000" w:rsidP="00000000" w:rsidRDefault="00000000" w:rsidRPr="00000000" w14:paraId="000001B4">
      <w:pPr>
        <w:pStyle w:val="Heading3"/>
        <w:rPr>
          <w:rFonts w:ascii="Arial" w:cs="Arial" w:eastAsia="Arial" w:hAnsi="Arial"/>
          <w:color w:val="000000"/>
        </w:rPr>
      </w:pPr>
      <w:bookmarkStart w:colFirst="0" w:colLast="0" w:name="_2r0uhxc" w:id="67"/>
      <w:bookmarkEnd w:id="67"/>
      <w:r w:rsidDel="00000000" w:rsidR="00000000" w:rsidRPr="00000000">
        <w:rPr>
          <w:rFonts w:ascii="Arial" w:cs="Arial" w:eastAsia="Arial" w:hAnsi="Arial"/>
          <w:color w:val="000000"/>
          <w:rtl w:val="0"/>
        </w:rPr>
        <w:t xml:space="preserve">Household information page 8: Dependent’s information</w:t>
        <w:br w:type="textWrapping"/>
      </w:r>
    </w:p>
    <w:p w:rsidR="00000000" w:rsidDel="00000000" w:rsidP="00000000" w:rsidRDefault="00000000" w:rsidRPr="00000000" w14:paraId="000001B5">
      <w:pPr>
        <w:rPr>
          <w:rFonts w:ascii="Arial" w:cs="Arial" w:eastAsia="Arial" w:hAnsi="Arial"/>
          <w:color w:val="000000"/>
        </w:rPr>
      </w:pPr>
      <w:r w:rsidDel="00000000" w:rsidR="00000000" w:rsidRPr="00000000">
        <w:rPr>
          <w:rFonts w:ascii="Arial" w:cs="Arial" w:eastAsia="Arial" w:hAnsi="Arial"/>
          <w:color w:val="000000"/>
          <w:rtl w:val="0"/>
        </w:rPr>
        <w:t xml:space="preserve">If the Veteran indicates that they have at least one dependent, the form will ask them to input information about the dependent. They will have the option to enter more than one dependent.</w:t>
      </w:r>
      <w:r w:rsidDel="00000000" w:rsidR="00000000" w:rsidRPr="00000000">
        <w:br w:type="page"/>
      </w:r>
      <w:r w:rsidDel="00000000" w:rsidR="00000000" w:rsidRPr="00000000">
        <w:rPr>
          <w:rtl w:val="0"/>
        </w:rPr>
      </w:r>
    </w:p>
    <w:p w:rsidR="00000000" w:rsidDel="00000000" w:rsidP="00000000" w:rsidRDefault="00000000" w:rsidRPr="00000000" w14:paraId="000001B6">
      <w:pPr>
        <w:rPr>
          <w:ins w:author="Heather Justice" w:id="107" w:date="2024-07-09T17:11:27Z"/>
        </w:rPr>
      </w:pPr>
      <w:del w:author="Heather Justice" w:id="106" w:date="2024-07-09T17:11:26Z">
        <w:r w:rsidDel="00000000" w:rsidR="00000000" w:rsidRPr="00000000">
          <w:rPr/>
          <w:drawing>
            <wp:inline distB="0" distT="0" distL="0" distR="0">
              <wp:extent cx="4657725" cy="2581275"/>
              <wp:effectExtent b="12700" l="12700" r="12700" t="12700"/>
              <wp:docPr id="12" name="image9.png"/>
              <a:graphic>
                <a:graphicData uri="http://schemas.openxmlformats.org/drawingml/2006/picture">
                  <pic:pic>
                    <pic:nvPicPr>
                      <pic:cNvPr id="0" name="image9.png"/>
                      <pic:cNvPicPr preferRelativeResize="0"/>
                    </pic:nvPicPr>
                    <pic:blipFill>
                      <a:blip r:embed="rId92"/>
                      <a:srcRect b="0" l="0" r="0" t="0"/>
                      <a:stretch>
                        <a:fillRect/>
                      </a:stretch>
                    </pic:blipFill>
                    <pic:spPr>
                      <a:xfrm>
                        <a:off x="0" y="0"/>
                        <a:ext cx="4657725" cy="2581275"/>
                      </a:xfrm>
                      <a:prstGeom prst="rect"/>
                      <a:ln w="12700">
                        <a:solidFill>
                          <a:srgbClr val="000000"/>
                        </a:solidFill>
                        <a:prstDash val="solid"/>
                      </a:ln>
                    </pic:spPr>
                  </pic:pic>
                </a:graphicData>
              </a:graphic>
            </wp:inline>
          </w:drawing>
        </w:r>
      </w:del>
      <w:ins w:author="Heather Justice" w:id="107" w:date="2024-07-09T17:11:27Z">
        <w:commentRangeStart w:id="50"/>
        <w:r w:rsidDel="00000000" w:rsidR="00000000" w:rsidRPr="00000000">
          <w:rPr>
            <w:rtl w:val="0"/>
          </w:rPr>
        </w:r>
      </w:ins>
    </w:p>
    <w:p w:rsidR="00000000" w:rsidDel="00000000" w:rsidP="00000000" w:rsidRDefault="00000000" w:rsidRPr="00000000" w14:paraId="000001B7">
      <w:pPr>
        <w:rPr>
          <w:ins w:author="Heather Justice" w:id="107" w:date="2024-07-09T17:11:27Z"/>
        </w:rPr>
      </w:pPr>
      <w:ins w:author="Heather Justice" w:id="107" w:date="2024-07-09T17:11:27Z">
        <w:r w:rsidDel="00000000" w:rsidR="00000000" w:rsidRPr="00000000">
          <w:rPr>
            <w:rtl w:val="0"/>
          </w:rPr>
        </w:r>
      </w:ins>
    </w:p>
    <w:p w:rsidR="00000000" w:rsidDel="00000000" w:rsidP="00000000" w:rsidRDefault="00000000" w:rsidRPr="00000000" w14:paraId="000001B8">
      <w:pPr>
        <w:rPr>
          <w:rPrChange w:author="Heather Justice" w:id="108" w:date="2024-07-09T17:11:27Z">
            <w:rPr>
              <w:rFonts w:ascii="Arial" w:cs="Arial" w:eastAsia="Arial" w:hAnsi="Arial"/>
              <w:color w:val="000000"/>
            </w:rPr>
          </w:rPrChange>
        </w:rPr>
      </w:pPr>
      <w:ins w:author="Heather Justice" w:id="107" w:date="2024-07-09T17:11:27Z">
        <w:r w:rsidDel="00000000" w:rsidR="00000000" w:rsidRPr="00000000">
          <w:rPr/>
          <w:drawing>
            <wp:inline distB="114300" distT="114300" distL="114300" distR="114300">
              <wp:extent cx="4981575" cy="6219825"/>
              <wp:effectExtent b="0" l="0" r="0" t="0"/>
              <wp:docPr id="99" name="image102.png"/>
              <a:graphic>
                <a:graphicData uri="http://schemas.openxmlformats.org/drawingml/2006/picture">
                  <pic:pic>
                    <pic:nvPicPr>
                      <pic:cNvPr id="0" name="image102.png"/>
                      <pic:cNvPicPr preferRelativeResize="0"/>
                    </pic:nvPicPr>
                    <pic:blipFill>
                      <a:blip r:embed="rId93"/>
                      <a:srcRect b="0" l="0" r="0" t="0"/>
                      <a:stretch>
                        <a:fillRect/>
                      </a:stretch>
                    </pic:blipFill>
                    <pic:spPr>
                      <a:xfrm>
                        <a:off x="0" y="0"/>
                        <a:ext cx="4981575" cy="6219825"/>
                      </a:xfrm>
                      <a:prstGeom prst="rect"/>
                      <a:ln/>
                    </pic:spPr>
                  </pic:pic>
                </a:graphicData>
              </a:graphic>
            </wp:inline>
          </w:drawing>
        </w:r>
      </w:ins>
      <w:commentRangeEnd w:id="50"/>
      <w:r w:rsidDel="00000000" w:rsidR="00000000" w:rsidRPr="00000000">
        <w:commentReference w:id="50"/>
      </w:r>
      <w:r w:rsidDel="00000000" w:rsidR="00000000" w:rsidRPr="00000000">
        <w:rPr>
          <w:rtl w:val="0"/>
        </w:rPr>
      </w:r>
    </w:p>
    <w:p w:rsidR="00000000" w:rsidDel="00000000" w:rsidP="00000000" w:rsidRDefault="00000000" w:rsidRPr="00000000" w14:paraId="000001B9">
      <w:pPr>
        <w:rPr>
          <w:rFonts w:ascii="Arial" w:cs="Arial" w:eastAsia="Arial" w:hAnsi="Arial"/>
          <w:color w:val="000000"/>
        </w:rPr>
      </w:pPr>
      <w:r w:rsidDel="00000000" w:rsidR="00000000" w:rsidRPr="00000000">
        <w:rPr>
          <w:rtl w:val="0"/>
        </w:rPr>
      </w:r>
    </w:p>
    <w:p w:rsidR="00000000" w:rsidDel="00000000" w:rsidP="00000000" w:rsidRDefault="00000000" w:rsidRPr="00000000" w14:paraId="000001BA">
      <w:pPr>
        <w:rPr>
          <w:rFonts w:ascii="Arial" w:cs="Arial" w:eastAsia="Arial" w:hAnsi="Arial"/>
          <w:color w:val="000000"/>
        </w:rPr>
      </w:pPr>
      <w:r w:rsidDel="00000000" w:rsidR="00000000" w:rsidRPr="00000000">
        <w:rPr>
          <w:rFonts w:ascii="Arial" w:cs="Arial" w:eastAsia="Arial" w:hAnsi="Arial"/>
          <w:color w:val="000000"/>
          <w:rtl w:val="0"/>
        </w:rPr>
        <w:t xml:space="preserve">Examples of when someone becomes your dependent:</w:t>
        <w:br w:type="textWrapping"/>
      </w:r>
    </w:p>
    <w:p w:rsidR="00000000" w:rsidDel="00000000" w:rsidP="00000000" w:rsidRDefault="00000000" w:rsidRPr="00000000" w14:paraId="000001BB">
      <w:pPr>
        <w:numPr>
          <w:ilvl w:val="0"/>
          <w:numId w:val="2"/>
        </w:numPr>
        <w:ind w:left="720" w:hanging="360"/>
        <w:rPr>
          <w:rFonts w:ascii="Arial" w:cs="Arial" w:eastAsia="Arial" w:hAnsi="Arial"/>
          <w:color w:val="000000"/>
        </w:rPr>
      </w:pPr>
      <w:r w:rsidDel="00000000" w:rsidR="00000000" w:rsidRPr="00000000">
        <w:rPr>
          <w:rFonts w:ascii="Arial" w:cs="Arial" w:eastAsia="Arial" w:hAnsi="Arial"/>
          <w:b w:val="1"/>
          <w:color w:val="000000"/>
          <w:rtl w:val="0"/>
        </w:rPr>
        <w:t xml:space="preserve">Birth of a child</w:t>
      </w:r>
      <w:r w:rsidDel="00000000" w:rsidR="00000000" w:rsidRPr="00000000">
        <w:rPr>
          <w:rFonts w:ascii="Arial" w:cs="Arial" w:eastAsia="Arial" w:hAnsi="Arial"/>
          <w:color w:val="000000"/>
          <w:rtl w:val="0"/>
        </w:rPr>
        <w:t xml:space="preserve">: The DOB would be the date on which the child became your dependent.</w:t>
      </w:r>
    </w:p>
    <w:p w:rsidR="00000000" w:rsidDel="00000000" w:rsidP="00000000" w:rsidRDefault="00000000" w:rsidRPr="00000000" w14:paraId="000001BC">
      <w:pPr>
        <w:numPr>
          <w:ilvl w:val="0"/>
          <w:numId w:val="2"/>
        </w:numPr>
        <w:ind w:left="720" w:hanging="360"/>
        <w:rPr>
          <w:rFonts w:ascii="Arial" w:cs="Arial" w:eastAsia="Arial" w:hAnsi="Arial"/>
          <w:color w:val="000000"/>
        </w:rPr>
      </w:pPr>
      <w:r w:rsidDel="00000000" w:rsidR="00000000" w:rsidRPr="00000000">
        <w:rPr>
          <w:rFonts w:ascii="Arial" w:cs="Arial" w:eastAsia="Arial" w:hAnsi="Arial"/>
          <w:b w:val="1"/>
          <w:color w:val="000000"/>
          <w:rtl w:val="0"/>
        </w:rPr>
        <w:t xml:space="preserve">Adoption</w:t>
      </w:r>
      <w:r w:rsidDel="00000000" w:rsidR="00000000" w:rsidRPr="00000000">
        <w:rPr>
          <w:rFonts w:ascii="Arial" w:cs="Arial" w:eastAsia="Arial" w:hAnsi="Arial"/>
          <w:color w:val="000000"/>
          <w:rtl w:val="0"/>
        </w:rPr>
        <w:t xml:space="preserve">:</w:t>
      </w:r>
      <w:r w:rsidDel="00000000" w:rsidR="00000000" w:rsidRPr="00000000">
        <w:rPr>
          <w:rFonts w:ascii="Arial" w:cs="Arial" w:eastAsia="Arial" w:hAnsi="Arial"/>
          <w:color w:val="000000"/>
          <w:sz w:val="22"/>
          <w:szCs w:val="22"/>
          <w:rtl w:val="0"/>
        </w:rPr>
        <w:t xml:space="preserve"> </w:t>
      </w:r>
      <w:r w:rsidDel="00000000" w:rsidR="00000000" w:rsidRPr="00000000">
        <w:rPr>
          <w:rFonts w:ascii="Arial" w:cs="Arial" w:eastAsia="Arial" w:hAnsi="Arial"/>
          <w:color w:val="000000"/>
          <w:rtl w:val="0"/>
        </w:rPr>
        <w:t xml:space="preserve">The official date of adoption would be the date on which the child became your dependent.</w:t>
      </w:r>
      <w:r w:rsidDel="00000000" w:rsidR="00000000" w:rsidRPr="00000000">
        <w:br w:type="page"/>
      </w:r>
      <w:r w:rsidDel="00000000" w:rsidR="00000000" w:rsidRPr="00000000">
        <w:rPr>
          <w:rtl w:val="0"/>
        </w:rPr>
      </w:r>
    </w:p>
    <w:p w:rsidR="00000000" w:rsidDel="00000000" w:rsidP="00000000" w:rsidRDefault="00000000" w:rsidRPr="00000000" w14:paraId="000001BD">
      <w:pPr>
        <w:rPr>
          <w:rFonts w:ascii="Arial" w:cs="Arial" w:eastAsia="Arial" w:hAnsi="Arial"/>
          <w:color w:val="000000"/>
        </w:rPr>
      </w:pPr>
      <w:del w:author="Heather Justice" w:id="109" w:date="2024-07-09T17:12:09Z">
        <w:commentRangeStart w:id="51"/>
        <w:r w:rsidDel="00000000" w:rsidR="00000000" w:rsidRPr="00000000">
          <w:rPr/>
          <w:drawing>
            <wp:inline distB="0" distT="0" distL="0" distR="0">
              <wp:extent cx="4810125" cy="5886450"/>
              <wp:effectExtent b="0" l="0" r="0" t="0"/>
              <wp:docPr id="14" name="image10.png"/>
              <a:graphic>
                <a:graphicData uri="http://schemas.openxmlformats.org/drawingml/2006/picture">
                  <pic:pic>
                    <pic:nvPicPr>
                      <pic:cNvPr id="0" name="image10.png"/>
                      <pic:cNvPicPr preferRelativeResize="0"/>
                    </pic:nvPicPr>
                    <pic:blipFill>
                      <a:blip r:embed="rId94"/>
                      <a:srcRect b="0" l="0" r="0" t="0"/>
                      <a:stretch>
                        <a:fillRect/>
                      </a:stretch>
                    </pic:blipFill>
                    <pic:spPr>
                      <a:xfrm>
                        <a:off x="0" y="0"/>
                        <a:ext cx="4810125" cy="5886450"/>
                      </a:xfrm>
                      <a:prstGeom prst="rect"/>
                      <a:ln/>
                    </pic:spPr>
                  </pic:pic>
                </a:graphicData>
              </a:graphic>
            </wp:inline>
          </w:drawing>
        </w:r>
      </w:del>
      <w:commentRangeEnd w:id="51"/>
      <w:r w:rsidDel="00000000" w:rsidR="00000000" w:rsidRPr="00000000">
        <w:commentReference w:id="51"/>
      </w:r>
      <w:r w:rsidDel="00000000" w:rsidR="00000000" w:rsidRPr="00000000">
        <w:rPr>
          <w:rtl w:val="0"/>
        </w:rPr>
      </w:r>
    </w:p>
    <w:p w:rsidR="00000000" w:rsidDel="00000000" w:rsidP="00000000" w:rsidRDefault="00000000" w:rsidRPr="00000000" w14:paraId="000001BE">
      <w:pPr>
        <w:rPr>
          <w:rFonts w:ascii="Arial" w:cs="Arial" w:eastAsia="Arial" w:hAnsi="Arial"/>
          <w:color w:val="000000"/>
        </w:rPr>
      </w:pPr>
      <w:r w:rsidDel="00000000" w:rsidR="00000000" w:rsidRPr="00000000">
        <w:rPr>
          <w:rtl w:val="0"/>
        </w:rPr>
      </w:r>
    </w:p>
    <w:p w:rsidR="00000000" w:rsidDel="00000000" w:rsidP="00000000" w:rsidRDefault="00000000" w:rsidRPr="00000000" w14:paraId="000001BF">
      <w:pPr>
        <w:pStyle w:val="Heading3"/>
        <w:rPr>
          <w:rFonts w:ascii="Arial" w:cs="Arial" w:eastAsia="Arial" w:hAnsi="Arial"/>
          <w:color w:val="000000"/>
        </w:rPr>
      </w:pPr>
      <w:r w:rsidDel="00000000" w:rsidR="00000000" w:rsidRPr="00000000">
        <w:br w:type="page"/>
      </w:r>
      <w:r w:rsidDel="00000000" w:rsidR="00000000" w:rsidRPr="00000000">
        <w:rPr>
          <w:rtl w:val="0"/>
        </w:rPr>
      </w:r>
    </w:p>
    <w:bookmarkStart w:colFirst="0" w:colLast="0" w:name="1664s55" w:id="68"/>
    <w:bookmarkEnd w:id="68"/>
    <w:p w:rsidR="00000000" w:rsidDel="00000000" w:rsidP="00000000" w:rsidRDefault="00000000" w:rsidRPr="00000000" w14:paraId="000001C0">
      <w:pPr>
        <w:pStyle w:val="Heading3"/>
        <w:rPr>
          <w:ins w:author="Heather Justice" w:id="111" w:date="2024-07-09T17:12:59Z"/>
        </w:rPr>
      </w:pPr>
      <w:r w:rsidDel="00000000" w:rsidR="00000000" w:rsidRPr="00000000">
        <w:rPr>
          <w:rFonts w:ascii="Arial" w:cs="Arial" w:eastAsia="Arial" w:hAnsi="Arial"/>
          <w:color w:val="000000"/>
          <w:rtl w:val="0"/>
        </w:rPr>
        <w:t xml:space="preserve">Household information page 9: Dependent’s personal information</w:t>
        <w:br w:type="textWrapping"/>
        <w:br w:type="textWrapping"/>
        <w:t xml:space="preserve">The Veteran will be asked to provide the dependent’s information.</w:t>
        <w:br w:type="textWrapping"/>
        <w:br w:type="textWrapping"/>
      </w:r>
      <w:del w:author="Heather Justice" w:id="110" w:date="2024-07-09T17:12:58Z">
        <w:r w:rsidDel="00000000" w:rsidR="00000000" w:rsidRPr="00000000">
          <w:rPr/>
          <w:drawing>
            <wp:inline distB="0" distT="0" distL="0" distR="0">
              <wp:extent cx="3559810" cy="7143750"/>
              <wp:effectExtent b="0" l="0" r="0" t="0"/>
              <wp:docPr id="16" name="image14.png"/>
              <a:graphic>
                <a:graphicData uri="http://schemas.openxmlformats.org/drawingml/2006/picture">
                  <pic:pic>
                    <pic:nvPicPr>
                      <pic:cNvPr id="0" name="image14.png"/>
                      <pic:cNvPicPr preferRelativeResize="0"/>
                    </pic:nvPicPr>
                    <pic:blipFill>
                      <a:blip r:embed="rId95"/>
                      <a:srcRect b="1585" l="0" r="0" t="1965"/>
                      <a:stretch>
                        <a:fillRect/>
                      </a:stretch>
                    </pic:blipFill>
                    <pic:spPr>
                      <a:xfrm>
                        <a:off x="0" y="0"/>
                        <a:ext cx="3559810" cy="7143750"/>
                      </a:xfrm>
                      <a:prstGeom prst="rect"/>
                      <a:ln/>
                    </pic:spPr>
                  </pic:pic>
                </a:graphicData>
              </a:graphic>
            </wp:inline>
          </w:drawing>
        </w:r>
      </w:del>
      <w:ins w:author="Heather Justice" w:id="111" w:date="2024-07-09T17:12:59Z">
        <w:bookmarkStart w:colFirst="0" w:colLast="0" w:name="_3q5sasy" w:id="69"/>
        <w:bookmarkEnd w:id="69"/>
        <w:commentRangeStart w:id="52"/>
        <w:r w:rsidDel="00000000" w:rsidR="00000000" w:rsidRPr="00000000">
          <w:rPr>
            <w:rtl w:val="0"/>
          </w:rPr>
        </w:r>
      </w:ins>
    </w:p>
    <w:p w:rsidR="00000000" w:rsidDel="00000000" w:rsidP="00000000" w:rsidRDefault="00000000" w:rsidRPr="00000000" w14:paraId="000001C1">
      <w:pPr>
        <w:pStyle w:val="Heading3"/>
        <w:rPr>
          <w:ins w:author="Heather Justice" w:id="111" w:date="2024-07-09T17:12:59Z"/>
        </w:rPr>
      </w:pPr>
      <w:ins w:author="Heather Justice" w:id="111" w:date="2024-07-09T17:12:59Z">
        <w:bookmarkStart w:colFirst="0" w:colLast="0" w:name="_usf605vwgao4" w:id="70"/>
        <w:bookmarkEnd w:id="70"/>
        <w:r w:rsidDel="00000000" w:rsidR="00000000" w:rsidRPr="00000000">
          <w:rPr>
            <w:rtl w:val="0"/>
          </w:rPr>
        </w:r>
      </w:ins>
    </w:p>
    <w:p w:rsidR="00000000" w:rsidDel="00000000" w:rsidP="00000000" w:rsidRDefault="00000000" w:rsidRPr="00000000" w14:paraId="000001C2">
      <w:pPr>
        <w:pStyle w:val="Heading3"/>
        <w:rPr>
          <w:rFonts w:ascii="Arial" w:cs="Arial" w:eastAsia="Arial" w:hAnsi="Arial"/>
          <w:color w:val="000000"/>
        </w:rPr>
        <w:pPrChange w:author="Heather Justice" w:id="0" w:date="2024-07-09T17:12:59Z">
          <w:pPr>
            <w:pStyle w:val="Heading3"/>
          </w:pPr>
        </w:pPrChange>
      </w:pPr>
      <w:bookmarkStart w:colFirst="0" w:colLast="0" w:name="_3q5sasy" w:id="69"/>
      <w:bookmarkEnd w:id="69"/>
      <w:ins w:author="Heather Justice" w:id="111" w:date="2024-07-09T17:12:59Z">
        <w:r w:rsidDel="00000000" w:rsidR="00000000" w:rsidRPr="00000000">
          <w:rPr/>
          <w:drawing>
            <wp:inline distB="114300" distT="114300" distL="114300" distR="114300">
              <wp:extent cx="4110376" cy="8243888"/>
              <wp:effectExtent b="0" l="0" r="0" t="0"/>
              <wp:docPr id="78" name="image73.png"/>
              <a:graphic>
                <a:graphicData uri="http://schemas.openxmlformats.org/drawingml/2006/picture">
                  <pic:pic>
                    <pic:nvPicPr>
                      <pic:cNvPr id="0" name="image73.png"/>
                      <pic:cNvPicPr preferRelativeResize="0"/>
                    </pic:nvPicPr>
                    <pic:blipFill>
                      <a:blip r:embed="rId96"/>
                      <a:srcRect b="0" l="0" r="0" t="0"/>
                      <a:stretch>
                        <a:fillRect/>
                      </a:stretch>
                    </pic:blipFill>
                    <pic:spPr>
                      <a:xfrm>
                        <a:off x="0" y="0"/>
                        <a:ext cx="4110376" cy="8243888"/>
                      </a:xfrm>
                      <a:prstGeom prst="rect"/>
                      <a:ln/>
                    </pic:spPr>
                  </pic:pic>
                </a:graphicData>
              </a:graphic>
            </wp:inline>
          </w:drawing>
        </w:r>
      </w:ins>
      <w:commentRangeEnd w:id="52"/>
      <w:r w:rsidDel="00000000" w:rsidR="00000000" w:rsidRPr="00000000">
        <w:commentReference w:id="52"/>
      </w:r>
      <w:r w:rsidDel="00000000" w:rsidR="00000000" w:rsidRPr="00000000">
        <w:br w:type="page"/>
      </w:r>
      <w:r w:rsidDel="00000000" w:rsidR="00000000" w:rsidRPr="00000000">
        <w:rPr>
          <w:rtl w:val="0"/>
        </w:rPr>
      </w:r>
    </w:p>
    <w:bookmarkStart w:colFirst="0" w:colLast="0" w:name="25b2l0r" w:id="71"/>
    <w:bookmarkEnd w:id="71"/>
    <w:p w:rsidR="00000000" w:rsidDel="00000000" w:rsidP="00000000" w:rsidRDefault="00000000" w:rsidRPr="00000000" w14:paraId="000001C3">
      <w:pPr>
        <w:pStyle w:val="Heading3"/>
        <w:rPr>
          <w:del w:author="Heather Justice" w:id="113" w:date="2024-07-09T17:20:30Z"/>
          <w:rFonts w:ascii="Arial" w:cs="Arial" w:eastAsia="Arial" w:hAnsi="Arial"/>
          <w:color w:val="000000"/>
        </w:rPr>
      </w:pPr>
      <w:del w:author="Heather Justice" w:id="113" w:date="2024-07-09T17:20:30Z">
        <w:bookmarkStart w:colFirst="0" w:colLast="0" w:name="_kgcv8k" w:id="72"/>
        <w:bookmarkEnd w:id="72"/>
        <w:commentRangeStart w:id="53"/>
        <w:r w:rsidDel="00000000" w:rsidR="00000000" w:rsidRPr="00000000">
          <w:rPr>
            <w:rFonts w:ascii="Arial" w:cs="Arial" w:eastAsia="Arial" w:hAnsi="Arial"/>
            <w:color w:val="000000"/>
            <w:rtl w:val="0"/>
          </w:rPr>
          <w:delText xml:space="preserve">Household information page 10: Dependent’s education expenses</w:delText>
          <w:br w:type="textWrapping"/>
        </w:r>
      </w:del>
    </w:p>
    <w:p w:rsidR="00000000" w:rsidDel="00000000" w:rsidP="00000000" w:rsidRDefault="00000000" w:rsidRPr="00000000" w14:paraId="000001C4">
      <w:pPr>
        <w:rPr>
          <w:del w:author="Heather Justice" w:id="113" w:date="2024-07-09T17:20:30Z"/>
          <w:rFonts w:ascii="Arial" w:cs="Arial" w:eastAsia="Arial" w:hAnsi="Arial"/>
          <w:color w:val="000000"/>
        </w:rPr>
      </w:pPr>
      <w:del w:author="Heather Justice" w:id="113" w:date="2024-07-09T17:20:30Z">
        <w:r w:rsidDel="00000000" w:rsidR="00000000" w:rsidRPr="00000000">
          <w:rPr>
            <w:rFonts w:ascii="Arial" w:cs="Arial" w:eastAsia="Arial" w:hAnsi="Arial"/>
            <w:color w:val="000000"/>
            <w:rtl w:val="0"/>
          </w:rPr>
          <w:delText xml:space="preserve">If the dependent is between the ages of 18 and 24 years old, the Veteran will be asked about education expenses.</w:delText>
        </w:r>
      </w:del>
    </w:p>
    <w:p w:rsidR="00000000" w:rsidDel="00000000" w:rsidP="00000000" w:rsidRDefault="00000000" w:rsidRPr="00000000" w14:paraId="000001C5">
      <w:pPr>
        <w:rPr>
          <w:del w:author="Heather Justice" w:id="113" w:date="2024-07-09T17:20:30Z"/>
          <w:rFonts w:ascii="Arial" w:cs="Arial" w:eastAsia="Arial" w:hAnsi="Arial"/>
          <w:color w:val="000000"/>
        </w:rPr>
      </w:pPr>
      <w:del w:author="Heather Justice" w:id="113" w:date="2024-07-09T17:20:30Z">
        <w:r w:rsidDel="00000000" w:rsidR="00000000" w:rsidRPr="00000000">
          <w:rPr>
            <w:rtl w:val="0"/>
          </w:rPr>
        </w:r>
      </w:del>
    </w:p>
    <w:p w:rsidR="00000000" w:rsidDel="00000000" w:rsidP="00000000" w:rsidRDefault="00000000" w:rsidRPr="00000000" w14:paraId="000001C6">
      <w:pPr>
        <w:rPr>
          <w:del w:author="Heather Justice" w:id="113" w:date="2024-07-09T17:20:30Z"/>
          <w:rFonts w:ascii="Arial" w:cs="Arial" w:eastAsia="Arial" w:hAnsi="Arial"/>
          <w:color w:val="000000"/>
        </w:rPr>
      </w:pPr>
      <w:del w:author="Heather Justice" w:id="113" w:date="2024-07-09T17:20:30Z">
        <w:r w:rsidDel="00000000" w:rsidR="00000000" w:rsidRPr="00000000">
          <w:rPr/>
          <w:drawing>
            <wp:inline distB="0" distT="0" distL="0" distR="0">
              <wp:extent cx="4371975" cy="4829175"/>
              <wp:effectExtent b="0" l="0" r="0" t="0"/>
              <wp:docPr id="17" name="image16.png"/>
              <a:graphic>
                <a:graphicData uri="http://schemas.openxmlformats.org/drawingml/2006/picture">
                  <pic:pic>
                    <pic:nvPicPr>
                      <pic:cNvPr id="0" name="image16.png"/>
                      <pic:cNvPicPr preferRelativeResize="0"/>
                    </pic:nvPicPr>
                    <pic:blipFill>
                      <a:blip r:embed="rId97"/>
                      <a:srcRect b="0" l="0" r="0" t="0"/>
                      <a:stretch>
                        <a:fillRect/>
                      </a:stretch>
                    </pic:blipFill>
                    <pic:spPr>
                      <a:xfrm>
                        <a:off x="0" y="0"/>
                        <a:ext cx="4371975" cy="4829175"/>
                      </a:xfrm>
                      <a:prstGeom prst="rect"/>
                      <a:ln/>
                    </pic:spPr>
                  </pic:pic>
                </a:graphicData>
              </a:graphic>
            </wp:inline>
          </w:drawing>
        </w:r>
        <w:r w:rsidDel="00000000" w:rsidR="00000000" w:rsidRPr="00000000">
          <w:rPr>
            <w:rtl w:val="0"/>
          </w:rPr>
        </w:r>
      </w:del>
    </w:p>
    <w:p w:rsidR="00000000" w:rsidDel="00000000" w:rsidP="00000000" w:rsidRDefault="00000000" w:rsidRPr="00000000" w14:paraId="000001C7">
      <w:pPr>
        <w:rPr>
          <w:rFonts w:ascii="Arial" w:cs="Arial" w:eastAsia="Arial" w:hAnsi="Arial"/>
          <w:color w:val="000000"/>
        </w:rPr>
      </w:pPr>
      <w:commentRangeEnd w:id="53"/>
      <w:r w:rsidDel="00000000" w:rsidR="00000000" w:rsidRPr="00000000">
        <w:commentReference w:id="53"/>
      </w:r>
      <w:r w:rsidDel="00000000" w:rsidR="00000000" w:rsidRPr="00000000">
        <w:rPr>
          <w:rtl w:val="0"/>
        </w:rPr>
      </w:r>
    </w:p>
    <w:bookmarkStart w:colFirst="0" w:colLast="0" w:name="34g0dwd" w:id="73"/>
    <w:bookmarkEnd w:id="73"/>
    <w:p w:rsidR="00000000" w:rsidDel="00000000" w:rsidP="00000000" w:rsidRDefault="00000000" w:rsidRPr="00000000" w14:paraId="000001C8">
      <w:pPr>
        <w:pStyle w:val="Heading3"/>
        <w:rPr>
          <w:rFonts w:ascii="Arial" w:cs="Arial" w:eastAsia="Arial" w:hAnsi="Arial"/>
          <w:color w:val="000000"/>
        </w:rPr>
      </w:pPr>
      <w:bookmarkStart w:colFirst="0" w:colLast="0" w:name="_1jlao46" w:id="74"/>
      <w:bookmarkEnd w:id="74"/>
      <w:r w:rsidDel="00000000" w:rsidR="00000000" w:rsidRPr="00000000">
        <w:rPr>
          <w:rFonts w:ascii="Arial" w:cs="Arial" w:eastAsia="Arial" w:hAnsi="Arial"/>
          <w:color w:val="000000"/>
          <w:rtl w:val="0"/>
        </w:rPr>
        <w:t xml:space="preserve">Household information page 1</w:t>
      </w:r>
      <w:ins w:author="Heather Justice" w:id="114" w:date="2024-07-09T17:21:53Z">
        <w:r w:rsidDel="00000000" w:rsidR="00000000" w:rsidRPr="00000000">
          <w:rPr>
            <w:rFonts w:ascii="Arial" w:cs="Arial" w:eastAsia="Arial" w:hAnsi="Arial"/>
            <w:color w:val="000000"/>
            <w:rtl w:val="0"/>
          </w:rPr>
          <w:t xml:space="preserve">0</w:t>
        </w:r>
      </w:ins>
      <w:del w:author="Heather Justice" w:id="114" w:date="2024-07-09T17:21:53Z">
        <w:r w:rsidDel="00000000" w:rsidR="00000000" w:rsidRPr="00000000">
          <w:rPr>
            <w:rFonts w:ascii="Arial" w:cs="Arial" w:eastAsia="Arial" w:hAnsi="Arial"/>
            <w:color w:val="000000"/>
            <w:rtl w:val="0"/>
          </w:rPr>
          <w:delText xml:space="preserve">1</w:delText>
        </w:r>
      </w:del>
      <w:r w:rsidDel="00000000" w:rsidR="00000000" w:rsidRPr="00000000">
        <w:rPr>
          <w:rFonts w:ascii="Arial" w:cs="Arial" w:eastAsia="Arial" w:hAnsi="Arial"/>
          <w:color w:val="000000"/>
          <w:rtl w:val="0"/>
        </w:rPr>
        <w:t xml:space="preserve">: Dependent’s additional information</w:t>
        <w:br w:type="textWrapping"/>
      </w:r>
    </w:p>
    <w:p w:rsidR="00000000" w:rsidDel="00000000" w:rsidP="00000000" w:rsidRDefault="00000000" w:rsidRPr="00000000" w14:paraId="000001C9">
      <w:pPr>
        <w:rPr>
          <w:rFonts w:ascii="Arial" w:cs="Arial" w:eastAsia="Arial" w:hAnsi="Arial"/>
          <w:color w:val="000000"/>
        </w:rPr>
      </w:pPr>
      <w:r w:rsidDel="00000000" w:rsidR="00000000" w:rsidRPr="00000000">
        <w:rPr>
          <w:rFonts w:ascii="Arial" w:cs="Arial" w:eastAsia="Arial" w:hAnsi="Arial"/>
          <w:color w:val="000000"/>
          <w:rtl w:val="0"/>
        </w:rPr>
        <w:t xml:space="preserve">The Veteran will be asked whether their dependent was permanently disabled before turning 18 years old, whether they lived with them during the previous year, and if the dependent earned any income in the previous year.</w:t>
      </w:r>
      <w:r w:rsidDel="00000000" w:rsidR="00000000" w:rsidRPr="00000000">
        <w:br w:type="page"/>
      </w:r>
      <w:r w:rsidDel="00000000" w:rsidR="00000000" w:rsidRPr="00000000">
        <w:rPr>
          <w:rtl w:val="0"/>
        </w:rPr>
      </w:r>
    </w:p>
    <w:p w:rsidR="00000000" w:rsidDel="00000000" w:rsidP="00000000" w:rsidRDefault="00000000" w:rsidRPr="00000000" w14:paraId="000001CA">
      <w:pPr>
        <w:rPr>
          <w:ins w:author="Heather Justice" w:id="116" w:date="2024-07-09T17:14:56Z"/>
        </w:rPr>
      </w:pPr>
      <w:del w:author="Heather Justice" w:id="115" w:date="2024-07-09T17:14:54Z">
        <w:r w:rsidDel="00000000" w:rsidR="00000000" w:rsidRPr="00000000">
          <w:rPr/>
          <w:drawing>
            <wp:inline distB="0" distT="0" distL="0" distR="0">
              <wp:extent cx="4238625" cy="5791200"/>
              <wp:effectExtent b="0" l="0" r="0" t="0"/>
              <wp:docPr id="18" name="image15.png"/>
              <a:graphic>
                <a:graphicData uri="http://schemas.openxmlformats.org/drawingml/2006/picture">
                  <pic:pic>
                    <pic:nvPicPr>
                      <pic:cNvPr id="0" name="image15.png"/>
                      <pic:cNvPicPr preferRelativeResize="0"/>
                    </pic:nvPicPr>
                    <pic:blipFill>
                      <a:blip r:embed="rId98"/>
                      <a:srcRect b="0" l="0" r="0" t="0"/>
                      <a:stretch>
                        <a:fillRect/>
                      </a:stretch>
                    </pic:blipFill>
                    <pic:spPr>
                      <a:xfrm>
                        <a:off x="0" y="0"/>
                        <a:ext cx="4238625" cy="5791200"/>
                      </a:xfrm>
                      <a:prstGeom prst="rect"/>
                      <a:ln/>
                    </pic:spPr>
                  </pic:pic>
                </a:graphicData>
              </a:graphic>
            </wp:inline>
          </w:drawing>
        </w:r>
      </w:del>
      <w:ins w:author="Heather Justice" w:id="116" w:date="2024-07-09T17:14:56Z">
        <w:commentRangeStart w:id="54"/>
        <w:r w:rsidDel="00000000" w:rsidR="00000000" w:rsidRPr="00000000">
          <w:rPr>
            <w:rtl w:val="0"/>
          </w:rPr>
        </w:r>
      </w:ins>
    </w:p>
    <w:p w:rsidR="00000000" w:rsidDel="00000000" w:rsidP="00000000" w:rsidRDefault="00000000" w:rsidRPr="00000000" w14:paraId="000001CB">
      <w:pPr>
        <w:rPr>
          <w:ins w:author="Heather Justice" w:id="116" w:date="2024-07-09T17:14:56Z"/>
        </w:rPr>
      </w:pPr>
      <w:ins w:author="Heather Justice" w:id="116" w:date="2024-07-09T17:14:56Z">
        <w:r w:rsidDel="00000000" w:rsidR="00000000" w:rsidRPr="00000000">
          <w:rPr>
            <w:rtl w:val="0"/>
          </w:rPr>
        </w:r>
      </w:ins>
    </w:p>
    <w:p w:rsidR="00000000" w:rsidDel="00000000" w:rsidP="00000000" w:rsidRDefault="00000000" w:rsidRPr="00000000" w14:paraId="000001CC">
      <w:pPr>
        <w:rPr>
          <w:rPrChange w:author="Heather Justice" w:id="117" w:date="2024-07-09T17:14:56Z">
            <w:rPr>
              <w:rFonts w:ascii="Arial" w:cs="Arial" w:eastAsia="Arial" w:hAnsi="Arial"/>
              <w:color w:val="000000"/>
            </w:rPr>
          </w:rPrChange>
        </w:rPr>
      </w:pPr>
      <w:ins w:author="Heather Justice" w:id="116" w:date="2024-07-09T17:14:56Z">
        <w:r w:rsidDel="00000000" w:rsidR="00000000" w:rsidRPr="00000000">
          <w:rPr/>
          <w:drawing>
            <wp:inline distB="114300" distT="114300" distL="114300" distR="114300">
              <wp:extent cx="3914775" cy="5867400"/>
              <wp:effectExtent b="0" l="0" r="0" t="0"/>
              <wp:docPr id="36" name="image36.png"/>
              <a:graphic>
                <a:graphicData uri="http://schemas.openxmlformats.org/drawingml/2006/picture">
                  <pic:pic>
                    <pic:nvPicPr>
                      <pic:cNvPr id="0" name="image36.png"/>
                      <pic:cNvPicPr preferRelativeResize="0"/>
                    </pic:nvPicPr>
                    <pic:blipFill>
                      <a:blip r:embed="rId99"/>
                      <a:srcRect b="0" l="0" r="0" t="0"/>
                      <a:stretch>
                        <a:fillRect/>
                      </a:stretch>
                    </pic:blipFill>
                    <pic:spPr>
                      <a:xfrm>
                        <a:off x="0" y="0"/>
                        <a:ext cx="3914775" cy="5867400"/>
                      </a:xfrm>
                      <a:prstGeom prst="rect"/>
                      <a:ln/>
                    </pic:spPr>
                  </pic:pic>
                </a:graphicData>
              </a:graphic>
            </wp:inline>
          </w:drawing>
        </w:r>
      </w:ins>
      <w:commentRangeEnd w:id="54"/>
      <w:r w:rsidDel="00000000" w:rsidR="00000000" w:rsidRPr="00000000">
        <w:commentReference w:id="54"/>
      </w:r>
      <w:r w:rsidDel="00000000" w:rsidR="00000000" w:rsidRPr="00000000">
        <w:rPr>
          <w:rtl w:val="0"/>
        </w:rPr>
      </w:r>
    </w:p>
    <w:p w:rsidR="00000000" w:rsidDel="00000000" w:rsidP="00000000" w:rsidRDefault="00000000" w:rsidRPr="00000000" w14:paraId="000001CD">
      <w:pPr>
        <w:rPr>
          <w:rFonts w:ascii="Arial" w:cs="Arial" w:eastAsia="Arial" w:hAnsi="Arial"/>
          <w:color w:val="000000"/>
        </w:rPr>
      </w:pPr>
      <w:r w:rsidDel="00000000" w:rsidR="00000000" w:rsidRPr="00000000">
        <w:rPr>
          <w:rtl w:val="0"/>
        </w:rPr>
      </w:r>
    </w:p>
    <w:p w:rsidR="00000000" w:rsidDel="00000000" w:rsidP="00000000" w:rsidRDefault="00000000" w:rsidRPr="00000000" w14:paraId="000001CE">
      <w:pPr>
        <w:pStyle w:val="Heading3"/>
        <w:rPr>
          <w:rFonts w:ascii="Arial" w:cs="Arial" w:eastAsia="Arial" w:hAnsi="Arial"/>
          <w:color w:val="000000"/>
        </w:rPr>
      </w:pPr>
      <w:r w:rsidDel="00000000" w:rsidR="00000000" w:rsidRPr="00000000">
        <w:br w:type="page"/>
      </w:r>
      <w:r w:rsidDel="00000000" w:rsidR="00000000" w:rsidRPr="00000000">
        <w:rPr>
          <w:rtl w:val="0"/>
        </w:rPr>
      </w:r>
    </w:p>
    <w:bookmarkStart w:colFirst="0" w:colLast="0" w:name="43ky6rz" w:id="75"/>
    <w:bookmarkEnd w:id="75"/>
    <w:p w:rsidR="00000000" w:rsidDel="00000000" w:rsidP="00000000" w:rsidRDefault="00000000" w:rsidRPr="00000000" w14:paraId="000001CF">
      <w:pPr>
        <w:pStyle w:val="Heading3"/>
        <w:rPr>
          <w:rFonts w:ascii="Arial" w:cs="Arial" w:eastAsia="Arial" w:hAnsi="Arial"/>
          <w:color w:val="000000"/>
        </w:rPr>
      </w:pPr>
      <w:bookmarkStart w:colFirst="0" w:colLast="0" w:name="_2iq8gzs" w:id="76"/>
      <w:bookmarkEnd w:id="76"/>
      <w:r w:rsidDel="00000000" w:rsidR="00000000" w:rsidRPr="00000000">
        <w:rPr>
          <w:rFonts w:ascii="Arial" w:cs="Arial" w:eastAsia="Arial" w:hAnsi="Arial"/>
          <w:color w:val="000000"/>
          <w:rtl w:val="0"/>
        </w:rPr>
        <w:t xml:space="preserve">Household information page 1</w:t>
      </w:r>
      <w:ins w:author="Heather Justice" w:id="118" w:date="2024-07-09T17:21:59Z">
        <w:r w:rsidDel="00000000" w:rsidR="00000000" w:rsidRPr="00000000">
          <w:rPr>
            <w:rFonts w:ascii="Arial" w:cs="Arial" w:eastAsia="Arial" w:hAnsi="Arial"/>
            <w:color w:val="000000"/>
            <w:rtl w:val="0"/>
          </w:rPr>
          <w:t xml:space="preserve">1</w:t>
        </w:r>
      </w:ins>
      <w:del w:author="Heather Justice" w:id="118" w:date="2024-07-09T17:21:59Z">
        <w:r w:rsidDel="00000000" w:rsidR="00000000" w:rsidRPr="00000000">
          <w:rPr>
            <w:rFonts w:ascii="Arial" w:cs="Arial" w:eastAsia="Arial" w:hAnsi="Arial"/>
            <w:color w:val="000000"/>
            <w:rtl w:val="0"/>
          </w:rPr>
          <w:delText xml:space="preserve">2</w:delText>
        </w:r>
      </w:del>
      <w:r w:rsidDel="00000000" w:rsidR="00000000" w:rsidRPr="00000000">
        <w:rPr>
          <w:rFonts w:ascii="Arial" w:cs="Arial" w:eastAsia="Arial" w:hAnsi="Arial"/>
          <w:color w:val="000000"/>
          <w:rtl w:val="0"/>
        </w:rPr>
        <w:t xml:space="preserve">: Dependent’s annual income (previous year)</w:t>
        <w:br w:type="textWrapping"/>
      </w:r>
    </w:p>
    <w:p w:rsidR="00000000" w:rsidDel="00000000" w:rsidP="00000000" w:rsidRDefault="00000000" w:rsidRPr="00000000" w14:paraId="000001D0">
      <w:pPr>
        <w:rPr>
          <w:rFonts w:ascii="Arial" w:cs="Arial" w:eastAsia="Arial" w:hAnsi="Arial"/>
          <w:color w:val="000000"/>
        </w:rPr>
      </w:pPr>
      <w:r w:rsidDel="00000000" w:rsidR="00000000" w:rsidRPr="00000000">
        <w:rPr>
          <w:rFonts w:ascii="Arial" w:cs="Arial" w:eastAsia="Arial" w:hAnsi="Arial"/>
          <w:color w:val="000000"/>
          <w:rtl w:val="0"/>
        </w:rPr>
        <w:t xml:space="preserve">If the Veteran indicates that their dependent earned income during the previous year, they will be asked for the income details.</w:t>
        <w:br w:type="textWrapping"/>
      </w:r>
    </w:p>
    <w:p w:rsidR="00000000" w:rsidDel="00000000" w:rsidP="00000000" w:rsidRDefault="00000000" w:rsidRPr="00000000" w14:paraId="000001D1">
      <w:pPr>
        <w:rPr>
          <w:ins w:author="Heather Justice" w:id="120" w:date="2024-07-09T17:17:03Z"/>
        </w:rPr>
      </w:pPr>
      <w:del w:author="Heather Justice" w:id="119" w:date="2024-07-09T17:17:01Z">
        <w:r w:rsidDel="00000000" w:rsidR="00000000" w:rsidRPr="00000000">
          <w:rPr/>
          <w:drawing>
            <wp:inline distB="0" distT="0" distL="0" distR="0">
              <wp:extent cx="4429125" cy="3775710"/>
              <wp:effectExtent b="0" l="0" r="0" t="0"/>
              <wp:docPr id="19" name="image17.png"/>
              <a:graphic>
                <a:graphicData uri="http://schemas.openxmlformats.org/drawingml/2006/picture">
                  <pic:pic>
                    <pic:nvPicPr>
                      <pic:cNvPr id="0" name="image17.png"/>
                      <pic:cNvPicPr preferRelativeResize="0"/>
                    </pic:nvPicPr>
                    <pic:blipFill>
                      <a:blip r:embed="rId100"/>
                      <a:srcRect b="2882" l="0" r="0" t="2066"/>
                      <a:stretch>
                        <a:fillRect/>
                      </a:stretch>
                    </pic:blipFill>
                    <pic:spPr>
                      <a:xfrm>
                        <a:off x="0" y="0"/>
                        <a:ext cx="4429125" cy="3775710"/>
                      </a:xfrm>
                      <a:prstGeom prst="rect"/>
                      <a:ln/>
                    </pic:spPr>
                  </pic:pic>
                </a:graphicData>
              </a:graphic>
            </wp:inline>
          </w:drawing>
        </w:r>
      </w:del>
      <w:ins w:author="Heather Justice" w:id="120" w:date="2024-07-09T17:17:03Z">
        <w:commentRangeStart w:id="55"/>
        <w:r w:rsidDel="00000000" w:rsidR="00000000" w:rsidRPr="00000000">
          <w:rPr>
            <w:rtl w:val="0"/>
          </w:rPr>
        </w:r>
      </w:ins>
    </w:p>
    <w:p w:rsidR="00000000" w:rsidDel="00000000" w:rsidP="00000000" w:rsidRDefault="00000000" w:rsidRPr="00000000" w14:paraId="000001D2">
      <w:pPr>
        <w:rPr>
          <w:ins w:author="Heather Justice" w:id="120" w:date="2024-07-09T17:17:03Z"/>
        </w:rPr>
      </w:pPr>
      <w:ins w:author="Heather Justice" w:id="120" w:date="2024-07-09T17:17:03Z">
        <w:r w:rsidDel="00000000" w:rsidR="00000000" w:rsidRPr="00000000">
          <w:rPr>
            <w:rtl w:val="0"/>
          </w:rPr>
        </w:r>
      </w:ins>
    </w:p>
    <w:p w:rsidR="00000000" w:rsidDel="00000000" w:rsidP="00000000" w:rsidRDefault="00000000" w:rsidRPr="00000000" w14:paraId="000001D3">
      <w:pPr>
        <w:rPr>
          <w:rFonts w:ascii="Arial" w:cs="Arial" w:eastAsia="Arial" w:hAnsi="Arial"/>
          <w:color w:val="000000"/>
        </w:rPr>
      </w:pPr>
      <w:ins w:author="Heather Justice" w:id="120" w:date="2024-07-09T17:17:03Z">
        <w:r w:rsidDel="00000000" w:rsidR="00000000" w:rsidRPr="00000000">
          <w:rPr/>
          <w:drawing>
            <wp:inline distB="114300" distT="114300" distL="114300" distR="114300">
              <wp:extent cx="4400550" cy="5086350"/>
              <wp:effectExtent b="0" l="0" r="0" t="0"/>
              <wp:docPr id="4" name="image2.png"/>
              <a:graphic>
                <a:graphicData uri="http://schemas.openxmlformats.org/drawingml/2006/picture">
                  <pic:pic>
                    <pic:nvPicPr>
                      <pic:cNvPr id="0" name="image2.png"/>
                      <pic:cNvPicPr preferRelativeResize="0"/>
                    </pic:nvPicPr>
                    <pic:blipFill>
                      <a:blip r:embed="rId101"/>
                      <a:srcRect b="0" l="0" r="0" t="0"/>
                      <a:stretch>
                        <a:fillRect/>
                      </a:stretch>
                    </pic:blipFill>
                    <pic:spPr>
                      <a:xfrm>
                        <a:off x="0" y="0"/>
                        <a:ext cx="4400550" cy="5086350"/>
                      </a:xfrm>
                      <a:prstGeom prst="rect"/>
                      <a:ln/>
                    </pic:spPr>
                  </pic:pic>
                </a:graphicData>
              </a:graphic>
            </wp:inline>
          </w:drawing>
        </w:r>
      </w:ins>
      <w:commentRangeEnd w:id="55"/>
      <w:r w:rsidDel="00000000" w:rsidR="00000000" w:rsidRPr="00000000">
        <w:commentReference w:id="55"/>
      </w:r>
      <w:r w:rsidDel="00000000" w:rsidR="00000000" w:rsidRPr="00000000">
        <w:br w:type="page"/>
      </w:r>
      <w:r w:rsidDel="00000000" w:rsidR="00000000" w:rsidRPr="00000000">
        <w:rPr>
          <w:rtl w:val="0"/>
        </w:rPr>
      </w:r>
    </w:p>
    <w:p w:rsidR="00000000" w:rsidDel="00000000" w:rsidP="00000000" w:rsidRDefault="00000000" w:rsidRPr="00000000" w14:paraId="000001D4">
      <w:pPr>
        <w:rPr>
          <w:rFonts w:ascii="Arial" w:cs="Arial" w:eastAsia="Arial" w:hAnsi="Arial"/>
          <w:color w:val="000000"/>
        </w:rPr>
      </w:pPr>
      <w:r w:rsidDel="00000000" w:rsidR="00000000" w:rsidRPr="00000000">
        <w:rPr/>
        <w:drawing>
          <wp:inline distB="0" distT="0" distL="0" distR="0">
            <wp:extent cx="4533900" cy="6883400"/>
            <wp:effectExtent b="0" l="0" r="0" t="0"/>
            <wp:docPr id="64" name="image58.png"/>
            <a:graphic>
              <a:graphicData uri="http://schemas.openxmlformats.org/drawingml/2006/picture">
                <pic:pic>
                  <pic:nvPicPr>
                    <pic:cNvPr id="0" name="image58.png"/>
                    <pic:cNvPicPr preferRelativeResize="0"/>
                  </pic:nvPicPr>
                  <pic:blipFill>
                    <a:blip r:embed="rId102"/>
                    <a:srcRect b="1457" l="0" r="0" t="1801"/>
                    <a:stretch>
                      <a:fillRect/>
                    </a:stretch>
                  </pic:blipFill>
                  <pic:spPr>
                    <a:xfrm>
                      <a:off x="0" y="0"/>
                      <a:ext cx="4533900" cy="68834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pStyle w:val="Heading3"/>
        <w:rPr>
          <w:ins w:author="Heather Justice" w:id="121" w:date="2024-07-09T17:20:52Z"/>
          <w:rFonts w:ascii="Arial" w:cs="Arial" w:eastAsia="Arial" w:hAnsi="Arial"/>
          <w:color w:val="000000"/>
        </w:rPr>
      </w:pPr>
      <w:r w:rsidDel="00000000" w:rsidR="00000000" w:rsidRPr="00000000">
        <w:rPr>
          <w:rFonts w:ascii="Arial" w:cs="Arial" w:eastAsia="Arial" w:hAnsi="Arial"/>
          <w:color w:val="000000"/>
          <w:rtl w:val="0"/>
        </w:rPr>
        <w:br w:type="textWrapping"/>
      </w:r>
      <w:r w:rsidDel="00000000" w:rsidR="00000000" w:rsidRPr="00000000">
        <w:br w:type="page"/>
      </w:r>
      <w:ins w:author="Heather Justice" w:id="121" w:date="2024-07-09T17:20:52Z">
        <w:bookmarkStart w:colFirst="0" w:colLast="0" w:name="_xvir7l" w:id="77"/>
        <w:bookmarkEnd w:id="77"/>
        <w:r w:rsidDel="00000000" w:rsidR="00000000" w:rsidRPr="00000000">
          <w:rPr>
            <w:rtl w:val="0"/>
          </w:rPr>
        </w:r>
      </w:ins>
    </w:p>
    <w:p w:rsidR="00000000" w:rsidDel="00000000" w:rsidP="00000000" w:rsidRDefault="00000000" w:rsidRPr="00000000" w14:paraId="000001D6">
      <w:pPr>
        <w:pStyle w:val="Heading3"/>
        <w:rPr>
          <w:ins w:author="Heather Justice" w:id="121" w:date="2024-07-09T17:20:52Z"/>
          <w:rFonts w:ascii="Arial" w:cs="Arial" w:eastAsia="Arial" w:hAnsi="Arial"/>
          <w:color w:val="000000"/>
        </w:rPr>
      </w:pPr>
      <w:ins w:author="Heather Justice" w:id="121" w:date="2024-07-09T17:20:52Z">
        <w:bookmarkStart w:colFirst="0" w:colLast="0" w:name="_tzkcsal4ev1g" w:id="78"/>
        <w:bookmarkEnd w:id="78"/>
        <w:r w:rsidDel="00000000" w:rsidR="00000000" w:rsidRPr="00000000">
          <w:rPr>
            <w:rFonts w:ascii="Arial" w:cs="Arial" w:eastAsia="Arial" w:hAnsi="Arial"/>
            <w:color w:val="000000"/>
            <w:rtl w:val="0"/>
          </w:rPr>
          <w:t xml:space="preserve">Household information page 12: Dependent’s education expenses</w:t>
          <w:br w:type="textWrapping"/>
        </w:r>
      </w:ins>
    </w:p>
    <w:p w:rsidR="00000000" w:rsidDel="00000000" w:rsidP="00000000" w:rsidRDefault="00000000" w:rsidRPr="00000000" w14:paraId="000001D7">
      <w:pPr>
        <w:rPr>
          <w:ins w:author="Heather Justice" w:id="121" w:date="2024-07-09T17:20:52Z"/>
          <w:rFonts w:ascii="Arial" w:cs="Arial" w:eastAsia="Arial" w:hAnsi="Arial"/>
          <w:color w:val="000000"/>
        </w:rPr>
      </w:pPr>
      <w:ins w:author="Heather Justice" w:id="121" w:date="2024-07-09T17:20:52Z">
        <w:r w:rsidDel="00000000" w:rsidR="00000000" w:rsidRPr="00000000">
          <w:rPr>
            <w:rFonts w:ascii="Arial" w:cs="Arial" w:eastAsia="Arial" w:hAnsi="Arial"/>
            <w:color w:val="000000"/>
            <w:rtl w:val="0"/>
          </w:rPr>
          <w:t xml:space="preserve">If the dependent is between the ages of 18 and 24 years old, the Veteran will be asked about education expenses.</w:t>
        </w:r>
      </w:ins>
    </w:p>
    <w:p w:rsidR="00000000" w:rsidDel="00000000" w:rsidP="00000000" w:rsidRDefault="00000000" w:rsidRPr="00000000" w14:paraId="000001D8">
      <w:pPr>
        <w:rPr>
          <w:ins w:author="Heather Justice" w:id="121" w:date="2024-07-09T17:20:52Z"/>
          <w:rFonts w:ascii="Arial" w:cs="Arial" w:eastAsia="Arial" w:hAnsi="Arial"/>
          <w:color w:val="000000"/>
        </w:rPr>
      </w:pPr>
      <w:ins w:author="Heather Justice" w:id="121" w:date="2024-07-09T17:20:52Z">
        <w:r w:rsidDel="00000000" w:rsidR="00000000" w:rsidRPr="00000000">
          <w:rPr>
            <w:rtl w:val="0"/>
          </w:rPr>
        </w:r>
      </w:ins>
    </w:p>
    <w:p w:rsidR="00000000" w:rsidDel="00000000" w:rsidP="00000000" w:rsidRDefault="00000000" w:rsidRPr="00000000" w14:paraId="000001D9">
      <w:pPr>
        <w:rPr>
          <w:ins w:author="Heather Justice" w:id="121" w:date="2024-07-09T17:20:52Z"/>
          <w:rFonts w:ascii="Arial" w:cs="Arial" w:eastAsia="Arial" w:hAnsi="Arial"/>
          <w:color w:val="000000"/>
        </w:rPr>
      </w:pPr>
      <w:ins w:author="Heather Justice" w:id="121" w:date="2024-07-09T17:20:52Z">
        <w:r w:rsidDel="00000000" w:rsidR="00000000" w:rsidRPr="00000000">
          <w:rPr>
            <w:rFonts w:ascii="Arial" w:cs="Arial" w:eastAsia="Arial" w:hAnsi="Arial"/>
            <w:color w:val="000000"/>
          </w:rPr>
          <w:drawing>
            <wp:inline distB="114300" distT="114300" distL="114300" distR="114300">
              <wp:extent cx="4591050" cy="5514975"/>
              <wp:effectExtent b="0" l="0" r="0" t="0"/>
              <wp:docPr id="97" name="image95.png"/>
              <a:graphic>
                <a:graphicData uri="http://schemas.openxmlformats.org/drawingml/2006/picture">
                  <pic:pic>
                    <pic:nvPicPr>
                      <pic:cNvPr id="0" name="image95.png"/>
                      <pic:cNvPicPr preferRelativeResize="0"/>
                    </pic:nvPicPr>
                    <pic:blipFill>
                      <a:blip r:embed="rId103"/>
                      <a:srcRect b="0" l="0" r="0" t="0"/>
                      <a:stretch>
                        <a:fillRect/>
                      </a:stretch>
                    </pic:blipFill>
                    <pic:spPr>
                      <a:xfrm>
                        <a:off x="0" y="0"/>
                        <a:ext cx="4591050" cy="5514975"/>
                      </a:xfrm>
                      <a:prstGeom prst="rect"/>
                      <a:ln/>
                    </pic:spPr>
                  </pic:pic>
                </a:graphicData>
              </a:graphic>
            </wp:inline>
          </w:drawing>
        </w:r>
        <w:r w:rsidDel="00000000" w:rsidR="00000000" w:rsidRPr="00000000">
          <w:rPr>
            <w:rtl w:val="0"/>
          </w:rPr>
        </w:r>
      </w:ins>
    </w:p>
    <w:p w:rsidR="00000000" w:rsidDel="00000000" w:rsidP="00000000" w:rsidRDefault="00000000" w:rsidRPr="00000000" w14:paraId="000001DA">
      <w:pPr>
        <w:rPr>
          <w:rPrChange w:author="Heather Justice" w:id="122" w:date="2024-07-09T17:20:52Z">
            <w:rPr>
              <w:rFonts w:ascii="Arial" w:cs="Arial" w:eastAsia="Arial" w:hAnsi="Arial"/>
              <w:color w:val="000000"/>
            </w:rPr>
          </w:rPrChange>
        </w:rPr>
        <w:pPrChange w:author="Heather Justice" w:id="0" w:date="2024-07-09T17:20:52Z">
          <w:pPr>
            <w:pStyle w:val="Heading3"/>
          </w:pPr>
        </w:pPrChange>
      </w:pPr>
      <w:bookmarkStart w:colFirst="0" w:colLast="0" w:name="_xvir7l" w:id="77"/>
      <w:bookmarkEnd w:id="77"/>
      <w:r w:rsidDel="00000000" w:rsidR="00000000" w:rsidRPr="00000000">
        <w:rPr>
          <w:rtl w:val="0"/>
        </w:rPr>
      </w:r>
    </w:p>
    <w:bookmarkStart w:colFirst="0" w:colLast="0" w:name="3hv69ve" w:id="79"/>
    <w:bookmarkEnd w:id="79"/>
    <w:p w:rsidR="00000000" w:rsidDel="00000000" w:rsidP="00000000" w:rsidRDefault="00000000" w:rsidRPr="00000000" w14:paraId="000001DB">
      <w:pPr>
        <w:pStyle w:val="Heading3"/>
        <w:rPr>
          <w:rFonts w:ascii="Arial" w:cs="Arial" w:eastAsia="Arial" w:hAnsi="Arial"/>
          <w:color w:val="000000"/>
        </w:rPr>
      </w:pPr>
      <w:r w:rsidDel="00000000" w:rsidR="00000000" w:rsidRPr="00000000">
        <w:rPr>
          <w:rFonts w:ascii="Arial" w:cs="Arial" w:eastAsia="Arial" w:hAnsi="Arial"/>
          <w:color w:val="000000"/>
          <w:rtl w:val="0"/>
        </w:rPr>
        <w:t xml:space="preserve">Household information page 13: Review your dependents</w:t>
        <w:br w:type="textWrapping"/>
      </w:r>
    </w:p>
    <w:p w:rsidR="00000000" w:rsidDel="00000000" w:rsidP="00000000" w:rsidRDefault="00000000" w:rsidRPr="00000000" w14:paraId="000001DC">
      <w:pPr>
        <w:rPr>
          <w:ins w:author="Heather Justice" w:id="124" w:date="2024-07-09T17:24:38Z"/>
        </w:rPr>
      </w:pPr>
      <w:r w:rsidDel="00000000" w:rsidR="00000000" w:rsidRPr="00000000">
        <w:rPr>
          <w:rFonts w:ascii="Arial" w:cs="Arial" w:eastAsia="Arial" w:hAnsi="Arial"/>
          <w:color w:val="000000"/>
          <w:rtl w:val="0"/>
        </w:rPr>
        <w:t xml:space="preserve">The user can add additional dependents by answering “Yes” to the question “Do you have another dependent to report?”</w:t>
        <w:br w:type="textWrapping"/>
        <w:br w:type="textWrapping"/>
      </w:r>
      <w:del w:author="Heather Justice" w:id="123" w:date="2024-07-09T17:24:36Z">
        <w:r w:rsidDel="00000000" w:rsidR="00000000" w:rsidRPr="00000000">
          <w:rPr/>
          <w:drawing>
            <wp:inline distB="0" distT="0" distL="0" distR="0">
              <wp:extent cx="4854575" cy="7131685"/>
              <wp:effectExtent b="0" l="0" r="0" t="0"/>
              <wp:docPr id="65" name="image66.png"/>
              <a:graphic>
                <a:graphicData uri="http://schemas.openxmlformats.org/drawingml/2006/picture">
                  <pic:pic>
                    <pic:nvPicPr>
                      <pic:cNvPr id="0" name="image66.png"/>
                      <pic:cNvPicPr preferRelativeResize="0"/>
                    </pic:nvPicPr>
                    <pic:blipFill>
                      <a:blip r:embed="rId104"/>
                      <a:srcRect b="2477" l="0" r="0" t="1229"/>
                      <a:stretch>
                        <a:fillRect/>
                      </a:stretch>
                    </pic:blipFill>
                    <pic:spPr>
                      <a:xfrm>
                        <a:off x="0" y="0"/>
                        <a:ext cx="4854575" cy="7131685"/>
                      </a:xfrm>
                      <a:prstGeom prst="rect"/>
                      <a:ln/>
                    </pic:spPr>
                  </pic:pic>
                </a:graphicData>
              </a:graphic>
            </wp:inline>
          </w:drawing>
        </w:r>
      </w:del>
      <w:ins w:author="Heather Justice" w:id="124" w:date="2024-07-09T17:24:38Z">
        <w:commentRangeStart w:id="56"/>
        <w:r w:rsidDel="00000000" w:rsidR="00000000" w:rsidRPr="00000000">
          <w:rPr>
            <w:rtl w:val="0"/>
          </w:rPr>
        </w:r>
      </w:ins>
    </w:p>
    <w:p w:rsidR="00000000" w:rsidDel="00000000" w:rsidP="00000000" w:rsidRDefault="00000000" w:rsidRPr="00000000" w14:paraId="000001DD">
      <w:pPr>
        <w:rPr>
          <w:ins w:author="Heather Justice" w:id="124" w:date="2024-07-09T17:24:38Z"/>
        </w:rPr>
      </w:pPr>
      <w:ins w:author="Heather Justice" w:id="124" w:date="2024-07-09T17:24:38Z">
        <w:r w:rsidDel="00000000" w:rsidR="00000000" w:rsidRPr="00000000">
          <w:rPr>
            <w:rtl w:val="0"/>
          </w:rPr>
        </w:r>
      </w:ins>
    </w:p>
    <w:p w:rsidR="00000000" w:rsidDel="00000000" w:rsidP="00000000" w:rsidRDefault="00000000" w:rsidRPr="00000000" w14:paraId="000001DE">
      <w:pPr>
        <w:rPr>
          <w:rFonts w:ascii="Arial" w:cs="Arial" w:eastAsia="Arial" w:hAnsi="Arial"/>
          <w:color w:val="000000"/>
        </w:rPr>
      </w:pPr>
      <w:ins w:author="Heather Justice" w:id="124" w:date="2024-07-09T17:24:38Z">
        <w:r w:rsidDel="00000000" w:rsidR="00000000" w:rsidRPr="00000000">
          <w:rPr/>
          <w:drawing>
            <wp:inline distB="114300" distT="114300" distL="114300" distR="114300">
              <wp:extent cx="5191125" cy="7820025"/>
              <wp:effectExtent b="0" l="0" r="0" t="0"/>
              <wp:docPr id="24" name="image21.png"/>
              <a:graphic>
                <a:graphicData uri="http://schemas.openxmlformats.org/drawingml/2006/picture">
                  <pic:pic>
                    <pic:nvPicPr>
                      <pic:cNvPr id="0" name="image21.png"/>
                      <pic:cNvPicPr preferRelativeResize="0"/>
                    </pic:nvPicPr>
                    <pic:blipFill>
                      <a:blip r:embed="rId105"/>
                      <a:srcRect b="0" l="0" r="0" t="0"/>
                      <a:stretch>
                        <a:fillRect/>
                      </a:stretch>
                    </pic:blipFill>
                    <pic:spPr>
                      <a:xfrm>
                        <a:off x="0" y="0"/>
                        <a:ext cx="5191125" cy="7820025"/>
                      </a:xfrm>
                      <a:prstGeom prst="rect"/>
                      <a:ln/>
                    </pic:spPr>
                  </pic:pic>
                </a:graphicData>
              </a:graphic>
            </wp:inline>
          </w:drawing>
        </w:r>
      </w:ins>
      <w:commentRangeEnd w:id="56"/>
      <w:r w:rsidDel="00000000" w:rsidR="00000000" w:rsidRPr="00000000">
        <w:commentReference w:id="56"/>
      </w:r>
      <w:r w:rsidDel="00000000" w:rsidR="00000000" w:rsidRPr="00000000">
        <w:br w:type="page"/>
      </w:r>
      <w:r w:rsidDel="00000000" w:rsidR="00000000" w:rsidRPr="00000000">
        <w:rPr>
          <w:rtl w:val="0"/>
        </w:rPr>
      </w:r>
    </w:p>
    <w:bookmarkStart w:colFirst="0" w:colLast="0" w:name="1x0gk37" w:id="80"/>
    <w:bookmarkEnd w:id="80"/>
    <w:p w:rsidR="00000000" w:rsidDel="00000000" w:rsidP="00000000" w:rsidRDefault="00000000" w:rsidRPr="00000000" w14:paraId="000001DF">
      <w:pPr>
        <w:pStyle w:val="Heading3"/>
        <w:rPr>
          <w:rFonts w:ascii="Arial" w:cs="Arial" w:eastAsia="Arial" w:hAnsi="Arial"/>
          <w:color w:val="000000"/>
        </w:rPr>
      </w:pPr>
      <w:bookmarkStart w:colFirst="0" w:colLast="0" w:name="_4h042r0" w:id="81"/>
      <w:bookmarkEnd w:id="81"/>
      <w:r w:rsidDel="00000000" w:rsidR="00000000" w:rsidRPr="00000000">
        <w:rPr>
          <w:rFonts w:ascii="Arial" w:cs="Arial" w:eastAsia="Arial" w:hAnsi="Arial"/>
          <w:color w:val="000000"/>
          <w:rtl w:val="0"/>
        </w:rPr>
        <w:t xml:space="preserve">Household information page 14: Annual income</w:t>
      </w:r>
    </w:p>
    <w:p w:rsidR="00000000" w:rsidDel="00000000" w:rsidP="00000000" w:rsidRDefault="00000000" w:rsidRPr="00000000" w14:paraId="000001E0">
      <w:pPr>
        <w:rPr>
          <w:rFonts w:ascii="Arial" w:cs="Arial" w:eastAsia="Arial" w:hAnsi="Arial"/>
          <w:color w:val="000000"/>
        </w:rPr>
      </w:pPr>
      <w:r w:rsidDel="00000000" w:rsidR="00000000" w:rsidRPr="00000000">
        <w:rPr>
          <w:rtl w:val="0"/>
        </w:rPr>
      </w:r>
    </w:p>
    <w:p w:rsidR="00000000" w:rsidDel="00000000" w:rsidP="00000000" w:rsidRDefault="00000000" w:rsidRPr="00000000" w14:paraId="000001E1">
      <w:pPr>
        <w:rPr>
          <w:rFonts w:ascii="Arial" w:cs="Arial" w:eastAsia="Arial" w:hAnsi="Arial"/>
          <w:color w:val="000000"/>
        </w:rPr>
      </w:pPr>
      <w:r w:rsidDel="00000000" w:rsidR="00000000" w:rsidRPr="00000000">
        <w:rPr>
          <w:rFonts w:ascii="Arial" w:cs="Arial" w:eastAsia="Arial" w:hAnsi="Arial"/>
          <w:color w:val="000000"/>
          <w:rtl w:val="0"/>
        </w:rPr>
        <w:t xml:space="preserve">The user will need to provide the requested financial information in the following forms. The application will ask about their annual income and their previous year’s deductible expenses. If the Veteran indicated they were married, they will also be asked for their spouse’s annual income.</w:t>
      </w:r>
    </w:p>
    <w:p w:rsidR="00000000" w:rsidDel="00000000" w:rsidP="00000000" w:rsidRDefault="00000000" w:rsidRPr="00000000" w14:paraId="000001E2">
      <w:pPr>
        <w:rPr>
          <w:rFonts w:ascii="Arial" w:cs="Arial" w:eastAsia="Arial" w:hAnsi="Arial"/>
          <w:color w:val="000000"/>
        </w:rPr>
      </w:pPr>
      <w:r w:rsidDel="00000000" w:rsidR="00000000" w:rsidRPr="00000000">
        <w:rPr>
          <w:rtl w:val="0"/>
        </w:rPr>
      </w:r>
    </w:p>
    <w:p w:rsidR="00000000" w:rsidDel="00000000" w:rsidP="00000000" w:rsidRDefault="00000000" w:rsidRPr="00000000" w14:paraId="000001E3">
      <w:pPr>
        <w:rPr>
          <w:ins w:author="Heather Justice" w:id="126" w:date="2024-07-09T19:43:53Z"/>
        </w:rPr>
      </w:pPr>
      <w:del w:author="Heather Justice" w:id="125" w:date="2024-07-09T19:43:51Z">
        <w:r w:rsidDel="00000000" w:rsidR="00000000" w:rsidRPr="00000000">
          <w:rPr/>
          <w:drawing>
            <wp:inline distB="0" distT="0" distL="0" distR="0">
              <wp:extent cx="4562475" cy="6438900"/>
              <wp:effectExtent b="0" l="0" r="0" t="0"/>
              <wp:docPr id="66" name="image63.png"/>
              <a:graphic>
                <a:graphicData uri="http://schemas.openxmlformats.org/drawingml/2006/picture">
                  <pic:pic>
                    <pic:nvPicPr>
                      <pic:cNvPr id="0" name="image63.png"/>
                      <pic:cNvPicPr preferRelativeResize="0"/>
                    </pic:nvPicPr>
                    <pic:blipFill>
                      <a:blip r:embed="rId106"/>
                      <a:srcRect b="0" l="0" r="0" t="0"/>
                      <a:stretch>
                        <a:fillRect/>
                      </a:stretch>
                    </pic:blipFill>
                    <pic:spPr>
                      <a:xfrm>
                        <a:off x="0" y="0"/>
                        <a:ext cx="4562475" cy="6438900"/>
                      </a:xfrm>
                      <a:prstGeom prst="rect"/>
                      <a:ln/>
                    </pic:spPr>
                  </pic:pic>
                </a:graphicData>
              </a:graphic>
            </wp:inline>
          </w:drawing>
        </w:r>
      </w:del>
      <w:ins w:author="Heather Justice" w:id="126" w:date="2024-07-09T19:43:53Z">
        <w:commentRangeStart w:id="57"/>
        <w:r w:rsidDel="00000000" w:rsidR="00000000" w:rsidRPr="00000000">
          <w:rPr>
            <w:rtl w:val="0"/>
          </w:rPr>
        </w:r>
      </w:ins>
    </w:p>
    <w:p w:rsidR="00000000" w:rsidDel="00000000" w:rsidP="00000000" w:rsidRDefault="00000000" w:rsidRPr="00000000" w14:paraId="000001E4">
      <w:pPr>
        <w:rPr>
          <w:rPrChange w:author="Heather Justice" w:id="127" w:date="2024-07-09T19:43:53Z">
            <w:rPr>
              <w:rFonts w:ascii="Arial" w:cs="Arial" w:eastAsia="Arial" w:hAnsi="Arial"/>
              <w:color w:val="000000"/>
            </w:rPr>
          </w:rPrChange>
        </w:rPr>
      </w:pPr>
      <w:ins w:author="Heather Justice" w:id="126" w:date="2024-07-09T19:43:53Z">
        <w:r w:rsidDel="00000000" w:rsidR="00000000" w:rsidRPr="00000000">
          <w:rPr/>
          <w:drawing>
            <wp:inline distB="114300" distT="114300" distL="114300" distR="114300">
              <wp:extent cx="4600575" cy="7115175"/>
              <wp:effectExtent b="0" l="0" r="0" t="0"/>
              <wp:docPr id="60" name="image54.png"/>
              <a:graphic>
                <a:graphicData uri="http://schemas.openxmlformats.org/drawingml/2006/picture">
                  <pic:pic>
                    <pic:nvPicPr>
                      <pic:cNvPr id="0" name="image54.png"/>
                      <pic:cNvPicPr preferRelativeResize="0"/>
                    </pic:nvPicPr>
                    <pic:blipFill>
                      <a:blip r:embed="rId107"/>
                      <a:srcRect b="0" l="0" r="0" t="0"/>
                      <a:stretch>
                        <a:fillRect/>
                      </a:stretch>
                    </pic:blipFill>
                    <pic:spPr>
                      <a:xfrm>
                        <a:off x="0" y="0"/>
                        <a:ext cx="4600575" cy="7115175"/>
                      </a:xfrm>
                      <a:prstGeom prst="rect"/>
                      <a:ln/>
                    </pic:spPr>
                  </pic:pic>
                </a:graphicData>
              </a:graphic>
            </wp:inline>
          </w:drawing>
        </w:r>
      </w:ins>
      <w:commentRangeEnd w:id="57"/>
      <w:r w:rsidDel="00000000" w:rsidR="00000000" w:rsidRPr="00000000">
        <w:commentReference w:id="57"/>
      </w:r>
      <w:r w:rsidDel="00000000" w:rsidR="00000000" w:rsidRPr="00000000">
        <w:rPr>
          <w:rtl w:val="0"/>
        </w:rPr>
      </w:r>
    </w:p>
    <w:p w:rsidR="00000000" w:rsidDel="00000000" w:rsidP="00000000" w:rsidRDefault="00000000" w:rsidRPr="00000000" w14:paraId="000001E5">
      <w:pPr>
        <w:rPr>
          <w:ins w:author="Heather Justice" w:id="128" w:date="2024-07-09T19:45:31Z"/>
          <w:rPrChange w:author="Heather Justice" w:id="127" w:date="2024-07-09T19:43:53Z">
            <w:rPr>
              <w:rFonts w:ascii="Arial" w:cs="Arial" w:eastAsia="Arial" w:hAnsi="Arial"/>
              <w:color w:val="000000"/>
            </w:rPr>
          </w:rPrChange>
        </w:rPr>
      </w:pPr>
      <w:ins w:author="Heather Justice" w:id="128" w:date="2024-07-09T19:45:31Z">
        <w:r w:rsidDel="00000000" w:rsidR="00000000" w:rsidRPr="00000000">
          <w:rPr>
            <w:rtl w:val="0"/>
          </w:rPr>
        </w:r>
      </w:ins>
    </w:p>
    <w:p w:rsidR="00000000" w:rsidDel="00000000" w:rsidP="00000000" w:rsidRDefault="00000000" w:rsidRPr="00000000" w14:paraId="000001E6">
      <w:pPr>
        <w:rPr>
          <w:ins w:author="Heather Justice" w:id="130" w:date="2024-07-09T19:45:59Z"/>
        </w:rPr>
      </w:pPr>
      <w:del w:author="Heather Justice" w:id="129" w:date="2024-07-09T19:45:30Z">
        <w:r w:rsidDel="00000000" w:rsidR="00000000" w:rsidRPr="00000000">
          <w:rPr/>
          <w:drawing>
            <wp:inline distB="0" distT="0" distL="0" distR="0">
              <wp:extent cx="5166360" cy="5309870"/>
              <wp:effectExtent b="0" l="0" r="0" t="0"/>
              <wp:docPr id="67" name="image64.png"/>
              <a:graphic>
                <a:graphicData uri="http://schemas.openxmlformats.org/drawingml/2006/picture">
                  <pic:pic>
                    <pic:nvPicPr>
                      <pic:cNvPr id="0" name="image64.png"/>
                      <pic:cNvPicPr preferRelativeResize="0"/>
                    </pic:nvPicPr>
                    <pic:blipFill>
                      <a:blip r:embed="rId108"/>
                      <a:srcRect b="0" l="0" r="0" t="0"/>
                      <a:stretch>
                        <a:fillRect/>
                      </a:stretch>
                    </pic:blipFill>
                    <pic:spPr>
                      <a:xfrm>
                        <a:off x="0" y="0"/>
                        <a:ext cx="5166360" cy="5309870"/>
                      </a:xfrm>
                      <a:prstGeom prst="rect"/>
                      <a:ln/>
                    </pic:spPr>
                  </pic:pic>
                </a:graphicData>
              </a:graphic>
            </wp:inline>
          </w:drawing>
        </w:r>
      </w:del>
      <w:ins w:author="Heather Justice" w:id="130" w:date="2024-07-09T19:45:59Z">
        <w:commentRangeStart w:id="58"/>
        <w:r w:rsidDel="00000000" w:rsidR="00000000" w:rsidRPr="00000000">
          <w:rPr>
            <w:rtl w:val="0"/>
          </w:rPr>
        </w:r>
      </w:ins>
    </w:p>
    <w:p w:rsidR="00000000" w:rsidDel="00000000" w:rsidP="00000000" w:rsidRDefault="00000000" w:rsidRPr="00000000" w14:paraId="000001E7">
      <w:pPr>
        <w:rPr>
          <w:rFonts w:ascii="Arial" w:cs="Arial" w:eastAsia="Arial" w:hAnsi="Arial"/>
          <w:color w:val="000000"/>
        </w:rPr>
      </w:pPr>
      <w:ins w:author="Heather Justice" w:id="130" w:date="2024-07-09T19:45:59Z">
        <w:r w:rsidDel="00000000" w:rsidR="00000000" w:rsidRPr="00000000">
          <w:rPr/>
          <w:drawing>
            <wp:inline distB="114300" distT="114300" distL="114300" distR="114300">
              <wp:extent cx="4905375" cy="4752975"/>
              <wp:effectExtent b="0" l="0" r="0" t="0"/>
              <wp:docPr id="8" name="image11.png"/>
              <a:graphic>
                <a:graphicData uri="http://schemas.openxmlformats.org/drawingml/2006/picture">
                  <pic:pic>
                    <pic:nvPicPr>
                      <pic:cNvPr id="0" name="image11.png"/>
                      <pic:cNvPicPr preferRelativeResize="0"/>
                    </pic:nvPicPr>
                    <pic:blipFill>
                      <a:blip r:embed="rId109"/>
                      <a:srcRect b="0" l="0" r="0" t="0"/>
                      <a:stretch>
                        <a:fillRect/>
                      </a:stretch>
                    </pic:blipFill>
                    <pic:spPr>
                      <a:xfrm>
                        <a:off x="0" y="0"/>
                        <a:ext cx="4905375" cy="4752975"/>
                      </a:xfrm>
                      <a:prstGeom prst="rect"/>
                      <a:ln/>
                    </pic:spPr>
                  </pic:pic>
                </a:graphicData>
              </a:graphic>
            </wp:inline>
          </w:drawing>
        </w:r>
      </w:ins>
      <w:commentRangeEnd w:id="58"/>
      <w:r w:rsidDel="00000000" w:rsidR="00000000" w:rsidRPr="00000000">
        <w:commentReference w:id="58"/>
      </w:r>
      <w:r w:rsidDel="00000000" w:rsidR="00000000" w:rsidRPr="00000000">
        <w:br w:type="page"/>
      </w:r>
      <w:r w:rsidDel="00000000" w:rsidR="00000000" w:rsidRPr="00000000">
        <w:rPr>
          <w:rtl w:val="0"/>
        </w:rPr>
      </w:r>
    </w:p>
    <w:bookmarkStart w:colFirst="0" w:colLast="0" w:name="2w5ecyt" w:id="82"/>
    <w:bookmarkEnd w:id="82"/>
    <w:p w:rsidR="00000000" w:rsidDel="00000000" w:rsidP="00000000" w:rsidRDefault="00000000" w:rsidRPr="00000000" w14:paraId="000001E8">
      <w:pPr>
        <w:pStyle w:val="Heading3"/>
        <w:rPr>
          <w:rFonts w:ascii="Arial" w:cs="Arial" w:eastAsia="Arial" w:hAnsi="Arial"/>
          <w:color w:val="000000"/>
        </w:rPr>
      </w:pPr>
      <w:bookmarkStart w:colFirst="0" w:colLast="0" w:name="_1baon6m" w:id="83"/>
      <w:bookmarkEnd w:id="83"/>
      <w:r w:rsidDel="00000000" w:rsidR="00000000" w:rsidRPr="00000000">
        <w:rPr>
          <w:rFonts w:ascii="Arial" w:cs="Arial" w:eastAsia="Arial" w:hAnsi="Arial"/>
          <w:color w:val="000000"/>
          <w:rtl w:val="0"/>
        </w:rPr>
        <w:t xml:space="preserve">Household information page 15: Previous calendar year’s deductible expenses</w:t>
      </w:r>
    </w:p>
    <w:p w:rsidR="00000000" w:rsidDel="00000000" w:rsidP="00000000" w:rsidRDefault="00000000" w:rsidRPr="00000000" w14:paraId="000001E9">
      <w:pPr>
        <w:pStyle w:val="Heading3"/>
        <w:rPr>
          <w:ins w:author="Heather Justice" w:id="132" w:date="2024-07-09T19:47:45Z"/>
        </w:rPr>
      </w:pPr>
      <w:r w:rsidDel="00000000" w:rsidR="00000000" w:rsidRPr="00000000">
        <w:rPr>
          <w:rFonts w:ascii="Arial" w:cs="Arial" w:eastAsia="Arial" w:hAnsi="Arial"/>
          <w:color w:val="000000"/>
          <w:rtl w:val="0"/>
        </w:rPr>
        <w:br w:type="textWrapping"/>
      </w:r>
      <w:del w:author="Heather Justice" w:id="131" w:date="2024-07-09T19:47:42Z">
        <w:r w:rsidDel="00000000" w:rsidR="00000000" w:rsidRPr="00000000">
          <w:rPr/>
          <w:drawing>
            <wp:inline distB="0" distT="0" distL="0" distR="0">
              <wp:extent cx="5510530" cy="7260590"/>
              <wp:effectExtent b="12700" l="12700" r="12700" t="12700"/>
              <wp:docPr id="68" name="image62.png"/>
              <a:graphic>
                <a:graphicData uri="http://schemas.openxmlformats.org/drawingml/2006/picture">
                  <pic:pic>
                    <pic:nvPicPr>
                      <pic:cNvPr id="0" name="image62.png"/>
                      <pic:cNvPicPr preferRelativeResize="0"/>
                    </pic:nvPicPr>
                    <pic:blipFill>
                      <a:blip r:embed="rId110"/>
                      <a:srcRect b="1548" l="0" r="0" t="433"/>
                      <a:stretch>
                        <a:fillRect/>
                      </a:stretch>
                    </pic:blipFill>
                    <pic:spPr>
                      <a:xfrm>
                        <a:off x="0" y="0"/>
                        <a:ext cx="5510530" cy="7260590"/>
                      </a:xfrm>
                      <a:prstGeom prst="rect"/>
                      <a:ln w="12700">
                        <a:solidFill>
                          <a:srgbClr val="000000"/>
                        </a:solidFill>
                        <a:prstDash val="solid"/>
                      </a:ln>
                    </pic:spPr>
                  </pic:pic>
                </a:graphicData>
              </a:graphic>
            </wp:inline>
          </w:drawing>
        </w:r>
      </w:del>
      <w:ins w:author="Heather Justice" w:id="132" w:date="2024-07-09T19:47:45Z">
        <w:commentRangeStart w:id="59"/>
        <w:r w:rsidDel="00000000" w:rsidR="00000000" w:rsidRPr="00000000">
          <w:rPr>
            <w:rtl w:val="0"/>
          </w:rPr>
        </w:r>
      </w:ins>
    </w:p>
    <w:p w:rsidR="00000000" w:rsidDel="00000000" w:rsidP="00000000" w:rsidRDefault="00000000" w:rsidRPr="00000000" w14:paraId="000001EA">
      <w:pPr>
        <w:pStyle w:val="Heading3"/>
        <w:rPr>
          <w:rFonts w:ascii="Arial" w:cs="Arial" w:eastAsia="Arial" w:hAnsi="Arial"/>
          <w:color w:val="000000"/>
        </w:rPr>
      </w:pPr>
      <w:ins w:author="Heather Justice" w:id="132" w:date="2024-07-09T19:47:45Z">
        <w:r w:rsidDel="00000000" w:rsidR="00000000" w:rsidRPr="00000000">
          <w:rPr/>
          <w:drawing>
            <wp:inline distB="114300" distT="114300" distL="114300" distR="114300">
              <wp:extent cx="5114925" cy="6638925"/>
              <wp:effectExtent b="0" l="0" r="0" t="0"/>
              <wp:docPr id="84" name="image82.png"/>
              <a:graphic>
                <a:graphicData uri="http://schemas.openxmlformats.org/drawingml/2006/picture">
                  <pic:pic>
                    <pic:nvPicPr>
                      <pic:cNvPr id="0" name="image82.png"/>
                      <pic:cNvPicPr preferRelativeResize="0"/>
                    </pic:nvPicPr>
                    <pic:blipFill>
                      <a:blip r:embed="rId111"/>
                      <a:srcRect b="0" l="0" r="0" t="0"/>
                      <a:stretch>
                        <a:fillRect/>
                      </a:stretch>
                    </pic:blipFill>
                    <pic:spPr>
                      <a:xfrm>
                        <a:off x="0" y="0"/>
                        <a:ext cx="5114925" cy="6638925"/>
                      </a:xfrm>
                      <a:prstGeom prst="rect"/>
                      <a:ln/>
                    </pic:spPr>
                  </pic:pic>
                </a:graphicData>
              </a:graphic>
            </wp:inline>
          </w:drawing>
        </w:r>
      </w:ins>
      <w:commentRangeEnd w:id="59"/>
      <w:r w:rsidDel="00000000" w:rsidR="00000000" w:rsidRPr="00000000">
        <w:commentReference w:id="59"/>
      </w:r>
      <w:r w:rsidDel="00000000" w:rsidR="00000000" w:rsidRPr="00000000">
        <w:br w:type="page"/>
      </w:r>
      <w:r w:rsidDel="00000000" w:rsidR="00000000" w:rsidRPr="00000000">
        <w:rPr>
          <w:rtl w:val="0"/>
        </w:rPr>
      </w:r>
    </w:p>
    <w:p w:rsidR="00000000" w:rsidDel="00000000" w:rsidP="00000000" w:rsidRDefault="00000000" w:rsidRPr="00000000" w14:paraId="000001EB">
      <w:pPr>
        <w:pStyle w:val="Heading2"/>
        <w:rPr>
          <w:ins w:author="Heather Justice" w:id="134" w:date="2024-07-09T19:48:03Z"/>
        </w:rPr>
      </w:pPr>
      <w:del w:author="Heather Justice" w:id="133" w:date="2024-07-09T19:48:02Z">
        <w:r w:rsidDel="00000000" w:rsidR="00000000" w:rsidRPr="00000000">
          <w:rPr/>
          <w:drawing>
            <wp:inline distB="0" distT="0" distL="0" distR="0">
              <wp:extent cx="4524375" cy="7372350"/>
              <wp:effectExtent b="12700" l="12700" r="12700" t="12700"/>
              <wp:docPr id="69" name="image67.png"/>
              <a:graphic>
                <a:graphicData uri="http://schemas.openxmlformats.org/drawingml/2006/picture">
                  <pic:pic>
                    <pic:nvPicPr>
                      <pic:cNvPr id="0" name="image67.png"/>
                      <pic:cNvPicPr preferRelativeResize="0"/>
                    </pic:nvPicPr>
                    <pic:blipFill>
                      <a:blip r:embed="rId112"/>
                      <a:srcRect b="0" l="0" r="0" t="0"/>
                      <a:stretch>
                        <a:fillRect/>
                      </a:stretch>
                    </pic:blipFill>
                    <pic:spPr>
                      <a:xfrm>
                        <a:off x="0" y="0"/>
                        <a:ext cx="4524375" cy="7372350"/>
                      </a:xfrm>
                      <a:prstGeom prst="rect"/>
                      <a:ln w="12700">
                        <a:solidFill>
                          <a:srgbClr val="000000"/>
                        </a:solidFill>
                        <a:prstDash val="solid"/>
                      </a:ln>
                    </pic:spPr>
                  </pic:pic>
                </a:graphicData>
              </a:graphic>
            </wp:inline>
          </w:drawing>
        </w:r>
      </w:del>
      <w:ins w:author="Heather Justice" w:id="134" w:date="2024-07-09T19:48:03Z">
        <w:bookmarkStart w:colFirst="0" w:colLast="0" w:name="_3vac5uf" w:id="84"/>
        <w:bookmarkEnd w:id="84"/>
        <w:commentRangeStart w:id="60"/>
        <w:r w:rsidDel="00000000" w:rsidR="00000000" w:rsidRPr="00000000">
          <w:rPr>
            <w:rtl w:val="0"/>
          </w:rPr>
        </w:r>
      </w:ins>
    </w:p>
    <w:p w:rsidR="00000000" w:rsidDel="00000000" w:rsidP="00000000" w:rsidRDefault="00000000" w:rsidRPr="00000000" w14:paraId="000001EC">
      <w:pPr>
        <w:pStyle w:val="Heading2"/>
        <w:rPr>
          <w:ins w:author="Heather Justice" w:id="134" w:date="2024-07-09T19:48:03Z"/>
        </w:rPr>
      </w:pPr>
      <w:ins w:author="Heather Justice" w:id="134" w:date="2024-07-09T19:48:03Z">
        <w:bookmarkStart w:colFirst="0" w:colLast="0" w:name="_rr115p6v29zg" w:id="85"/>
        <w:bookmarkEnd w:id="85"/>
        <w:r w:rsidDel="00000000" w:rsidR="00000000" w:rsidRPr="00000000">
          <w:rPr>
            <w:rtl w:val="0"/>
          </w:rPr>
        </w:r>
      </w:ins>
    </w:p>
    <w:p w:rsidR="00000000" w:rsidDel="00000000" w:rsidP="00000000" w:rsidRDefault="00000000" w:rsidRPr="00000000" w14:paraId="000001ED">
      <w:pPr>
        <w:pStyle w:val="Heading2"/>
        <w:rPr>
          <w:rFonts w:ascii="Arial" w:cs="Arial" w:eastAsia="Arial" w:hAnsi="Arial"/>
          <w:color w:val="000000"/>
        </w:rPr>
        <w:pPrChange w:author="Heather Justice" w:id="0" w:date="2024-07-09T19:48:03Z">
          <w:pPr>
            <w:pStyle w:val="Heading2"/>
          </w:pPr>
        </w:pPrChange>
      </w:pPr>
      <w:bookmarkStart w:colFirst="0" w:colLast="0" w:name="_3vac5uf" w:id="84"/>
      <w:bookmarkEnd w:id="84"/>
      <w:ins w:author="Heather Justice" w:id="134" w:date="2024-07-09T19:48:03Z">
        <w:r w:rsidDel="00000000" w:rsidR="00000000" w:rsidRPr="00000000">
          <w:rPr/>
          <w:drawing>
            <wp:inline distB="114300" distT="114300" distL="114300" distR="114300">
              <wp:extent cx="5076825" cy="7477125"/>
              <wp:effectExtent b="0" l="0" r="0" t="0"/>
              <wp:docPr id="116" name="image117.png"/>
              <a:graphic>
                <a:graphicData uri="http://schemas.openxmlformats.org/drawingml/2006/picture">
                  <pic:pic>
                    <pic:nvPicPr>
                      <pic:cNvPr id="0" name="image117.png"/>
                      <pic:cNvPicPr preferRelativeResize="0"/>
                    </pic:nvPicPr>
                    <pic:blipFill>
                      <a:blip r:embed="rId113"/>
                      <a:srcRect b="0" l="0" r="0" t="0"/>
                      <a:stretch>
                        <a:fillRect/>
                      </a:stretch>
                    </pic:blipFill>
                    <pic:spPr>
                      <a:xfrm>
                        <a:off x="0" y="0"/>
                        <a:ext cx="5076825" cy="7477125"/>
                      </a:xfrm>
                      <a:prstGeom prst="rect"/>
                      <a:ln/>
                    </pic:spPr>
                  </pic:pic>
                </a:graphicData>
              </a:graphic>
            </wp:inline>
          </w:drawing>
        </w:r>
      </w:ins>
      <w:commentRangeEnd w:id="60"/>
      <w:r w:rsidDel="00000000" w:rsidR="00000000" w:rsidRPr="00000000">
        <w:commentReference w:id="60"/>
      </w:r>
      <w:r w:rsidDel="00000000" w:rsidR="00000000" w:rsidRPr="00000000">
        <w:br w:type="page"/>
      </w:r>
      <w:r w:rsidDel="00000000" w:rsidR="00000000" w:rsidRPr="00000000">
        <w:rPr>
          <w:rtl w:val="0"/>
        </w:rPr>
      </w:r>
    </w:p>
    <w:bookmarkStart w:colFirst="0" w:colLast="0" w:name="2afmg28" w:id="86"/>
    <w:bookmarkEnd w:id="86"/>
    <w:p w:rsidR="00000000" w:rsidDel="00000000" w:rsidP="00000000" w:rsidRDefault="00000000" w:rsidRPr="00000000" w14:paraId="000001EE">
      <w:pPr>
        <w:pStyle w:val="Heading2"/>
        <w:rPr>
          <w:rFonts w:ascii="Arial" w:cs="Arial" w:eastAsia="Arial" w:hAnsi="Arial"/>
          <w:color w:val="000000"/>
        </w:rPr>
      </w:pPr>
      <w:r w:rsidDel="00000000" w:rsidR="00000000" w:rsidRPr="00000000">
        <w:rPr>
          <w:rFonts w:ascii="Arial" w:cs="Arial" w:eastAsia="Arial" w:hAnsi="Arial"/>
          <w:color w:val="000000"/>
          <w:rtl w:val="0"/>
        </w:rPr>
        <w:t xml:space="preserve">Insurance Information</w:t>
      </w:r>
    </w:p>
    <w:p w:rsidR="00000000" w:rsidDel="00000000" w:rsidP="00000000" w:rsidRDefault="00000000" w:rsidRPr="00000000" w14:paraId="000001EF">
      <w:pPr>
        <w:rPr>
          <w:rFonts w:ascii="Arial" w:cs="Arial" w:eastAsia="Arial" w:hAnsi="Arial"/>
          <w:color w:val="000000"/>
        </w:rPr>
      </w:pPr>
      <w:r w:rsidDel="00000000" w:rsidR="00000000" w:rsidRPr="00000000">
        <w:rPr>
          <w:rtl w:val="0"/>
        </w:rPr>
      </w:r>
    </w:p>
    <w:bookmarkStart w:colFirst="0" w:colLast="0" w:name="pkwqa1" w:id="87"/>
    <w:bookmarkEnd w:id="87"/>
    <w:p w:rsidR="00000000" w:rsidDel="00000000" w:rsidP="00000000" w:rsidRDefault="00000000" w:rsidRPr="00000000" w14:paraId="000001F0">
      <w:pPr>
        <w:pStyle w:val="Heading3"/>
        <w:rPr>
          <w:rFonts w:ascii="Arial" w:cs="Arial" w:eastAsia="Arial" w:hAnsi="Arial"/>
          <w:color w:val="000000"/>
        </w:rPr>
      </w:pPr>
      <w:bookmarkStart w:colFirst="0" w:colLast="0" w:name="_39kk8xu" w:id="88"/>
      <w:bookmarkEnd w:id="88"/>
      <w:r w:rsidDel="00000000" w:rsidR="00000000" w:rsidRPr="00000000">
        <w:rPr>
          <w:rFonts w:ascii="Arial" w:cs="Arial" w:eastAsia="Arial" w:hAnsi="Arial"/>
          <w:color w:val="000000"/>
          <w:rtl w:val="0"/>
        </w:rPr>
        <w:t xml:space="preserve">Insurance information page 1: Medicaid</w:t>
      </w:r>
    </w:p>
    <w:p w:rsidR="00000000" w:rsidDel="00000000" w:rsidP="00000000" w:rsidRDefault="00000000" w:rsidRPr="00000000" w14:paraId="000001F1">
      <w:pPr>
        <w:rPr>
          <w:rFonts w:ascii="Arial" w:cs="Arial" w:eastAsia="Arial" w:hAnsi="Arial"/>
          <w:color w:val="000000"/>
        </w:rPr>
      </w:pPr>
      <w:r w:rsidDel="00000000" w:rsidR="00000000" w:rsidRPr="00000000">
        <w:rPr>
          <w:rtl w:val="0"/>
        </w:rPr>
      </w:r>
    </w:p>
    <w:p w:rsidR="00000000" w:rsidDel="00000000" w:rsidP="00000000" w:rsidRDefault="00000000" w:rsidRPr="00000000" w14:paraId="000001F2">
      <w:pPr>
        <w:rPr>
          <w:rFonts w:ascii="Arial" w:cs="Arial" w:eastAsia="Arial" w:hAnsi="Arial"/>
          <w:color w:val="000000"/>
        </w:rPr>
      </w:pPr>
      <w:r w:rsidDel="00000000" w:rsidR="00000000" w:rsidRPr="00000000">
        <w:rPr>
          <w:rFonts w:ascii="Arial" w:cs="Arial" w:eastAsia="Arial" w:hAnsi="Arial"/>
          <w:color w:val="000000"/>
          <w:rtl w:val="0"/>
        </w:rPr>
        <w:t xml:space="preserve">All users are shown this page. The user needs to indicate whether they’re eligible for Medicaid. Those filling out the shortened application will see an alert on this and all remaining pages of their application that indicates that they are filling out a shortened application and why.</w:t>
      </w:r>
    </w:p>
    <w:p w:rsidR="00000000" w:rsidDel="00000000" w:rsidP="00000000" w:rsidRDefault="00000000" w:rsidRPr="00000000" w14:paraId="000001F3">
      <w:pPr>
        <w:rPr>
          <w:rFonts w:ascii="Arial" w:cs="Arial" w:eastAsia="Arial" w:hAnsi="Arial"/>
          <w:color w:val="000000"/>
        </w:rPr>
      </w:pPr>
      <w:r w:rsidDel="00000000" w:rsidR="00000000" w:rsidRPr="00000000">
        <w:rPr>
          <w:rtl w:val="0"/>
        </w:rPr>
      </w:r>
    </w:p>
    <w:p w:rsidR="00000000" w:rsidDel="00000000" w:rsidP="00000000" w:rsidRDefault="00000000" w:rsidRPr="00000000" w14:paraId="000001F4">
      <w:pPr>
        <w:rPr>
          <w:ins w:author="Heather Justice" w:id="137" w:date="2024-07-09T19:49:51Z"/>
        </w:rPr>
      </w:pPr>
      <w:del w:author="Heather Justice" w:id="136" w:date="2024-07-09T19:49:50Z">
        <w:r w:rsidDel="00000000" w:rsidR="00000000" w:rsidRPr="00000000">
          <w:rPr/>
          <w:drawing>
            <wp:inline distB="0" distT="0" distL="0" distR="0">
              <wp:extent cx="5349240" cy="6163945"/>
              <wp:effectExtent b="0" l="0" r="0" t="0"/>
              <wp:docPr id="70" name="image65.png"/>
              <a:graphic>
                <a:graphicData uri="http://schemas.openxmlformats.org/drawingml/2006/picture">
                  <pic:pic>
                    <pic:nvPicPr>
                      <pic:cNvPr id="0" name="image65.png"/>
                      <pic:cNvPicPr preferRelativeResize="0"/>
                    </pic:nvPicPr>
                    <pic:blipFill>
                      <a:blip r:embed="rId55"/>
                      <a:srcRect b="0" l="0" r="0" t="0"/>
                      <a:stretch>
                        <a:fillRect/>
                      </a:stretch>
                    </pic:blipFill>
                    <pic:spPr>
                      <a:xfrm>
                        <a:off x="0" y="0"/>
                        <a:ext cx="5349240" cy="6163945"/>
                      </a:xfrm>
                      <a:prstGeom prst="rect"/>
                      <a:ln/>
                    </pic:spPr>
                  </pic:pic>
                </a:graphicData>
              </a:graphic>
            </wp:inline>
          </w:drawing>
        </w:r>
      </w:del>
      <w:ins w:author="Heather Justice" w:id="137" w:date="2024-07-09T19:49:51Z">
        <w:commentRangeStart w:id="61"/>
        <w:r w:rsidDel="00000000" w:rsidR="00000000" w:rsidRPr="00000000">
          <w:rPr>
            <w:rtl w:val="0"/>
          </w:rPr>
        </w:r>
      </w:ins>
    </w:p>
    <w:p w:rsidR="00000000" w:rsidDel="00000000" w:rsidP="00000000" w:rsidRDefault="00000000" w:rsidRPr="00000000" w14:paraId="000001F5">
      <w:pPr>
        <w:rPr>
          <w:ins w:author="Heather Justice" w:id="137" w:date="2024-07-09T19:49:51Z"/>
        </w:rPr>
      </w:pPr>
      <w:ins w:author="Heather Justice" w:id="137" w:date="2024-07-09T19:49:51Z">
        <w:r w:rsidDel="00000000" w:rsidR="00000000" w:rsidRPr="00000000">
          <w:rPr>
            <w:rtl w:val="0"/>
          </w:rPr>
        </w:r>
      </w:ins>
    </w:p>
    <w:p w:rsidR="00000000" w:rsidDel="00000000" w:rsidP="00000000" w:rsidRDefault="00000000" w:rsidRPr="00000000" w14:paraId="000001F6">
      <w:pPr>
        <w:rPr>
          <w:ins w:author="Heather Justice" w:id="137" w:date="2024-07-09T19:49:51Z"/>
        </w:rPr>
      </w:pPr>
      <w:ins w:author="Heather Justice" w:id="137" w:date="2024-07-09T19:49:51Z">
        <w:r w:rsidDel="00000000" w:rsidR="00000000" w:rsidRPr="00000000">
          <w:rPr/>
          <w:drawing>
            <wp:inline distB="114300" distT="114300" distL="114300" distR="114300">
              <wp:extent cx="4781550" cy="4848225"/>
              <wp:effectExtent b="0" l="0" r="0" t="0"/>
              <wp:docPr id="87" name="image90.png"/>
              <a:graphic>
                <a:graphicData uri="http://schemas.openxmlformats.org/drawingml/2006/picture">
                  <pic:pic>
                    <pic:nvPicPr>
                      <pic:cNvPr id="0" name="image90.png"/>
                      <pic:cNvPicPr preferRelativeResize="0"/>
                    </pic:nvPicPr>
                    <pic:blipFill>
                      <a:blip r:embed="rId114"/>
                      <a:srcRect b="0" l="0" r="0" t="0"/>
                      <a:stretch>
                        <a:fillRect/>
                      </a:stretch>
                    </pic:blipFill>
                    <pic:spPr>
                      <a:xfrm>
                        <a:off x="0" y="0"/>
                        <a:ext cx="4781550" cy="4848225"/>
                      </a:xfrm>
                      <a:prstGeom prst="rect"/>
                      <a:ln/>
                    </pic:spPr>
                  </pic:pic>
                </a:graphicData>
              </a:graphic>
            </wp:inline>
          </w:drawing>
        </w:r>
        <w:r w:rsidDel="00000000" w:rsidR="00000000" w:rsidRPr="00000000">
          <w:rPr>
            <w:rtl w:val="0"/>
          </w:rPr>
        </w:r>
      </w:ins>
    </w:p>
    <w:p w:rsidR="00000000" w:rsidDel="00000000" w:rsidP="00000000" w:rsidRDefault="00000000" w:rsidRPr="00000000" w14:paraId="000001F7">
      <w:pPr>
        <w:rPr>
          <w:rPrChange w:author="Heather Justice" w:id="138" w:date="2024-07-09T19:49:51Z">
            <w:rPr>
              <w:rFonts w:ascii="Arial" w:cs="Arial" w:eastAsia="Arial" w:hAnsi="Arial"/>
              <w:color w:val="000000"/>
            </w:rPr>
          </w:rPrChange>
        </w:rPr>
      </w:pPr>
      <w:commentRangeEnd w:id="61"/>
      <w:r w:rsidDel="00000000" w:rsidR="00000000" w:rsidRPr="00000000">
        <w:commentReference w:id="61"/>
      </w:r>
      <w:r w:rsidDel="00000000" w:rsidR="00000000" w:rsidRPr="00000000">
        <w:rPr>
          <w:rtl w:val="0"/>
        </w:rPr>
      </w:r>
    </w:p>
    <w:bookmarkStart w:colFirst="0" w:colLast="0" w:name="1opuj5n" w:id="89"/>
    <w:bookmarkEnd w:id="89"/>
    <w:p w:rsidR="00000000" w:rsidDel="00000000" w:rsidP="00000000" w:rsidRDefault="00000000" w:rsidRPr="00000000" w14:paraId="000001F8">
      <w:pPr>
        <w:pStyle w:val="Heading3"/>
        <w:rPr>
          <w:rFonts w:ascii="Arial" w:cs="Arial" w:eastAsia="Arial" w:hAnsi="Arial"/>
          <w:color w:val="000000"/>
        </w:rPr>
      </w:pPr>
      <w:bookmarkStart w:colFirst="0" w:colLast="0" w:name="_48pi1tg" w:id="90"/>
      <w:bookmarkEnd w:id="90"/>
      <w:r w:rsidDel="00000000" w:rsidR="00000000" w:rsidRPr="00000000">
        <w:rPr>
          <w:rFonts w:ascii="Arial" w:cs="Arial" w:eastAsia="Arial" w:hAnsi="Arial"/>
          <w:color w:val="000000"/>
          <w:rtl w:val="0"/>
        </w:rPr>
        <w:t xml:space="preserve">Insurance information page 2: Medicare</w:t>
      </w:r>
    </w:p>
    <w:p w:rsidR="00000000" w:rsidDel="00000000" w:rsidP="00000000" w:rsidRDefault="00000000" w:rsidRPr="00000000" w14:paraId="000001F9">
      <w:pPr>
        <w:rPr>
          <w:rFonts w:ascii="Arial" w:cs="Arial" w:eastAsia="Arial" w:hAnsi="Arial"/>
          <w:color w:val="000000"/>
        </w:rPr>
      </w:pPr>
      <w:r w:rsidDel="00000000" w:rsidR="00000000" w:rsidRPr="00000000">
        <w:rPr>
          <w:rtl w:val="0"/>
        </w:rPr>
      </w:r>
    </w:p>
    <w:p w:rsidR="00000000" w:rsidDel="00000000" w:rsidP="00000000" w:rsidRDefault="00000000" w:rsidRPr="00000000" w14:paraId="000001FA">
      <w:pPr>
        <w:rPr>
          <w:rFonts w:ascii="Arial" w:cs="Arial" w:eastAsia="Arial" w:hAnsi="Arial"/>
          <w:color w:val="000000"/>
        </w:rPr>
      </w:pPr>
      <w:ins w:author="Heather Justice" w:id="139" w:date="2024-07-09T19:50:57Z">
        <w:r w:rsidDel="00000000" w:rsidR="00000000" w:rsidRPr="00000000">
          <w:rPr>
            <w:rFonts w:ascii="Arial" w:cs="Arial" w:eastAsia="Arial" w:hAnsi="Arial"/>
            <w:color w:val="000000"/>
            <w:rtl w:val="0"/>
          </w:rPr>
          <w:t xml:space="preserve">If the user is not eligible for the shortened form, they will be asked about Medicare Part A.  </w:t>
        </w:r>
      </w:ins>
      <w:r w:rsidDel="00000000" w:rsidR="00000000" w:rsidRPr="00000000">
        <w:rPr>
          <w:rFonts w:ascii="Arial" w:cs="Arial" w:eastAsia="Arial" w:hAnsi="Arial"/>
          <w:color w:val="000000"/>
          <w:rtl w:val="0"/>
        </w:rPr>
        <w:t xml:space="preserve">The user needs to indicate whether they’re enrolled in Medicare Part A. If they select </w:t>
      </w:r>
      <w:r w:rsidDel="00000000" w:rsidR="00000000" w:rsidRPr="00000000">
        <w:rPr>
          <w:rFonts w:ascii="Arial" w:cs="Arial" w:eastAsia="Arial" w:hAnsi="Arial"/>
          <w:b w:val="0"/>
          <w:color w:val="000000"/>
          <w:rtl w:val="0"/>
        </w:rPr>
        <w:t xml:space="preserve">“Yes,”</w:t>
      </w:r>
      <w:r w:rsidDel="00000000" w:rsidR="00000000" w:rsidRPr="00000000">
        <w:rPr>
          <w:rFonts w:ascii="Arial" w:cs="Arial" w:eastAsia="Arial" w:hAnsi="Arial"/>
          <w:color w:val="000000"/>
          <w:rtl w:val="0"/>
        </w:rPr>
        <w:t xml:space="preserve"> the next page will request the effective date of their Medicare Part A coverage.</w:t>
      </w:r>
    </w:p>
    <w:p w:rsidR="00000000" w:rsidDel="00000000" w:rsidP="00000000" w:rsidRDefault="00000000" w:rsidRPr="00000000" w14:paraId="000001FB">
      <w:pPr>
        <w:rPr>
          <w:rFonts w:ascii="Arial" w:cs="Arial" w:eastAsia="Arial" w:hAnsi="Arial"/>
          <w:color w:val="000000"/>
        </w:rPr>
      </w:pPr>
      <w:r w:rsidDel="00000000" w:rsidR="00000000" w:rsidRPr="00000000">
        <w:rPr>
          <w:rtl w:val="0"/>
        </w:rPr>
      </w:r>
    </w:p>
    <w:p w:rsidR="00000000" w:rsidDel="00000000" w:rsidP="00000000" w:rsidRDefault="00000000" w:rsidRPr="00000000" w14:paraId="000001FC">
      <w:pPr>
        <w:rPr>
          <w:ins w:author="Heather Justice" w:id="141" w:date="2024-07-09T19:53:12Z"/>
        </w:rPr>
      </w:pPr>
      <w:del w:author="Heather Justice" w:id="140" w:date="2024-07-09T19:53:11Z">
        <w:r w:rsidDel="00000000" w:rsidR="00000000" w:rsidRPr="00000000">
          <w:rPr/>
          <w:drawing>
            <wp:inline distB="0" distT="0" distL="0" distR="0">
              <wp:extent cx="4576445" cy="3420110"/>
              <wp:effectExtent b="12700" l="12700" r="12700" t="12700"/>
              <wp:docPr id="71" name="image68.png"/>
              <a:graphic>
                <a:graphicData uri="http://schemas.openxmlformats.org/drawingml/2006/picture">
                  <pic:pic>
                    <pic:nvPicPr>
                      <pic:cNvPr id="0" name="image68.png"/>
                      <pic:cNvPicPr preferRelativeResize="0"/>
                    </pic:nvPicPr>
                    <pic:blipFill>
                      <a:blip r:embed="rId115"/>
                      <a:srcRect b="0" l="0" r="0" t="0"/>
                      <a:stretch>
                        <a:fillRect/>
                      </a:stretch>
                    </pic:blipFill>
                    <pic:spPr>
                      <a:xfrm>
                        <a:off x="0" y="0"/>
                        <a:ext cx="4576445" cy="3420110"/>
                      </a:xfrm>
                      <a:prstGeom prst="rect"/>
                      <a:ln w="12700">
                        <a:solidFill>
                          <a:srgbClr val="000000"/>
                        </a:solidFill>
                        <a:prstDash val="solid"/>
                      </a:ln>
                    </pic:spPr>
                  </pic:pic>
                </a:graphicData>
              </a:graphic>
            </wp:inline>
          </w:drawing>
        </w:r>
      </w:del>
      <w:ins w:author="Heather Justice" w:id="141" w:date="2024-07-09T19:53:12Z">
        <w:r w:rsidDel="00000000" w:rsidR="00000000" w:rsidRPr="00000000">
          <w:rPr>
            <w:rtl w:val="0"/>
          </w:rPr>
        </w:r>
      </w:ins>
    </w:p>
    <w:p w:rsidR="00000000" w:rsidDel="00000000" w:rsidP="00000000" w:rsidRDefault="00000000" w:rsidRPr="00000000" w14:paraId="000001FD">
      <w:pPr>
        <w:rPr>
          <w:ins w:author="Heather Justice" w:id="141" w:date="2024-07-09T19:53:12Z"/>
        </w:rPr>
      </w:pPr>
      <w:ins w:author="Heather Justice" w:id="141" w:date="2024-07-09T19:53:12Z">
        <w:r w:rsidDel="00000000" w:rsidR="00000000" w:rsidRPr="00000000">
          <w:rPr>
            <w:rtl w:val="0"/>
          </w:rPr>
        </w:r>
      </w:ins>
    </w:p>
    <w:p w:rsidR="00000000" w:rsidDel="00000000" w:rsidP="00000000" w:rsidRDefault="00000000" w:rsidRPr="00000000" w14:paraId="000001FE">
      <w:pPr>
        <w:rPr>
          <w:rPrChange w:author="Heather Justice" w:id="142" w:date="2024-07-09T19:53:12Z">
            <w:rPr>
              <w:rFonts w:ascii="Arial" w:cs="Arial" w:eastAsia="Arial" w:hAnsi="Arial"/>
              <w:color w:val="000000"/>
            </w:rPr>
          </w:rPrChange>
        </w:rPr>
      </w:pPr>
      <w:ins w:author="Heather Justice" w:id="141" w:date="2024-07-09T19:53:12Z">
        <w:r w:rsidDel="00000000" w:rsidR="00000000" w:rsidRPr="00000000">
          <w:rPr/>
          <w:drawing>
            <wp:inline distB="114300" distT="114300" distL="114300" distR="114300">
              <wp:extent cx="4600575" cy="3619500"/>
              <wp:effectExtent b="0" l="0" r="0" t="0"/>
              <wp:docPr id="102" name="image98.png"/>
              <a:graphic>
                <a:graphicData uri="http://schemas.openxmlformats.org/drawingml/2006/picture">
                  <pic:pic>
                    <pic:nvPicPr>
                      <pic:cNvPr id="0" name="image98.png"/>
                      <pic:cNvPicPr preferRelativeResize="0"/>
                    </pic:nvPicPr>
                    <pic:blipFill>
                      <a:blip r:embed="rId116"/>
                      <a:srcRect b="0" l="0" r="0" t="0"/>
                      <a:stretch>
                        <a:fillRect/>
                      </a:stretch>
                    </pic:blipFill>
                    <pic:spPr>
                      <a:xfrm>
                        <a:off x="0" y="0"/>
                        <a:ext cx="4600575" cy="3619500"/>
                      </a:xfrm>
                      <a:prstGeom prst="rect"/>
                      <a:ln/>
                    </pic:spPr>
                  </pic:pic>
                </a:graphicData>
              </a:graphic>
            </wp:inline>
          </w:drawing>
        </w:r>
      </w:ins>
      <w:r w:rsidDel="00000000" w:rsidR="00000000" w:rsidRPr="00000000">
        <w:rPr>
          <w:rtl w:val="0"/>
        </w:rPr>
      </w:r>
    </w:p>
    <w:p w:rsidR="00000000" w:rsidDel="00000000" w:rsidP="00000000" w:rsidRDefault="00000000" w:rsidRPr="00000000" w14:paraId="000001FF">
      <w:pPr>
        <w:pStyle w:val="Heading3"/>
        <w:rPr>
          <w:rFonts w:ascii="Arial" w:cs="Arial" w:eastAsia="Arial" w:hAnsi="Arial"/>
          <w:color w:val="000000"/>
        </w:rPr>
      </w:pPr>
      <w:bookmarkStart w:colFirst="0" w:colLast="0" w:name="_2nusc19" w:id="91"/>
      <w:bookmarkEnd w:id="91"/>
      <w:r w:rsidDel="00000000" w:rsidR="00000000" w:rsidRPr="00000000">
        <w:br w:type="page"/>
      </w:r>
      <w:r w:rsidDel="00000000" w:rsidR="00000000" w:rsidRPr="00000000">
        <w:rPr>
          <w:rtl w:val="0"/>
        </w:rPr>
      </w:r>
    </w:p>
    <w:bookmarkStart w:colFirst="0" w:colLast="0" w:name="1302m92" w:id="92"/>
    <w:bookmarkEnd w:id="92"/>
    <w:p w:rsidR="00000000" w:rsidDel="00000000" w:rsidP="00000000" w:rsidRDefault="00000000" w:rsidRPr="00000000" w14:paraId="00000200">
      <w:pPr>
        <w:pStyle w:val="Heading3"/>
        <w:rPr>
          <w:rFonts w:ascii="Arial" w:cs="Arial" w:eastAsia="Arial" w:hAnsi="Arial"/>
          <w:color w:val="000000"/>
        </w:rPr>
      </w:pPr>
      <w:bookmarkStart w:colFirst="0" w:colLast="0" w:name="_3mzq4wv" w:id="93"/>
      <w:bookmarkEnd w:id="93"/>
      <w:r w:rsidDel="00000000" w:rsidR="00000000" w:rsidRPr="00000000">
        <w:rPr>
          <w:rFonts w:ascii="Arial" w:cs="Arial" w:eastAsia="Arial" w:hAnsi="Arial"/>
          <w:color w:val="000000"/>
          <w:rtl w:val="0"/>
        </w:rPr>
        <w:t xml:space="preserve">Insurance information page 3: Medicare detail</w:t>
      </w:r>
    </w:p>
    <w:p w:rsidR="00000000" w:rsidDel="00000000" w:rsidP="00000000" w:rsidRDefault="00000000" w:rsidRPr="00000000" w14:paraId="00000201">
      <w:pPr>
        <w:rPr>
          <w:rFonts w:ascii="Arial" w:cs="Arial" w:eastAsia="Arial" w:hAnsi="Arial"/>
          <w:color w:val="000000"/>
        </w:rPr>
      </w:pPr>
      <w:r w:rsidDel="00000000" w:rsidR="00000000" w:rsidRPr="00000000">
        <w:rPr>
          <w:rtl w:val="0"/>
        </w:rPr>
      </w:r>
    </w:p>
    <w:p w:rsidR="00000000" w:rsidDel="00000000" w:rsidP="00000000" w:rsidRDefault="00000000" w:rsidRPr="00000000" w14:paraId="00000202">
      <w:pPr>
        <w:rPr>
          <w:ins w:author="Heather Justice" w:id="144" w:date="2024-07-09T20:24:49Z"/>
        </w:rPr>
      </w:pPr>
      <w:r w:rsidDel="00000000" w:rsidR="00000000" w:rsidRPr="00000000">
        <w:rPr>
          <w:rFonts w:ascii="Arial" w:cs="Arial" w:eastAsia="Arial" w:hAnsi="Arial"/>
          <w:color w:val="000000"/>
          <w:rtl w:val="0"/>
        </w:rPr>
        <w:t xml:space="preserve">The user will need to input the effective date of their Medicare Part A, and their Medicare claim number.</w:t>
        <w:br w:type="textWrapping"/>
        <w:br w:type="textWrapping"/>
      </w:r>
      <w:del w:author="Heather Justice" w:id="143" w:date="2024-07-09T20:24:47Z">
        <w:r w:rsidDel="00000000" w:rsidR="00000000" w:rsidRPr="00000000">
          <w:rPr/>
          <w:drawing>
            <wp:inline distB="0" distT="0" distL="0" distR="0">
              <wp:extent cx="4838700" cy="7285990"/>
              <wp:effectExtent b="0" l="0" r="0" t="0"/>
              <wp:docPr id="72" name="image69.png"/>
              <a:graphic>
                <a:graphicData uri="http://schemas.openxmlformats.org/drawingml/2006/picture">
                  <pic:pic>
                    <pic:nvPicPr>
                      <pic:cNvPr id="0" name="image69.png"/>
                      <pic:cNvPicPr preferRelativeResize="0"/>
                    </pic:nvPicPr>
                    <pic:blipFill>
                      <a:blip r:embed="rId117"/>
                      <a:srcRect b="2186" l="0" r="0" t="1583"/>
                      <a:stretch>
                        <a:fillRect/>
                      </a:stretch>
                    </pic:blipFill>
                    <pic:spPr>
                      <a:xfrm>
                        <a:off x="0" y="0"/>
                        <a:ext cx="4838700" cy="7285990"/>
                      </a:xfrm>
                      <a:prstGeom prst="rect"/>
                      <a:ln/>
                    </pic:spPr>
                  </pic:pic>
                </a:graphicData>
              </a:graphic>
            </wp:inline>
          </w:drawing>
        </w:r>
      </w:del>
      <w:ins w:author="Heather Justice" w:id="144" w:date="2024-07-09T20:24:49Z">
        <w:bookmarkStart w:colFirst="0" w:colLast="0" w:name="_2250f4o" w:id="94"/>
        <w:bookmarkEnd w:id="94"/>
        <w:commentRangeStart w:id="62"/>
        <w:r w:rsidDel="00000000" w:rsidR="00000000" w:rsidRPr="00000000">
          <w:rPr>
            <w:rtl w:val="0"/>
          </w:rPr>
        </w:r>
      </w:ins>
    </w:p>
    <w:p w:rsidR="00000000" w:rsidDel="00000000" w:rsidP="00000000" w:rsidRDefault="00000000" w:rsidRPr="00000000" w14:paraId="00000203">
      <w:pPr>
        <w:rPr>
          <w:ins w:author="Heather Justice" w:id="144" w:date="2024-07-09T20:24:49Z"/>
        </w:rPr>
      </w:pPr>
      <w:ins w:author="Heather Justice" w:id="144" w:date="2024-07-09T20:24:49Z">
        <w:bookmarkStart w:colFirst="0" w:colLast="0" w:name="_63sky7qhbb8f" w:id="95"/>
        <w:bookmarkEnd w:id="95"/>
        <w:r w:rsidDel="00000000" w:rsidR="00000000" w:rsidRPr="00000000">
          <w:rPr>
            <w:rtl w:val="0"/>
          </w:rPr>
        </w:r>
      </w:ins>
    </w:p>
    <w:p w:rsidR="00000000" w:rsidDel="00000000" w:rsidP="00000000" w:rsidRDefault="00000000" w:rsidRPr="00000000" w14:paraId="00000204">
      <w:pPr>
        <w:rPr>
          <w:rFonts w:ascii="Arial" w:cs="Arial" w:eastAsia="Arial" w:hAnsi="Arial"/>
          <w:color w:val="000000"/>
        </w:rPr>
        <w:pPrChange w:author="Heather Justice" w:id="0" w:date="2024-07-09T20:24:49Z">
          <w:pPr/>
        </w:pPrChange>
      </w:pPr>
      <w:bookmarkStart w:colFirst="0" w:colLast="0" w:name="_2250f4o" w:id="94"/>
      <w:bookmarkEnd w:id="94"/>
      <w:ins w:author="Heather Justice" w:id="144" w:date="2024-07-09T20:24:49Z">
        <w:r w:rsidDel="00000000" w:rsidR="00000000" w:rsidRPr="00000000">
          <w:rPr/>
          <w:drawing>
            <wp:inline distB="114300" distT="114300" distL="114300" distR="114300">
              <wp:extent cx="5133975" cy="8067675"/>
              <wp:effectExtent b="0" l="0" r="0" t="0"/>
              <wp:docPr id="85" name="image85.png"/>
              <a:graphic>
                <a:graphicData uri="http://schemas.openxmlformats.org/drawingml/2006/picture">
                  <pic:pic>
                    <pic:nvPicPr>
                      <pic:cNvPr id="0" name="image85.png"/>
                      <pic:cNvPicPr preferRelativeResize="0"/>
                    </pic:nvPicPr>
                    <pic:blipFill>
                      <a:blip r:embed="rId118"/>
                      <a:srcRect b="0" l="0" r="0" t="0"/>
                      <a:stretch>
                        <a:fillRect/>
                      </a:stretch>
                    </pic:blipFill>
                    <pic:spPr>
                      <a:xfrm>
                        <a:off x="0" y="0"/>
                        <a:ext cx="5133975" cy="8067675"/>
                      </a:xfrm>
                      <a:prstGeom prst="rect"/>
                      <a:ln/>
                    </pic:spPr>
                  </pic:pic>
                </a:graphicData>
              </a:graphic>
            </wp:inline>
          </w:drawing>
        </w:r>
      </w:ins>
      <w:commentRangeEnd w:id="62"/>
      <w:r w:rsidDel="00000000" w:rsidR="00000000" w:rsidRPr="00000000">
        <w:commentReference w:id="62"/>
      </w:r>
      <w:r w:rsidDel="00000000" w:rsidR="00000000" w:rsidRPr="00000000">
        <w:br w:type="page"/>
      </w:r>
      <w:r w:rsidDel="00000000" w:rsidR="00000000" w:rsidRPr="00000000">
        <w:rPr>
          <w:rtl w:val="0"/>
        </w:rPr>
      </w:r>
    </w:p>
    <w:bookmarkStart w:colFirst="0" w:colLast="0" w:name="haapch" w:id="96"/>
    <w:bookmarkEnd w:id="96"/>
    <w:p w:rsidR="00000000" w:rsidDel="00000000" w:rsidP="00000000" w:rsidRDefault="00000000" w:rsidRPr="00000000" w14:paraId="00000205">
      <w:pPr>
        <w:pStyle w:val="Heading3"/>
        <w:rPr>
          <w:rFonts w:ascii="Arial" w:cs="Arial" w:eastAsia="Arial" w:hAnsi="Arial"/>
          <w:color w:val="000000"/>
        </w:rPr>
      </w:pPr>
      <w:bookmarkStart w:colFirst="0" w:colLast="0" w:name="_319y80a" w:id="97"/>
      <w:bookmarkEnd w:id="97"/>
      <w:r w:rsidDel="00000000" w:rsidR="00000000" w:rsidRPr="00000000">
        <w:rPr>
          <w:rFonts w:ascii="Arial" w:cs="Arial" w:eastAsia="Arial" w:hAnsi="Arial"/>
          <w:color w:val="000000"/>
          <w:rtl w:val="0"/>
        </w:rPr>
        <w:t xml:space="preserve">Insurance information page 4: Other coverage</w:t>
      </w:r>
    </w:p>
    <w:p w:rsidR="00000000" w:rsidDel="00000000" w:rsidP="00000000" w:rsidRDefault="00000000" w:rsidRPr="00000000" w14:paraId="00000206">
      <w:pPr>
        <w:rPr>
          <w:rFonts w:ascii="Arial" w:cs="Arial" w:eastAsia="Arial" w:hAnsi="Arial"/>
          <w:color w:val="000000"/>
        </w:rPr>
      </w:pPr>
      <w:r w:rsidDel="00000000" w:rsidR="00000000" w:rsidRPr="00000000">
        <w:rPr>
          <w:rtl w:val="0"/>
        </w:rPr>
      </w:r>
    </w:p>
    <w:p w:rsidR="00000000" w:rsidDel="00000000" w:rsidP="00000000" w:rsidRDefault="00000000" w:rsidRPr="00000000" w14:paraId="00000207">
      <w:pPr>
        <w:rPr>
          <w:rFonts w:ascii="Arial" w:cs="Arial" w:eastAsia="Arial" w:hAnsi="Arial"/>
          <w:color w:val="000000"/>
        </w:rPr>
      </w:pPr>
      <w:r w:rsidDel="00000000" w:rsidR="00000000" w:rsidRPr="00000000">
        <w:rPr>
          <w:rFonts w:ascii="Arial" w:cs="Arial" w:eastAsia="Arial" w:hAnsi="Arial"/>
          <w:color w:val="000000"/>
          <w:rtl w:val="0"/>
        </w:rPr>
        <w:t xml:space="preserve">The user needs to indicate whether they have any additional health insurance coverage. If they do, the form will expand to allow them to input that information.</w:t>
      </w:r>
    </w:p>
    <w:p w:rsidR="00000000" w:rsidDel="00000000" w:rsidP="00000000" w:rsidRDefault="00000000" w:rsidRPr="00000000" w14:paraId="00000208">
      <w:pPr>
        <w:rPr>
          <w:rFonts w:ascii="Arial" w:cs="Arial" w:eastAsia="Arial" w:hAnsi="Arial"/>
          <w:color w:val="000000"/>
        </w:rPr>
      </w:pPr>
      <w:r w:rsidDel="00000000" w:rsidR="00000000" w:rsidRPr="00000000">
        <w:rPr>
          <w:rtl w:val="0"/>
        </w:rPr>
      </w:r>
    </w:p>
    <w:p w:rsidR="00000000" w:rsidDel="00000000" w:rsidP="00000000" w:rsidRDefault="00000000" w:rsidRPr="00000000" w14:paraId="00000209">
      <w:pPr>
        <w:rPr>
          <w:ins w:author="Heather Justice" w:id="147" w:date="2024-07-09T20:26:23Z"/>
        </w:rPr>
      </w:pPr>
      <w:del w:author="Heather Justice" w:id="146" w:date="2024-07-09T20:26:22Z">
        <w:r w:rsidDel="00000000" w:rsidR="00000000" w:rsidRPr="00000000">
          <w:rPr/>
          <w:drawing>
            <wp:inline distB="0" distT="0" distL="0" distR="0">
              <wp:extent cx="4986655" cy="7039610"/>
              <wp:effectExtent b="12700" l="12700" r="12700" t="12700"/>
              <wp:docPr id="73" name="image70.png"/>
              <a:graphic>
                <a:graphicData uri="http://schemas.openxmlformats.org/drawingml/2006/picture">
                  <pic:pic>
                    <pic:nvPicPr>
                      <pic:cNvPr id="0" name="image70.png"/>
                      <pic:cNvPicPr preferRelativeResize="0"/>
                    </pic:nvPicPr>
                    <pic:blipFill>
                      <a:blip r:embed="rId119"/>
                      <a:srcRect b="0" l="0" r="0" t="0"/>
                      <a:stretch>
                        <a:fillRect/>
                      </a:stretch>
                    </pic:blipFill>
                    <pic:spPr>
                      <a:xfrm>
                        <a:off x="0" y="0"/>
                        <a:ext cx="4986655" cy="7039610"/>
                      </a:xfrm>
                      <a:prstGeom prst="rect"/>
                      <a:ln w="12700">
                        <a:solidFill>
                          <a:srgbClr val="000000"/>
                        </a:solidFill>
                        <a:prstDash val="solid"/>
                      </a:ln>
                    </pic:spPr>
                  </pic:pic>
                </a:graphicData>
              </a:graphic>
            </wp:inline>
          </w:drawing>
        </w:r>
      </w:del>
      <w:ins w:author="Heather Justice" w:id="147" w:date="2024-07-09T20:26:23Z">
        <w:commentRangeStart w:id="63"/>
        <w:r w:rsidDel="00000000" w:rsidR="00000000" w:rsidRPr="00000000">
          <w:rPr>
            <w:rtl w:val="0"/>
          </w:rPr>
        </w:r>
      </w:ins>
    </w:p>
    <w:p w:rsidR="00000000" w:rsidDel="00000000" w:rsidP="00000000" w:rsidRDefault="00000000" w:rsidRPr="00000000" w14:paraId="0000020A">
      <w:pPr>
        <w:rPr>
          <w:ins w:author="Heather Justice" w:id="147" w:date="2024-07-09T20:26:23Z"/>
        </w:rPr>
      </w:pPr>
      <w:ins w:author="Heather Justice" w:id="147" w:date="2024-07-09T20:26:23Z">
        <w:r w:rsidDel="00000000" w:rsidR="00000000" w:rsidRPr="00000000">
          <w:rPr>
            <w:rtl w:val="0"/>
          </w:rPr>
        </w:r>
      </w:ins>
    </w:p>
    <w:p w:rsidR="00000000" w:rsidDel="00000000" w:rsidP="00000000" w:rsidRDefault="00000000" w:rsidRPr="00000000" w14:paraId="0000020B">
      <w:pPr>
        <w:rPr>
          <w:ins w:author="Heather Justice" w:id="147" w:date="2024-07-09T20:26:23Z"/>
        </w:rPr>
      </w:pPr>
      <w:ins w:author="Heather Justice" w:id="147" w:date="2024-07-09T20:26:23Z">
        <w:r w:rsidDel="00000000" w:rsidR="00000000" w:rsidRPr="00000000">
          <w:rPr/>
          <w:drawing>
            <wp:inline distB="114300" distT="114300" distL="114300" distR="114300">
              <wp:extent cx="5095875" cy="6600825"/>
              <wp:effectExtent b="0" l="0" r="0" t="0"/>
              <wp:docPr id="20" name="image18.png"/>
              <a:graphic>
                <a:graphicData uri="http://schemas.openxmlformats.org/drawingml/2006/picture">
                  <pic:pic>
                    <pic:nvPicPr>
                      <pic:cNvPr id="0" name="image18.png"/>
                      <pic:cNvPicPr preferRelativeResize="0"/>
                    </pic:nvPicPr>
                    <pic:blipFill>
                      <a:blip r:embed="rId120"/>
                      <a:srcRect b="0" l="0" r="0" t="0"/>
                      <a:stretch>
                        <a:fillRect/>
                      </a:stretch>
                    </pic:blipFill>
                    <pic:spPr>
                      <a:xfrm>
                        <a:off x="0" y="0"/>
                        <a:ext cx="5095875" cy="6600825"/>
                      </a:xfrm>
                      <a:prstGeom prst="rect"/>
                      <a:ln/>
                    </pic:spPr>
                  </pic:pic>
                </a:graphicData>
              </a:graphic>
            </wp:inline>
          </w:drawing>
        </w:r>
        <w:r w:rsidDel="00000000" w:rsidR="00000000" w:rsidRPr="00000000">
          <w:rPr>
            <w:rtl w:val="0"/>
          </w:rPr>
        </w:r>
      </w:ins>
    </w:p>
    <w:p w:rsidR="00000000" w:rsidDel="00000000" w:rsidP="00000000" w:rsidRDefault="00000000" w:rsidRPr="00000000" w14:paraId="0000020C">
      <w:pPr>
        <w:rPr>
          <w:rPrChange w:author="Heather Justice" w:id="148" w:date="2024-07-09T20:26:23Z">
            <w:rPr>
              <w:rFonts w:ascii="Arial" w:cs="Arial" w:eastAsia="Arial" w:hAnsi="Arial"/>
              <w:color w:val="000000"/>
            </w:rPr>
          </w:rPrChange>
        </w:rPr>
      </w:pPr>
      <w:ins w:author="Heather Justice" w:id="147" w:date="2024-07-09T20:26:23Z">
        <w:r w:rsidDel="00000000" w:rsidR="00000000" w:rsidRPr="00000000">
          <w:rPr/>
          <w:drawing>
            <wp:inline distB="114300" distT="114300" distL="114300" distR="114300">
              <wp:extent cx="5095875" cy="6962775"/>
              <wp:effectExtent b="0" l="0" r="0" t="0"/>
              <wp:docPr id="25" name="image24.png"/>
              <a:graphic>
                <a:graphicData uri="http://schemas.openxmlformats.org/drawingml/2006/picture">
                  <pic:pic>
                    <pic:nvPicPr>
                      <pic:cNvPr id="0" name="image24.png"/>
                      <pic:cNvPicPr preferRelativeResize="0"/>
                    </pic:nvPicPr>
                    <pic:blipFill>
                      <a:blip r:embed="rId121"/>
                      <a:srcRect b="0" l="0" r="0" t="0"/>
                      <a:stretch>
                        <a:fillRect/>
                      </a:stretch>
                    </pic:blipFill>
                    <pic:spPr>
                      <a:xfrm>
                        <a:off x="0" y="0"/>
                        <a:ext cx="5095875" cy="6962775"/>
                      </a:xfrm>
                      <a:prstGeom prst="rect"/>
                      <a:ln/>
                    </pic:spPr>
                  </pic:pic>
                </a:graphicData>
              </a:graphic>
            </wp:inline>
          </w:drawing>
        </w:r>
      </w:ins>
      <w:commentRangeEnd w:id="63"/>
      <w:r w:rsidDel="00000000" w:rsidR="00000000" w:rsidRPr="00000000">
        <w:commentReference w:id="63"/>
      </w:r>
      <w:r w:rsidDel="00000000" w:rsidR="00000000" w:rsidRPr="00000000">
        <w:rPr>
          <w:rtl w:val="0"/>
        </w:rPr>
      </w:r>
    </w:p>
    <w:p w:rsidR="00000000" w:rsidDel="00000000" w:rsidP="00000000" w:rsidRDefault="00000000" w:rsidRPr="00000000" w14:paraId="0000020D">
      <w:pPr>
        <w:rPr>
          <w:rFonts w:ascii="Arial" w:cs="Arial" w:eastAsia="Arial" w:hAnsi="Arial"/>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20E">
      <w:pPr>
        <w:rPr>
          <w:rFonts w:ascii="Arial" w:cs="Arial" w:eastAsia="Arial" w:hAnsi="Arial"/>
          <w:color w:val="000000"/>
        </w:rPr>
      </w:pPr>
      <w:del w:author="Heather Justice" w:id="149" w:date="2024-07-09T20:26:52Z">
        <w:commentRangeStart w:id="64"/>
        <w:r w:rsidDel="00000000" w:rsidR="00000000" w:rsidRPr="00000000">
          <w:rPr/>
          <w:drawing>
            <wp:inline distB="0" distT="0" distL="0" distR="0">
              <wp:extent cx="4218305" cy="8235950"/>
              <wp:effectExtent b="12700" l="12700" r="12700" t="12700"/>
              <wp:docPr id="63" name="image56.png"/>
              <a:graphic>
                <a:graphicData uri="http://schemas.openxmlformats.org/drawingml/2006/picture">
                  <pic:pic>
                    <pic:nvPicPr>
                      <pic:cNvPr id="0" name="image56.png"/>
                      <pic:cNvPicPr preferRelativeResize="0"/>
                    </pic:nvPicPr>
                    <pic:blipFill>
                      <a:blip r:embed="rId122"/>
                      <a:srcRect b="0" l="0" r="0" t="0"/>
                      <a:stretch>
                        <a:fillRect/>
                      </a:stretch>
                    </pic:blipFill>
                    <pic:spPr>
                      <a:xfrm>
                        <a:off x="0" y="0"/>
                        <a:ext cx="4218305" cy="8235950"/>
                      </a:xfrm>
                      <a:prstGeom prst="rect"/>
                      <a:ln w="12700">
                        <a:solidFill>
                          <a:srgbClr val="000000"/>
                        </a:solidFill>
                        <a:prstDash val="solid"/>
                      </a:ln>
                    </pic:spPr>
                  </pic:pic>
                </a:graphicData>
              </a:graphic>
            </wp:inline>
          </w:drawing>
        </w:r>
      </w:del>
      <w:commentRangeEnd w:id="64"/>
      <w:r w:rsidDel="00000000" w:rsidR="00000000" w:rsidRPr="00000000">
        <w:commentReference w:id="64"/>
      </w:r>
      <w:r w:rsidDel="00000000" w:rsidR="00000000" w:rsidRPr="00000000">
        <w:br w:type="page"/>
      </w:r>
      <w:r w:rsidDel="00000000" w:rsidR="00000000" w:rsidRPr="00000000">
        <w:rPr>
          <w:rtl w:val="0"/>
        </w:rPr>
      </w:r>
    </w:p>
    <w:bookmarkStart w:colFirst="0" w:colLast="0" w:name="1gf8i83" w:id="98"/>
    <w:bookmarkEnd w:id="98"/>
    <w:p w:rsidR="00000000" w:rsidDel="00000000" w:rsidP="00000000" w:rsidRDefault="00000000" w:rsidRPr="00000000" w14:paraId="0000020F">
      <w:pPr>
        <w:pStyle w:val="Heading3"/>
        <w:rPr>
          <w:rFonts w:ascii="Arial" w:cs="Arial" w:eastAsia="Arial" w:hAnsi="Arial"/>
          <w:color w:val="000000"/>
        </w:rPr>
      </w:pPr>
      <w:bookmarkStart w:colFirst="0" w:colLast="0" w:name="_40ew0vw" w:id="99"/>
      <w:bookmarkEnd w:id="99"/>
      <w:r w:rsidDel="00000000" w:rsidR="00000000" w:rsidRPr="00000000">
        <w:rPr>
          <w:rFonts w:ascii="Arial" w:cs="Arial" w:eastAsia="Arial" w:hAnsi="Arial"/>
          <w:color w:val="000000"/>
          <w:rtl w:val="0"/>
        </w:rPr>
        <w:t xml:space="preserve">Insurance information page 5: VA facility</w:t>
      </w:r>
    </w:p>
    <w:p w:rsidR="00000000" w:rsidDel="00000000" w:rsidP="00000000" w:rsidRDefault="00000000" w:rsidRPr="00000000" w14:paraId="00000210">
      <w:pPr>
        <w:rPr>
          <w:rFonts w:ascii="Arial" w:cs="Arial" w:eastAsia="Arial" w:hAnsi="Arial"/>
          <w:color w:val="000000"/>
        </w:rPr>
      </w:pPr>
      <w:r w:rsidDel="00000000" w:rsidR="00000000" w:rsidRPr="00000000">
        <w:rPr>
          <w:rtl w:val="0"/>
        </w:rPr>
      </w:r>
    </w:p>
    <w:p w:rsidR="00000000" w:rsidDel="00000000" w:rsidP="00000000" w:rsidRDefault="00000000" w:rsidRPr="00000000" w14:paraId="00000211">
      <w:pPr>
        <w:rPr/>
      </w:pPr>
      <w:r w:rsidDel="00000000" w:rsidR="00000000" w:rsidRPr="00000000">
        <w:rPr>
          <w:rFonts w:ascii="Arial" w:cs="Arial" w:eastAsia="Arial" w:hAnsi="Arial"/>
          <w:color w:val="000000"/>
          <w:rtl w:val="0"/>
        </w:rPr>
        <w:t xml:space="preserve">The user will need to indicate whether they’re applying to get minimum essential coverage under the Affordable Care Act. Then they will select their preferred VA medical facility by selecting the state and facility from the second drop-down menu. If they need assistance locating a facility, they can use the </w:t>
      </w:r>
      <w:hyperlink r:id="rId123">
        <w:r w:rsidDel="00000000" w:rsidR="00000000" w:rsidRPr="00000000">
          <w:rPr>
            <w:rFonts w:ascii="Arial" w:cs="Arial" w:eastAsia="Arial" w:hAnsi="Arial"/>
            <w:color w:val="000000"/>
            <w:u w:val="single"/>
            <w:rtl w:val="0"/>
          </w:rPr>
          <w:t xml:space="preserve">VA Facility Locator</w:t>
        </w:r>
      </w:hyperlink>
      <w:r w:rsidDel="00000000" w:rsidR="00000000" w:rsidRPr="00000000">
        <w:rPr>
          <w:rFonts w:ascii="Arial" w:cs="Arial" w:eastAsia="Arial" w:hAnsi="Arial"/>
          <w:color w:val="000000"/>
          <w:rtl w:val="0"/>
        </w:rPr>
        <w:t xml:space="preserve"> by clicking on the link below the “Center or clinic” drop-down.</w:t>
      </w:r>
      <w:r w:rsidDel="00000000" w:rsidR="00000000" w:rsidRPr="00000000">
        <w:rPr>
          <w:rtl w:val="0"/>
        </w:rPr>
      </w:r>
    </w:p>
    <w:p w:rsidR="00000000" w:rsidDel="00000000" w:rsidP="00000000" w:rsidRDefault="00000000" w:rsidRPr="00000000" w14:paraId="00000212">
      <w:pPr>
        <w:rPr>
          <w:rFonts w:ascii="Arial" w:cs="Arial" w:eastAsia="Arial" w:hAnsi="Arial"/>
          <w:color w:val="000000"/>
        </w:rPr>
      </w:pPr>
      <w:r w:rsidDel="00000000" w:rsidR="00000000" w:rsidRPr="00000000">
        <w:rPr>
          <w:rtl w:val="0"/>
        </w:rPr>
      </w:r>
    </w:p>
    <w:p w:rsidR="00000000" w:rsidDel="00000000" w:rsidP="00000000" w:rsidRDefault="00000000" w:rsidRPr="00000000" w14:paraId="00000213">
      <w:pPr>
        <w:rPr>
          <w:rFonts w:ascii="Arial" w:cs="Arial" w:eastAsia="Arial" w:hAnsi="Arial"/>
          <w:color w:val="000000"/>
        </w:rPr>
      </w:pPr>
      <w:r w:rsidDel="00000000" w:rsidR="00000000" w:rsidRPr="00000000">
        <w:rPr>
          <w:rFonts w:ascii="Arial" w:cs="Arial" w:eastAsia="Arial" w:hAnsi="Arial"/>
          <w:color w:val="000000"/>
          <w:rtl w:val="0"/>
        </w:rPr>
        <w:t xml:space="preserve">The Veteran can indicate whether they want VA to contact them to schedule their first appointment.</w:t>
      </w:r>
    </w:p>
    <w:p w:rsidR="00000000" w:rsidDel="00000000" w:rsidP="00000000" w:rsidRDefault="00000000" w:rsidRPr="00000000" w14:paraId="00000214">
      <w:pPr>
        <w:rPr>
          <w:rFonts w:ascii="Arial" w:cs="Arial" w:eastAsia="Arial" w:hAnsi="Arial"/>
          <w:color w:val="000000"/>
        </w:rPr>
      </w:pPr>
      <w:r w:rsidDel="00000000" w:rsidR="00000000" w:rsidRPr="00000000">
        <w:rPr>
          <w:rtl w:val="0"/>
        </w:rPr>
      </w:r>
    </w:p>
    <w:p w:rsidR="00000000" w:rsidDel="00000000" w:rsidP="00000000" w:rsidRDefault="00000000" w:rsidRPr="00000000" w14:paraId="00000215">
      <w:pPr>
        <w:rPr>
          <w:rFonts w:ascii="Arial" w:cs="Arial" w:eastAsia="Arial" w:hAnsi="Arial"/>
          <w:color w:val="000000"/>
        </w:rPr>
      </w:pPr>
      <w:ins w:author="Heather Justice" w:id="150" w:date="2024-07-09T20:28:07Z">
        <w:commentRangeStart w:id="65"/>
        <w:r w:rsidDel="00000000" w:rsidR="00000000" w:rsidRPr="00000000">
          <w:rPr>
            <w:rFonts w:ascii="Arial" w:cs="Arial" w:eastAsia="Arial" w:hAnsi="Arial"/>
            <w:color w:val="000000"/>
          </w:rPr>
          <w:drawing>
            <wp:inline distB="114300" distT="114300" distL="114300" distR="114300">
              <wp:extent cx="4662488" cy="8351110"/>
              <wp:effectExtent b="0" l="0" r="0" t="0"/>
              <wp:docPr id="39" name="image37.png"/>
              <a:graphic>
                <a:graphicData uri="http://schemas.openxmlformats.org/drawingml/2006/picture">
                  <pic:pic>
                    <pic:nvPicPr>
                      <pic:cNvPr id="0" name="image37.png"/>
                      <pic:cNvPicPr preferRelativeResize="0"/>
                    </pic:nvPicPr>
                    <pic:blipFill>
                      <a:blip r:embed="rId124"/>
                      <a:srcRect b="0" l="0" r="0" t="0"/>
                      <a:stretch>
                        <a:fillRect/>
                      </a:stretch>
                    </pic:blipFill>
                    <pic:spPr>
                      <a:xfrm>
                        <a:off x="0" y="0"/>
                        <a:ext cx="4662488" cy="8351110"/>
                      </a:xfrm>
                      <a:prstGeom prst="rect"/>
                      <a:ln/>
                    </pic:spPr>
                  </pic:pic>
                </a:graphicData>
              </a:graphic>
            </wp:inline>
          </w:drawing>
        </w:r>
      </w:ins>
      <w:del w:author="Heather Justice" w:id="150" w:date="2024-07-09T20:28:07Z">
        <w:commentRangeEnd w:id="65"/>
        <w:r w:rsidDel="00000000" w:rsidR="00000000" w:rsidRPr="00000000">
          <w:commentReference w:id="65"/>
        </w:r>
        <w:r w:rsidDel="00000000" w:rsidR="00000000" w:rsidRPr="00000000">
          <w:rPr/>
          <w:drawing>
            <wp:inline distB="0" distT="0" distL="0" distR="0">
              <wp:extent cx="3713480" cy="5934710"/>
              <wp:effectExtent b="12700" l="12700" r="12700" t="12700"/>
              <wp:docPr id="48" name="image46.png"/>
              <a:graphic>
                <a:graphicData uri="http://schemas.openxmlformats.org/drawingml/2006/picture">
                  <pic:pic>
                    <pic:nvPicPr>
                      <pic:cNvPr id="0" name="image46.png"/>
                      <pic:cNvPicPr preferRelativeResize="0"/>
                    </pic:nvPicPr>
                    <pic:blipFill>
                      <a:blip r:embed="rId125"/>
                      <a:srcRect b="0" l="0" r="0" t="0"/>
                      <a:stretch>
                        <a:fillRect/>
                      </a:stretch>
                    </pic:blipFill>
                    <pic:spPr>
                      <a:xfrm>
                        <a:off x="0" y="0"/>
                        <a:ext cx="3713480" cy="5934710"/>
                      </a:xfrm>
                      <a:prstGeom prst="rect"/>
                      <a:ln w="12700">
                        <a:solidFill>
                          <a:srgbClr val="000000"/>
                        </a:solidFill>
                        <a:prstDash val="solid"/>
                      </a:ln>
                    </pic:spPr>
                  </pic:pic>
                </a:graphicData>
              </a:graphic>
            </wp:inline>
          </w:drawing>
        </w:r>
      </w:del>
      <w:r w:rsidDel="00000000" w:rsidR="00000000" w:rsidRPr="00000000">
        <w:rPr>
          <w:rtl w:val="0"/>
        </w:rPr>
      </w:r>
    </w:p>
    <w:p w:rsidR="00000000" w:rsidDel="00000000" w:rsidP="00000000" w:rsidRDefault="00000000" w:rsidRPr="00000000" w14:paraId="00000216">
      <w:pPr>
        <w:rPr>
          <w:rFonts w:ascii="Arial" w:cs="Arial" w:eastAsia="Arial" w:hAnsi="Arial"/>
          <w:color w:val="000000"/>
          <w:sz w:val="26"/>
          <w:szCs w:val="26"/>
        </w:rPr>
      </w:pPr>
      <w:bookmarkStart w:colFirst="0" w:colLast="0" w:name="_2fk6b3p" w:id="100"/>
      <w:bookmarkEnd w:id="100"/>
      <w:r w:rsidDel="00000000" w:rsidR="00000000" w:rsidRPr="00000000">
        <w:br w:type="page"/>
      </w:r>
      <w:r w:rsidDel="00000000" w:rsidR="00000000" w:rsidRPr="00000000">
        <w:rPr>
          <w:rtl w:val="0"/>
        </w:rPr>
      </w:r>
    </w:p>
    <w:p w:rsidR="00000000" w:rsidDel="00000000" w:rsidP="00000000" w:rsidRDefault="00000000" w:rsidRPr="00000000" w14:paraId="00000217">
      <w:pPr>
        <w:pStyle w:val="Heading2"/>
        <w:rPr>
          <w:rFonts w:ascii="Arial" w:cs="Arial" w:eastAsia="Arial" w:hAnsi="Arial"/>
          <w:b w:val="0"/>
          <w:color w:val="000000"/>
          <w:sz w:val="28"/>
          <w:szCs w:val="28"/>
        </w:rPr>
      </w:pPr>
      <w:r w:rsidDel="00000000" w:rsidR="00000000" w:rsidRPr="00000000">
        <w:rPr>
          <w:rFonts w:ascii="Arial" w:cs="Arial" w:eastAsia="Arial" w:hAnsi="Arial"/>
          <w:b w:val="0"/>
          <w:color w:val="000000"/>
          <w:sz w:val="28"/>
          <w:szCs w:val="28"/>
          <w:rtl w:val="0"/>
        </w:rPr>
        <w:t xml:space="preserve">Review Application</w:t>
      </w:r>
    </w:p>
    <w:p w:rsidR="00000000" w:rsidDel="00000000" w:rsidP="00000000" w:rsidRDefault="00000000" w:rsidRPr="00000000" w14:paraId="00000218">
      <w:pPr>
        <w:rPr>
          <w:rFonts w:ascii="Arial" w:cs="Arial" w:eastAsia="Arial" w:hAnsi="Arial"/>
          <w:b w:val="0"/>
          <w:color w:val="000000"/>
          <w:sz w:val="28"/>
          <w:szCs w:val="28"/>
        </w:rPr>
      </w:pPr>
      <w:r w:rsidDel="00000000" w:rsidR="00000000" w:rsidRPr="00000000">
        <w:rPr>
          <w:rtl w:val="0"/>
        </w:rPr>
      </w:r>
    </w:p>
    <w:p w:rsidR="00000000" w:rsidDel="00000000" w:rsidP="00000000" w:rsidRDefault="00000000" w:rsidRPr="00000000" w14:paraId="00000219">
      <w:pPr>
        <w:rPr>
          <w:rFonts w:ascii="Arial" w:cs="Arial" w:eastAsia="Arial" w:hAnsi="Arial"/>
          <w:color w:val="000000"/>
        </w:rPr>
      </w:pPr>
      <w:r w:rsidDel="00000000" w:rsidR="00000000" w:rsidRPr="00000000">
        <w:rPr>
          <w:rFonts w:ascii="Arial" w:cs="Arial" w:eastAsia="Arial" w:hAnsi="Arial"/>
          <w:color w:val="000000"/>
          <w:rtl w:val="0"/>
        </w:rPr>
        <w:t xml:space="preserve">Once the Veteran has completed the application, they will be shown the Review Application section. In this section, the user can open each section and see what information they entered.</w:t>
      </w:r>
    </w:p>
    <w:p w:rsidR="00000000" w:rsidDel="00000000" w:rsidP="00000000" w:rsidRDefault="00000000" w:rsidRPr="00000000" w14:paraId="0000021A">
      <w:pPr>
        <w:rPr>
          <w:rFonts w:ascii="Arial" w:cs="Arial" w:eastAsia="Arial" w:hAnsi="Arial"/>
          <w:color w:val="000000"/>
        </w:rPr>
      </w:pPr>
      <w:r w:rsidDel="00000000" w:rsidR="00000000" w:rsidRPr="00000000">
        <w:rPr>
          <w:rtl w:val="0"/>
        </w:rPr>
      </w:r>
    </w:p>
    <w:p w:rsidR="00000000" w:rsidDel="00000000" w:rsidP="00000000" w:rsidRDefault="00000000" w:rsidRPr="00000000" w14:paraId="0000021B">
      <w:pPr>
        <w:rPr>
          <w:ins w:author="Heather Justice" w:id="152" w:date="2024-07-09T20:29:32Z"/>
        </w:rPr>
      </w:pPr>
      <w:del w:author="Heather Justice" w:id="151" w:date="2024-07-09T20:29:31Z">
        <w:r w:rsidDel="00000000" w:rsidR="00000000" w:rsidRPr="00000000">
          <w:rPr/>
          <w:drawing>
            <wp:inline distB="0" distT="0" distL="0" distR="0">
              <wp:extent cx="4953000" cy="7917815"/>
              <wp:effectExtent b="0" l="0" r="0" t="0"/>
              <wp:docPr id="50" name="image45.png"/>
              <a:graphic>
                <a:graphicData uri="http://schemas.openxmlformats.org/drawingml/2006/picture">
                  <pic:pic>
                    <pic:nvPicPr>
                      <pic:cNvPr id="0" name="image45.png"/>
                      <pic:cNvPicPr preferRelativeResize="0"/>
                    </pic:nvPicPr>
                    <pic:blipFill>
                      <a:blip r:embed="rId126"/>
                      <a:srcRect b="8504" l="0" r="0" t="939"/>
                      <a:stretch>
                        <a:fillRect/>
                      </a:stretch>
                    </pic:blipFill>
                    <pic:spPr>
                      <a:xfrm>
                        <a:off x="0" y="0"/>
                        <a:ext cx="4953000" cy="7917815"/>
                      </a:xfrm>
                      <a:prstGeom prst="rect"/>
                      <a:ln/>
                    </pic:spPr>
                  </pic:pic>
                </a:graphicData>
              </a:graphic>
            </wp:inline>
          </w:drawing>
        </w:r>
      </w:del>
      <w:ins w:author="Heather Justice" w:id="152" w:date="2024-07-09T20:29:32Z">
        <w:commentRangeStart w:id="66"/>
        <w:r w:rsidDel="00000000" w:rsidR="00000000" w:rsidRPr="00000000">
          <w:rPr>
            <w:rtl w:val="0"/>
          </w:rPr>
        </w:r>
      </w:ins>
    </w:p>
    <w:p w:rsidR="00000000" w:rsidDel="00000000" w:rsidP="00000000" w:rsidRDefault="00000000" w:rsidRPr="00000000" w14:paraId="0000021C">
      <w:pPr>
        <w:rPr>
          <w:rFonts w:ascii="Arial" w:cs="Arial" w:eastAsia="Arial" w:hAnsi="Arial"/>
          <w:color w:val="000000"/>
        </w:rPr>
      </w:pPr>
      <w:ins w:author="Heather Justice" w:id="152" w:date="2024-07-09T20:29:32Z">
        <w:r w:rsidDel="00000000" w:rsidR="00000000" w:rsidRPr="00000000">
          <w:rPr/>
          <w:drawing>
            <wp:inline distB="114300" distT="114300" distL="114300" distR="114300">
              <wp:extent cx="4927502" cy="8310563"/>
              <wp:effectExtent b="0" l="0" r="0" t="0"/>
              <wp:docPr id="21" name="image19.png"/>
              <a:graphic>
                <a:graphicData uri="http://schemas.openxmlformats.org/drawingml/2006/picture">
                  <pic:pic>
                    <pic:nvPicPr>
                      <pic:cNvPr id="0" name="image19.png"/>
                      <pic:cNvPicPr preferRelativeResize="0"/>
                    </pic:nvPicPr>
                    <pic:blipFill>
                      <a:blip r:embed="rId127"/>
                      <a:srcRect b="0" l="0" r="0" t="0"/>
                      <a:stretch>
                        <a:fillRect/>
                      </a:stretch>
                    </pic:blipFill>
                    <pic:spPr>
                      <a:xfrm>
                        <a:off x="0" y="0"/>
                        <a:ext cx="4927502" cy="8310563"/>
                      </a:xfrm>
                      <a:prstGeom prst="rect"/>
                      <a:ln/>
                    </pic:spPr>
                  </pic:pic>
                </a:graphicData>
              </a:graphic>
            </wp:inline>
          </w:drawing>
        </w:r>
      </w:ins>
      <w:commentRangeEnd w:id="66"/>
      <w:r w:rsidDel="00000000" w:rsidR="00000000" w:rsidRPr="00000000">
        <w:commentReference w:id="66"/>
      </w:r>
      <w:r w:rsidDel="00000000" w:rsidR="00000000" w:rsidRPr="00000000">
        <w:br w:type="page"/>
      </w:r>
      <w:r w:rsidDel="00000000" w:rsidR="00000000" w:rsidRPr="00000000">
        <w:rPr>
          <w:rtl w:val="0"/>
        </w:rPr>
      </w:r>
    </w:p>
    <w:p w:rsidR="00000000" w:rsidDel="00000000" w:rsidP="00000000" w:rsidRDefault="00000000" w:rsidRPr="00000000" w14:paraId="0000021D">
      <w:pPr>
        <w:rPr>
          <w:rFonts w:ascii="Arial" w:cs="Arial" w:eastAsia="Arial" w:hAnsi="Arial"/>
          <w:color w:val="000000"/>
        </w:rPr>
      </w:pPr>
      <w:r w:rsidDel="00000000" w:rsidR="00000000" w:rsidRPr="00000000">
        <w:rPr>
          <w:rFonts w:ascii="Arial" w:cs="Arial" w:eastAsia="Arial" w:hAnsi="Arial"/>
          <w:color w:val="000000"/>
          <w:rtl w:val="0"/>
        </w:rPr>
        <w:t xml:space="preserve">If they want to change the information shown, they can select the “Edit”</w:t>
      </w:r>
      <w:r w:rsidDel="00000000" w:rsidR="00000000" w:rsidRPr="00000000">
        <w:rPr>
          <w:rFonts w:ascii="Arial" w:cs="Arial" w:eastAsia="Arial" w:hAnsi="Arial"/>
          <w:b w:val="1"/>
          <w:color w:val="000000"/>
          <w:rtl w:val="0"/>
        </w:rPr>
        <w:t xml:space="preserve"> </w:t>
      </w:r>
      <w:r w:rsidDel="00000000" w:rsidR="00000000" w:rsidRPr="00000000">
        <w:rPr>
          <w:rFonts w:ascii="Arial" w:cs="Arial" w:eastAsia="Arial" w:hAnsi="Arial"/>
          <w:color w:val="000000"/>
          <w:rtl w:val="0"/>
        </w:rPr>
        <w:t xml:space="preserve">button and make changes to that information.</w:t>
      </w:r>
    </w:p>
    <w:p w:rsidR="00000000" w:rsidDel="00000000" w:rsidP="00000000" w:rsidRDefault="00000000" w:rsidRPr="00000000" w14:paraId="0000021E">
      <w:pPr>
        <w:rPr>
          <w:rFonts w:ascii="Arial" w:cs="Arial" w:eastAsia="Arial" w:hAnsi="Arial"/>
          <w:color w:val="000000"/>
        </w:rPr>
      </w:pPr>
      <w:r w:rsidDel="00000000" w:rsidR="00000000" w:rsidRPr="00000000">
        <w:rPr>
          <w:rtl w:val="0"/>
        </w:rPr>
      </w:r>
    </w:p>
    <w:p w:rsidR="00000000" w:rsidDel="00000000" w:rsidP="00000000" w:rsidRDefault="00000000" w:rsidRPr="00000000" w14:paraId="0000021F">
      <w:pPr>
        <w:rPr>
          <w:rFonts w:ascii="Arial" w:cs="Arial" w:eastAsia="Arial" w:hAnsi="Arial"/>
          <w:color w:val="000000"/>
        </w:rPr>
      </w:pPr>
      <w:r w:rsidDel="00000000" w:rsidR="00000000" w:rsidRPr="00000000">
        <w:rPr/>
        <w:drawing>
          <wp:inline distB="0" distT="0" distL="0" distR="0">
            <wp:extent cx="5410200" cy="4667250"/>
            <wp:effectExtent b="12700" l="12700" r="12700" t="12700"/>
            <wp:docPr id="51" name="image52.png"/>
            <a:graphic>
              <a:graphicData uri="http://schemas.openxmlformats.org/drawingml/2006/picture">
                <pic:pic>
                  <pic:nvPicPr>
                    <pic:cNvPr id="0" name="image52.png"/>
                    <pic:cNvPicPr preferRelativeResize="0"/>
                  </pic:nvPicPr>
                  <pic:blipFill>
                    <a:blip r:embed="rId128"/>
                    <a:srcRect b="0" l="0" r="0" t="0"/>
                    <a:stretch>
                      <a:fillRect/>
                    </a:stretch>
                  </pic:blipFill>
                  <pic:spPr>
                    <a:xfrm>
                      <a:off x="0" y="0"/>
                      <a:ext cx="5410200" cy="46672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0">
      <w:pPr>
        <w:rPr>
          <w:rFonts w:ascii="Arial" w:cs="Arial" w:eastAsia="Arial" w:hAnsi="Arial"/>
          <w:color w:val="000000"/>
        </w:rPr>
      </w:pPr>
      <w:r w:rsidDel="00000000" w:rsidR="00000000" w:rsidRPr="00000000">
        <w:rPr>
          <w:rtl w:val="0"/>
        </w:rPr>
      </w:r>
    </w:p>
    <w:p w:rsidR="00000000" w:rsidDel="00000000" w:rsidP="00000000" w:rsidRDefault="00000000" w:rsidRPr="00000000" w14:paraId="00000221">
      <w:pPr>
        <w:rPr>
          <w:rFonts w:ascii="Arial" w:cs="Arial" w:eastAsia="Arial" w:hAnsi="Arial"/>
          <w:color w:val="000000"/>
        </w:rPr>
      </w:pPr>
      <w:r w:rsidDel="00000000" w:rsidR="00000000" w:rsidRPr="00000000">
        <w:rPr>
          <w:rFonts w:ascii="Arial" w:cs="Arial" w:eastAsia="Arial" w:hAnsi="Arial"/>
          <w:color w:val="000000"/>
          <w:rtl w:val="0"/>
        </w:rPr>
        <w:t xml:space="preserve">Once the “Edit”</w:t>
      </w:r>
      <w:r w:rsidDel="00000000" w:rsidR="00000000" w:rsidRPr="00000000">
        <w:rPr>
          <w:rFonts w:ascii="Arial" w:cs="Arial" w:eastAsia="Arial" w:hAnsi="Arial"/>
          <w:b w:val="1"/>
          <w:color w:val="000000"/>
          <w:rtl w:val="0"/>
        </w:rPr>
        <w:t xml:space="preserve"> </w:t>
      </w:r>
      <w:r w:rsidDel="00000000" w:rsidR="00000000" w:rsidRPr="00000000">
        <w:rPr>
          <w:rFonts w:ascii="Arial" w:cs="Arial" w:eastAsia="Arial" w:hAnsi="Arial"/>
          <w:color w:val="000000"/>
          <w:rtl w:val="0"/>
        </w:rPr>
        <w:t xml:space="preserve">button has been pressed, the user can update the information in that section. They’ll need to make sure to press the “Update Page” button to save the changed information.</w:t>
      </w:r>
    </w:p>
    <w:p w:rsidR="00000000" w:rsidDel="00000000" w:rsidP="00000000" w:rsidRDefault="00000000" w:rsidRPr="00000000" w14:paraId="00000222">
      <w:pPr>
        <w:rPr>
          <w:ins w:author="Heather Justice" w:id="154" w:date="2024-07-09T20:32:11Z"/>
        </w:rPr>
      </w:pPr>
      <w:del w:author="Heather Justice" w:id="153" w:date="2024-07-09T20:32:08Z">
        <w:r w:rsidDel="00000000" w:rsidR="00000000" w:rsidRPr="00000000">
          <w:rPr/>
          <w:drawing>
            <wp:inline distB="0" distT="0" distL="0" distR="0">
              <wp:extent cx="4407535" cy="7406640"/>
              <wp:effectExtent b="0" l="0" r="0" t="0"/>
              <wp:docPr id="52" name="image47.png"/>
              <a:graphic>
                <a:graphicData uri="http://schemas.openxmlformats.org/drawingml/2006/picture">
                  <pic:pic>
                    <pic:nvPicPr>
                      <pic:cNvPr id="0" name="image47.png"/>
                      <pic:cNvPicPr preferRelativeResize="0"/>
                    </pic:nvPicPr>
                    <pic:blipFill>
                      <a:blip r:embed="rId129"/>
                      <a:srcRect b="0" l="0" r="0" t="250"/>
                      <a:stretch>
                        <a:fillRect/>
                      </a:stretch>
                    </pic:blipFill>
                    <pic:spPr>
                      <a:xfrm>
                        <a:off x="0" y="0"/>
                        <a:ext cx="4407535" cy="7406640"/>
                      </a:xfrm>
                      <a:prstGeom prst="rect"/>
                      <a:ln/>
                    </pic:spPr>
                  </pic:pic>
                </a:graphicData>
              </a:graphic>
            </wp:inline>
          </w:drawing>
        </w:r>
      </w:del>
      <w:r w:rsidDel="00000000" w:rsidR="00000000" w:rsidRPr="00000000">
        <w:br w:type="page"/>
      </w:r>
      <w:ins w:author="Heather Justice" w:id="154" w:date="2024-07-09T20:32:11Z">
        <w:r w:rsidDel="00000000" w:rsidR="00000000" w:rsidRPr="00000000">
          <w:rPr>
            <w:rtl w:val="0"/>
          </w:rPr>
        </w:r>
      </w:ins>
    </w:p>
    <w:p w:rsidR="00000000" w:rsidDel="00000000" w:rsidP="00000000" w:rsidRDefault="00000000" w:rsidRPr="00000000" w14:paraId="00000223">
      <w:pPr>
        <w:rPr>
          <w:ins w:author="Heather Justice" w:id="154" w:date="2024-07-09T20:32:11Z"/>
        </w:rPr>
      </w:pPr>
      <w:ins w:author="Heather Justice" w:id="154" w:date="2024-07-09T20:32:11Z">
        <w:r w:rsidDel="00000000" w:rsidR="00000000" w:rsidRPr="00000000">
          <w:rPr/>
          <w:drawing>
            <wp:inline distB="114300" distT="114300" distL="114300" distR="114300">
              <wp:extent cx="5495925" cy="5295900"/>
              <wp:effectExtent b="0" l="0" r="0" t="0"/>
              <wp:docPr id="93" name="image93.png"/>
              <a:graphic>
                <a:graphicData uri="http://schemas.openxmlformats.org/drawingml/2006/picture">
                  <pic:pic>
                    <pic:nvPicPr>
                      <pic:cNvPr id="0" name="image93.png"/>
                      <pic:cNvPicPr preferRelativeResize="0"/>
                    </pic:nvPicPr>
                    <pic:blipFill>
                      <a:blip r:embed="rId130"/>
                      <a:srcRect b="0" l="0" r="0" t="0"/>
                      <a:stretch>
                        <a:fillRect/>
                      </a:stretch>
                    </pic:blipFill>
                    <pic:spPr>
                      <a:xfrm>
                        <a:off x="0" y="0"/>
                        <a:ext cx="5495925" cy="5295900"/>
                      </a:xfrm>
                      <a:prstGeom prst="rect"/>
                      <a:ln/>
                    </pic:spPr>
                  </pic:pic>
                </a:graphicData>
              </a:graphic>
            </wp:inline>
          </w:drawing>
        </w:r>
        <w:r w:rsidDel="00000000" w:rsidR="00000000" w:rsidRPr="00000000">
          <w:rPr>
            <w:rtl w:val="0"/>
          </w:rPr>
        </w:r>
      </w:ins>
    </w:p>
    <w:p w:rsidR="00000000" w:rsidDel="00000000" w:rsidP="00000000" w:rsidRDefault="00000000" w:rsidRPr="00000000" w14:paraId="00000224">
      <w:pPr>
        <w:rPr>
          <w:rPrChange w:author="Heather Justice" w:id="155" w:date="2024-07-09T20:32:11Z">
            <w:rPr>
              <w:rFonts w:ascii="Arial" w:cs="Arial" w:eastAsia="Arial" w:hAnsi="Arial"/>
              <w:color w:val="000000"/>
            </w:rPr>
          </w:rPrChange>
        </w:rPr>
      </w:pPr>
      <w:r w:rsidDel="00000000" w:rsidR="00000000" w:rsidRPr="00000000">
        <w:rPr>
          <w:rtl w:val="0"/>
        </w:rPr>
      </w:r>
    </w:p>
    <w:p w:rsidR="00000000" w:rsidDel="00000000" w:rsidP="00000000" w:rsidRDefault="00000000" w:rsidRPr="00000000" w14:paraId="00000225">
      <w:pPr>
        <w:rPr>
          <w:rFonts w:ascii="Arial" w:cs="Arial" w:eastAsia="Arial" w:hAnsi="Arial"/>
          <w:color w:val="000000"/>
        </w:rPr>
      </w:pPr>
      <w:r w:rsidDel="00000000" w:rsidR="00000000" w:rsidRPr="00000000">
        <w:rPr>
          <w:rFonts w:ascii="Arial" w:cs="Arial" w:eastAsia="Arial" w:hAnsi="Arial"/>
          <w:color w:val="000000"/>
          <w:rtl w:val="0"/>
        </w:rPr>
        <w:t xml:space="preserve">If any of the changes made remove any required information or trigger additional questions that need to be answered, the application will draw their attention to where the update needs to be made.</w:t>
      </w:r>
    </w:p>
    <w:p w:rsidR="00000000" w:rsidDel="00000000" w:rsidP="00000000" w:rsidRDefault="00000000" w:rsidRPr="00000000" w14:paraId="00000226">
      <w:pPr>
        <w:rPr>
          <w:rFonts w:ascii="Arial" w:cs="Arial" w:eastAsia="Arial" w:hAnsi="Arial"/>
          <w:color w:val="000000"/>
        </w:rPr>
      </w:pPr>
      <w:r w:rsidDel="00000000" w:rsidR="00000000" w:rsidRPr="00000000">
        <w:rPr>
          <w:rtl w:val="0"/>
        </w:rPr>
      </w:r>
    </w:p>
    <w:p w:rsidR="00000000" w:rsidDel="00000000" w:rsidP="00000000" w:rsidRDefault="00000000" w:rsidRPr="00000000" w14:paraId="00000227">
      <w:pPr>
        <w:rPr>
          <w:ins w:author="Heather Justice" w:id="157" w:date="2024-07-09T20:33:47Z"/>
        </w:rPr>
      </w:pPr>
      <w:del w:author="Heather Justice" w:id="156" w:date="2024-07-09T20:33:45Z">
        <w:r w:rsidDel="00000000" w:rsidR="00000000" w:rsidRPr="00000000">
          <w:rPr/>
          <w:drawing>
            <wp:inline distB="0" distT="0" distL="0" distR="0">
              <wp:extent cx="4754880" cy="6976110"/>
              <wp:effectExtent b="0" l="0" r="0" t="0"/>
              <wp:docPr id="53" name="image51.png"/>
              <a:graphic>
                <a:graphicData uri="http://schemas.openxmlformats.org/drawingml/2006/picture">
                  <pic:pic>
                    <pic:nvPicPr>
                      <pic:cNvPr id="0" name="image51.png"/>
                      <pic:cNvPicPr preferRelativeResize="0"/>
                    </pic:nvPicPr>
                    <pic:blipFill>
                      <a:blip r:embed="rId131"/>
                      <a:srcRect b="2179" l="0" r="0" t="1003"/>
                      <a:stretch>
                        <a:fillRect/>
                      </a:stretch>
                    </pic:blipFill>
                    <pic:spPr>
                      <a:xfrm>
                        <a:off x="0" y="0"/>
                        <a:ext cx="4754880" cy="6976110"/>
                      </a:xfrm>
                      <a:prstGeom prst="rect"/>
                      <a:ln/>
                    </pic:spPr>
                  </pic:pic>
                </a:graphicData>
              </a:graphic>
            </wp:inline>
          </w:drawing>
        </w:r>
      </w:del>
      <w:ins w:author="Heather Justice" w:id="157" w:date="2024-07-09T20:33:47Z">
        <w:commentRangeStart w:id="67"/>
        <w:r w:rsidDel="00000000" w:rsidR="00000000" w:rsidRPr="00000000">
          <w:rPr>
            <w:rtl w:val="0"/>
          </w:rPr>
        </w:r>
      </w:ins>
    </w:p>
    <w:p w:rsidR="00000000" w:rsidDel="00000000" w:rsidP="00000000" w:rsidRDefault="00000000" w:rsidRPr="00000000" w14:paraId="00000228">
      <w:pPr>
        <w:rPr>
          <w:ins w:author="Heather Justice" w:id="157" w:date="2024-07-09T20:33:47Z"/>
        </w:rPr>
      </w:pPr>
      <w:ins w:author="Heather Justice" w:id="157" w:date="2024-07-09T20:33:47Z">
        <w:r w:rsidDel="00000000" w:rsidR="00000000" w:rsidRPr="00000000">
          <w:rPr>
            <w:rtl w:val="0"/>
          </w:rPr>
        </w:r>
      </w:ins>
    </w:p>
    <w:p w:rsidR="00000000" w:rsidDel="00000000" w:rsidP="00000000" w:rsidRDefault="00000000" w:rsidRPr="00000000" w14:paraId="00000229">
      <w:pPr>
        <w:rPr>
          <w:rFonts w:ascii="Arial" w:cs="Arial" w:eastAsia="Arial" w:hAnsi="Arial"/>
          <w:color w:val="000000"/>
        </w:rPr>
      </w:pPr>
      <w:ins w:author="Heather Justice" w:id="157" w:date="2024-07-09T20:33:47Z">
        <w:r w:rsidDel="00000000" w:rsidR="00000000" w:rsidRPr="00000000">
          <w:rPr/>
          <w:drawing>
            <wp:inline distB="114300" distT="114300" distL="114300" distR="114300">
              <wp:extent cx="4591050" cy="5819775"/>
              <wp:effectExtent b="0" l="0" r="0" t="0"/>
              <wp:docPr id="90" name="image86.png"/>
              <a:graphic>
                <a:graphicData uri="http://schemas.openxmlformats.org/drawingml/2006/picture">
                  <pic:pic>
                    <pic:nvPicPr>
                      <pic:cNvPr id="0" name="image86.png"/>
                      <pic:cNvPicPr preferRelativeResize="0"/>
                    </pic:nvPicPr>
                    <pic:blipFill>
                      <a:blip r:embed="rId132"/>
                      <a:srcRect b="0" l="0" r="0" t="0"/>
                      <a:stretch>
                        <a:fillRect/>
                      </a:stretch>
                    </pic:blipFill>
                    <pic:spPr>
                      <a:xfrm>
                        <a:off x="0" y="0"/>
                        <a:ext cx="4591050" cy="5819775"/>
                      </a:xfrm>
                      <a:prstGeom prst="rect"/>
                      <a:ln/>
                    </pic:spPr>
                  </pic:pic>
                </a:graphicData>
              </a:graphic>
            </wp:inline>
          </w:drawing>
        </w:r>
      </w:ins>
      <w:commentRangeEnd w:id="67"/>
      <w:r w:rsidDel="00000000" w:rsidR="00000000" w:rsidRPr="00000000">
        <w:commentReference w:id="67"/>
      </w:r>
      <w:r w:rsidDel="00000000" w:rsidR="00000000" w:rsidRPr="00000000">
        <w:br w:type="page"/>
      </w:r>
      <w:r w:rsidDel="00000000" w:rsidR="00000000" w:rsidRPr="00000000">
        <w:rPr>
          <w:rtl w:val="0"/>
        </w:rPr>
      </w:r>
    </w:p>
    <w:p w:rsidR="00000000" w:rsidDel="00000000" w:rsidP="00000000" w:rsidRDefault="00000000" w:rsidRPr="00000000" w14:paraId="0000022A">
      <w:pPr>
        <w:rPr>
          <w:rFonts w:ascii="Arial" w:cs="Arial" w:eastAsia="Arial" w:hAnsi="Arial"/>
          <w:color w:val="000000"/>
        </w:rPr>
      </w:pPr>
      <w:r w:rsidDel="00000000" w:rsidR="00000000" w:rsidRPr="00000000">
        <w:rPr>
          <w:rFonts w:ascii="Arial" w:cs="Arial" w:eastAsia="Arial" w:hAnsi="Arial"/>
          <w:color w:val="000000"/>
          <w:rtl w:val="0"/>
        </w:rPr>
        <w:t xml:space="preserve">Once the user has reviewed the information and is ready to submit the application, they must select the check box indicating they agree to the statements listed, that the information is true and correct and that they have read and accepted the privacy policy. The privacy policy can be accessed via the link. This will be opened in a new tab and their application won’t be interrupted:</w:t>
      </w:r>
    </w:p>
    <w:p w:rsidR="00000000" w:rsidDel="00000000" w:rsidP="00000000" w:rsidRDefault="00000000" w:rsidRPr="00000000" w14:paraId="0000022B">
      <w:pPr>
        <w:rPr>
          <w:rFonts w:ascii="Arial" w:cs="Arial" w:eastAsia="Arial" w:hAnsi="Arial"/>
          <w:color w:val="000000"/>
        </w:rPr>
      </w:pPr>
      <w:r w:rsidDel="00000000" w:rsidR="00000000" w:rsidRPr="00000000">
        <w:rPr>
          <w:rtl w:val="0"/>
        </w:rPr>
      </w:r>
    </w:p>
    <w:p w:rsidR="00000000" w:rsidDel="00000000" w:rsidP="00000000" w:rsidRDefault="00000000" w:rsidRPr="00000000" w14:paraId="0000022C">
      <w:pPr>
        <w:rPr>
          <w:ins w:author="Heather Justice" w:id="159" w:date="2024-07-09T20:34:38Z"/>
        </w:rPr>
      </w:pPr>
      <w:del w:author="Heather Justice" w:id="158" w:date="2024-07-09T20:34:36Z">
        <w:r w:rsidDel="00000000" w:rsidR="00000000" w:rsidRPr="00000000">
          <w:rPr/>
          <w:drawing>
            <wp:inline distB="0" distT="0" distL="0" distR="0">
              <wp:extent cx="5943600" cy="6146800"/>
              <wp:effectExtent b="0" l="0" r="0" t="0"/>
              <wp:docPr id="54" name="image50.png"/>
              <a:graphic>
                <a:graphicData uri="http://schemas.openxmlformats.org/drawingml/2006/picture">
                  <pic:pic>
                    <pic:nvPicPr>
                      <pic:cNvPr id="0" name="image50.png"/>
                      <pic:cNvPicPr preferRelativeResize="0"/>
                    </pic:nvPicPr>
                    <pic:blipFill>
                      <a:blip r:embed="rId133"/>
                      <a:srcRect b="0" l="0" r="0" t="0"/>
                      <a:stretch>
                        <a:fillRect/>
                      </a:stretch>
                    </pic:blipFill>
                    <pic:spPr>
                      <a:xfrm>
                        <a:off x="0" y="0"/>
                        <a:ext cx="5943600" cy="6146800"/>
                      </a:xfrm>
                      <a:prstGeom prst="rect"/>
                      <a:ln/>
                    </pic:spPr>
                  </pic:pic>
                </a:graphicData>
              </a:graphic>
            </wp:inline>
          </w:drawing>
        </w:r>
      </w:del>
      <w:ins w:author="Heather Justice" w:id="159" w:date="2024-07-09T20:34:38Z">
        <w:r w:rsidDel="00000000" w:rsidR="00000000" w:rsidRPr="00000000">
          <w:rPr>
            <w:rtl w:val="0"/>
          </w:rPr>
        </w:r>
      </w:ins>
    </w:p>
    <w:p w:rsidR="00000000" w:rsidDel="00000000" w:rsidP="00000000" w:rsidRDefault="00000000" w:rsidRPr="00000000" w14:paraId="0000022D">
      <w:pPr>
        <w:rPr>
          <w:rFonts w:ascii="Arial" w:cs="Arial" w:eastAsia="Arial" w:hAnsi="Arial"/>
          <w:color w:val="000000"/>
        </w:rPr>
      </w:pPr>
      <w:ins w:author="Heather Justice" w:id="159" w:date="2024-07-09T20:34:38Z">
        <w:r w:rsidDel="00000000" w:rsidR="00000000" w:rsidRPr="00000000">
          <w:rPr/>
          <w:drawing>
            <wp:inline distB="114300" distT="114300" distL="114300" distR="114300">
              <wp:extent cx="5010150" cy="5438775"/>
              <wp:effectExtent b="0" l="0" r="0" t="0"/>
              <wp:docPr id="26" name="image30.png"/>
              <a:graphic>
                <a:graphicData uri="http://schemas.openxmlformats.org/drawingml/2006/picture">
                  <pic:pic>
                    <pic:nvPicPr>
                      <pic:cNvPr id="0" name="image30.png"/>
                      <pic:cNvPicPr preferRelativeResize="0"/>
                    </pic:nvPicPr>
                    <pic:blipFill>
                      <a:blip r:embed="rId134"/>
                      <a:srcRect b="0" l="0" r="0" t="0"/>
                      <a:stretch>
                        <a:fillRect/>
                      </a:stretch>
                    </pic:blipFill>
                    <pic:spPr>
                      <a:xfrm>
                        <a:off x="0" y="0"/>
                        <a:ext cx="5010150" cy="5438775"/>
                      </a:xfrm>
                      <a:prstGeom prst="rect"/>
                      <a:ln/>
                    </pic:spPr>
                  </pic:pic>
                </a:graphicData>
              </a:graphic>
            </wp:inline>
          </w:drawing>
        </w:r>
      </w:ins>
      <w:r w:rsidDel="00000000" w:rsidR="00000000" w:rsidRPr="00000000">
        <w:br w:type="page"/>
      </w:r>
      <w:r w:rsidDel="00000000" w:rsidR="00000000" w:rsidRPr="00000000">
        <w:rPr>
          <w:rtl w:val="0"/>
        </w:rPr>
      </w:r>
    </w:p>
    <w:p w:rsidR="00000000" w:rsidDel="00000000" w:rsidP="00000000" w:rsidRDefault="00000000" w:rsidRPr="00000000" w14:paraId="0000022E">
      <w:pPr>
        <w:rPr>
          <w:rFonts w:ascii="Arial" w:cs="Arial" w:eastAsia="Arial" w:hAnsi="Arial"/>
          <w:color w:val="000000"/>
        </w:rPr>
      </w:pPr>
      <w:r w:rsidDel="00000000" w:rsidR="00000000" w:rsidRPr="00000000">
        <w:rPr>
          <w:rFonts w:ascii="Arial" w:cs="Arial" w:eastAsia="Arial" w:hAnsi="Arial"/>
          <w:color w:val="000000"/>
          <w:rtl w:val="0"/>
        </w:rPr>
        <w:t xml:space="preserve">The user will be shown the following information after they submit their application:</w:t>
      </w:r>
    </w:p>
    <w:p w:rsidR="00000000" w:rsidDel="00000000" w:rsidP="00000000" w:rsidRDefault="00000000" w:rsidRPr="00000000" w14:paraId="0000022F">
      <w:pPr>
        <w:rPr>
          <w:rFonts w:ascii="Arial" w:cs="Arial" w:eastAsia="Arial" w:hAnsi="Arial"/>
          <w:color w:val="000000"/>
        </w:rPr>
      </w:pPr>
      <w:r w:rsidDel="00000000" w:rsidR="00000000" w:rsidRPr="00000000">
        <w:rPr>
          <w:rtl w:val="0"/>
        </w:rPr>
      </w:r>
    </w:p>
    <w:p w:rsidR="00000000" w:rsidDel="00000000" w:rsidP="00000000" w:rsidRDefault="00000000" w:rsidRPr="00000000" w14:paraId="00000230">
      <w:pPr>
        <w:rPr>
          <w:ins w:author="Heather Justice" w:id="161" w:date="2024-07-09T20:35:26Z"/>
        </w:rPr>
      </w:pPr>
      <w:del w:author="Heather Justice" w:id="160" w:date="2024-07-09T20:35:25Z">
        <w:r w:rsidDel="00000000" w:rsidR="00000000" w:rsidRPr="00000000">
          <w:rPr/>
          <w:drawing>
            <wp:inline distB="0" distT="0" distL="0" distR="0">
              <wp:extent cx="5943600" cy="4673600"/>
              <wp:effectExtent b="0" l="0" r="0" t="0"/>
              <wp:docPr id="56" name="image59.png"/>
              <a:graphic>
                <a:graphicData uri="http://schemas.openxmlformats.org/drawingml/2006/picture">
                  <pic:pic>
                    <pic:nvPicPr>
                      <pic:cNvPr id="0" name="image59.png"/>
                      <pic:cNvPicPr preferRelativeResize="0"/>
                    </pic:nvPicPr>
                    <pic:blipFill>
                      <a:blip r:embed="rId135"/>
                      <a:srcRect b="0" l="0" r="0" t="0"/>
                      <a:stretch>
                        <a:fillRect/>
                      </a:stretch>
                    </pic:blipFill>
                    <pic:spPr>
                      <a:xfrm>
                        <a:off x="0" y="0"/>
                        <a:ext cx="5943600" cy="4673600"/>
                      </a:xfrm>
                      <a:prstGeom prst="rect"/>
                      <a:ln/>
                    </pic:spPr>
                  </pic:pic>
                </a:graphicData>
              </a:graphic>
            </wp:inline>
          </w:drawing>
        </w:r>
      </w:del>
      <w:ins w:author="Heather Justice" w:id="161" w:date="2024-07-09T20:35:26Z">
        <w:commentRangeStart w:id="68"/>
        <w:r w:rsidDel="00000000" w:rsidR="00000000" w:rsidRPr="00000000">
          <w:rPr>
            <w:rtl w:val="0"/>
          </w:rPr>
        </w:r>
      </w:ins>
    </w:p>
    <w:p w:rsidR="00000000" w:rsidDel="00000000" w:rsidP="00000000" w:rsidRDefault="00000000" w:rsidRPr="00000000" w14:paraId="00000231">
      <w:pPr>
        <w:rPr>
          <w:ins w:author="Heather Justice" w:id="161" w:date="2024-07-09T20:35:26Z"/>
        </w:rPr>
      </w:pPr>
      <w:ins w:author="Heather Justice" w:id="161" w:date="2024-07-09T20:35:26Z">
        <w:r w:rsidDel="00000000" w:rsidR="00000000" w:rsidRPr="00000000">
          <w:rPr/>
          <w:drawing>
            <wp:inline distB="114300" distT="114300" distL="114300" distR="114300">
              <wp:extent cx="5133975" cy="5248275"/>
              <wp:effectExtent b="0" l="0" r="0" t="0"/>
              <wp:docPr id="23" name="image23.png"/>
              <a:graphic>
                <a:graphicData uri="http://schemas.openxmlformats.org/drawingml/2006/picture">
                  <pic:pic>
                    <pic:nvPicPr>
                      <pic:cNvPr id="0" name="image23.png"/>
                      <pic:cNvPicPr preferRelativeResize="0"/>
                    </pic:nvPicPr>
                    <pic:blipFill>
                      <a:blip r:embed="rId136"/>
                      <a:srcRect b="0" l="0" r="0" t="0"/>
                      <a:stretch>
                        <a:fillRect/>
                      </a:stretch>
                    </pic:blipFill>
                    <pic:spPr>
                      <a:xfrm>
                        <a:off x="0" y="0"/>
                        <a:ext cx="5133975" cy="5248275"/>
                      </a:xfrm>
                      <a:prstGeom prst="rect"/>
                      <a:ln/>
                    </pic:spPr>
                  </pic:pic>
                </a:graphicData>
              </a:graphic>
            </wp:inline>
          </w:drawing>
        </w:r>
        <w:r w:rsidDel="00000000" w:rsidR="00000000" w:rsidRPr="00000000">
          <w:rPr>
            <w:rtl w:val="0"/>
          </w:rPr>
        </w:r>
      </w:ins>
    </w:p>
    <w:p w:rsidR="00000000" w:rsidDel="00000000" w:rsidP="00000000" w:rsidRDefault="00000000" w:rsidRPr="00000000" w14:paraId="00000232">
      <w:pPr>
        <w:rPr>
          <w:ins w:author="Heather Justice" w:id="161" w:date="2024-07-09T20:35:26Z"/>
        </w:rPr>
      </w:pPr>
      <w:ins w:author="Heather Justice" w:id="161" w:date="2024-07-09T20:35:26Z">
        <w:r w:rsidDel="00000000" w:rsidR="00000000" w:rsidRPr="00000000">
          <w:rPr/>
          <w:drawing>
            <wp:inline distB="114300" distT="114300" distL="114300" distR="114300">
              <wp:extent cx="5191125" cy="5076825"/>
              <wp:effectExtent b="0" l="0" r="0" t="0"/>
              <wp:docPr id="111" name="image108.png"/>
              <a:graphic>
                <a:graphicData uri="http://schemas.openxmlformats.org/drawingml/2006/picture">
                  <pic:pic>
                    <pic:nvPicPr>
                      <pic:cNvPr id="0" name="image108.png"/>
                      <pic:cNvPicPr preferRelativeResize="0"/>
                    </pic:nvPicPr>
                    <pic:blipFill>
                      <a:blip r:embed="rId137"/>
                      <a:srcRect b="0" l="0" r="0" t="0"/>
                      <a:stretch>
                        <a:fillRect/>
                      </a:stretch>
                    </pic:blipFill>
                    <pic:spPr>
                      <a:xfrm>
                        <a:off x="0" y="0"/>
                        <a:ext cx="5191125" cy="5076825"/>
                      </a:xfrm>
                      <a:prstGeom prst="rect"/>
                      <a:ln/>
                    </pic:spPr>
                  </pic:pic>
                </a:graphicData>
              </a:graphic>
            </wp:inline>
          </w:drawing>
        </w:r>
        <w:r w:rsidDel="00000000" w:rsidR="00000000" w:rsidRPr="00000000">
          <w:rPr>
            <w:rtl w:val="0"/>
          </w:rPr>
        </w:r>
      </w:ins>
    </w:p>
    <w:p w:rsidR="00000000" w:rsidDel="00000000" w:rsidP="00000000" w:rsidRDefault="00000000" w:rsidRPr="00000000" w14:paraId="00000233">
      <w:pPr>
        <w:rPr>
          <w:ins w:author="Heather Justice" w:id="161" w:date="2024-07-09T20:35:26Z"/>
        </w:rPr>
      </w:pPr>
      <w:ins w:author="Heather Justice" w:id="161" w:date="2024-07-09T20:35:26Z">
        <w:r w:rsidDel="00000000" w:rsidR="00000000" w:rsidRPr="00000000">
          <w:rPr/>
          <w:drawing>
            <wp:inline distB="114300" distT="114300" distL="114300" distR="114300">
              <wp:extent cx="5029200" cy="4933950"/>
              <wp:effectExtent b="0" l="0" r="0" t="0"/>
              <wp:docPr id="82" name="image80.png"/>
              <a:graphic>
                <a:graphicData uri="http://schemas.openxmlformats.org/drawingml/2006/picture">
                  <pic:pic>
                    <pic:nvPicPr>
                      <pic:cNvPr id="0" name="image80.png"/>
                      <pic:cNvPicPr preferRelativeResize="0"/>
                    </pic:nvPicPr>
                    <pic:blipFill>
                      <a:blip r:embed="rId138"/>
                      <a:srcRect b="0" l="0" r="0" t="0"/>
                      <a:stretch>
                        <a:fillRect/>
                      </a:stretch>
                    </pic:blipFill>
                    <pic:spPr>
                      <a:xfrm>
                        <a:off x="0" y="0"/>
                        <a:ext cx="5029200" cy="4933950"/>
                      </a:xfrm>
                      <a:prstGeom prst="rect"/>
                      <a:ln/>
                    </pic:spPr>
                  </pic:pic>
                </a:graphicData>
              </a:graphic>
            </wp:inline>
          </w:drawing>
        </w:r>
        <w:r w:rsidDel="00000000" w:rsidR="00000000" w:rsidRPr="00000000">
          <w:rPr>
            <w:rtl w:val="0"/>
          </w:rPr>
        </w:r>
      </w:ins>
    </w:p>
    <w:p w:rsidR="00000000" w:rsidDel="00000000" w:rsidP="00000000" w:rsidRDefault="00000000" w:rsidRPr="00000000" w14:paraId="00000234">
      <w:pPr>
        <w:rPr>
          <w:ins w:author="Heather Justice" w:id="161" w:date="2024-07-09T20:35:26Z"/>
        </w:rPr>
      </w:pPr>
      <w:ins w:author="Heather Justice" w:id="161" w:date="2024-07-09T20:35:26Z">
        <w:r w:rsidDel="00000000" w:rsidR="00000000" w:rsidRPr="00000000">
          <w:rPr/>
          <w:drawing>
            <wp:inline distB="114300" distT="114300" distL="114300" distR="114300">
              <wp:extent cx="5162550" cy="2886075"/>
              <wp:effectExtent b="0" l="0" r="0" t="0"/>
              <wp:docPr id="83" name="image77.png"/>
              <a:graphic>
                <a:graphicData uri="http://schemas.openxmlformats.org/drawingml/2006/picture">
                  <pic:pic>
                    <pic:nvPicPr>
                      <pic:cNvPr id="0" name="image77.png"/>
                      <pic:cNvPicPr preferRelativeResize="0"/>
                    </pic:nvPicPr>
                    <pic:blipFill>
                      <a:blip r:embed="rId139"/>
                      <a:srcRect b="0" l="0" r="0" t="0"/>
                      <a:stretch>
                        <a:fillRect/>
                      </a:stretch>
                    </pic:blipFill>
                    <pic:spPr>
                      <a:xfrm>
                        <a:off x="0" y="0"/>
                        <a:ext cx="5162550" cy="2886075"/>
                      </a:xfrm>
                      <a:prstGeom prst="rect"/>
                      <a:ln/>
                    </pic:spPr>
                  </pic:pic>
                </a:graphicData>
              </a:graphic>
            </wp:inline>
          </w:drawing>
        </w:r>
        <w:r w:rsidDel="00000000" w:rsidR="00000000" w:rsidRPr="00000000">
          <w:rPr>
            <w:rtl w:val="0"/>
          </w:rPr>
        </w:r>
      </w:ins>
    </w:p>
    <w:p w:rsidR="00000000" w:rsidDel="00000000" w:rsidP="00000000" w:rsidRDefault="00000000" w:rsidRPr="00000000" w14:paraId="00000235">
      <w:pPr>
        <w:rPr>
          <w:rFonts w:ascii="Arial" w:cs="Arial" w:eastAsia="Arial" w:hAnsi="Arial"/>
          <w:color w:val="000000"/>
        </w:rPr>
      </w:pPr>
      <w:commentRangeEnd w:id="68"/>
      <w:r w:rsidDel="00000000" w:rsidR="00000000" w:rsidRPr="00000000">
        <w:commentReference w:id="68"/>
      </w:r>
      <w:r w:rsidDel="00000000" w:rsidR="00000000" w:rsidRPr="00000000">
        <w:br w:type="page"/>
      </w:r>
      <w:r w:rsidDel="00000000" w:rsidR="00000000" w:rsidRPr="00000000">
        <w:rPr>
          <w:rtl w:val="0"/>
        </w:rPr>
      </w:r>
    </w:p>
    <w:p w:rsidR="00000000" w:rsidDel="00000000" w:rsidP="00000000" w:rsidRDefault="00000000" w:rsidRPr="00000000" w14:paraId="00000236">
      <w:pPr>
        <w:rPr>
          <w:rFonts w:ascii="Arial" w:cs="Arial" w:eastAsia="Arial" w:hAnsi="Arial"/>
          <w:color w:val="000000"/>
        </w:rPr>
      </w:pPr>
      <w:del w:author="Heather Justice" w:id="162" w:date="2024-07-09T20:36:16Z">
        <w:commentRangeStart w:id="69"/>
        <w:r w:rsidDel="00000000" w:rsidR="00000000" w:rsidRPr="00000000">
          <w:rPr/>
          <w:drawing>
            <wp:inline distB="0" distT="0" distL="0" distR="0">
              <wp:extent cx="5943600" cy="7747000"/>
              <wp:effectExtent b="0" l="0" r="0" t="0"/>
              <wp:docPr id="57" name="image55.png"/>
              <a:graphic>
                <a:graphicData uri="http://schemas.openxmlformats.org/drawingml/2006/picture">
                  <pic:pic>
                    <pic:nvPicPr>
                      <pic:cNvPr id="0" name="image55.png"/>
                      <pic:cNvPicPr preferRelativeResize="0"/>
                    </pic:nvPicPr>
                    <pic:blipFill>
                      <a:blip r:embed="rId140"/>
                      <a:srcRect b="0" l="0" r="0" t="0"/>
                      <a:stretch>
                        <a:fillRect/>
                      </a:stretch>
                    </pic:blipFill>
                    <pic:spPr>
                      <a:xfrm>
                        <a:off x="0" y="0"/>
                        <a:ext cx="5943600" cy="7747000"/>
                      </a:xfrm>
                      <a:prstGeom prst="rect"/>
                      <a:ln/>
                    </pic:spPr>
                  </pic:pic>
                </a:graphicData>
              </a:graphic>
            </wp:inline>
          </w:drawing>
        </w:r>
      </w:del>
      <w:commentRangeEnd w:id="69"/>
      <w:r w:rsidDel="00000000" w:rsidR="00000000" w:rsidRPr="00000000">
        <w:commentReference w:id="69"/>
      </w:r>
      <w:r w:rsidDel="00000000" w:rsidR="00000000" w:rsidRPr="00000000">
        <w:rPr>
          <w:rtl w:val="0"/>
        </w:rPr>
      </w:r>
    </w:p>
    <w:p w:rsidR="00000000" w:rsidDel="00000000" w:rsidP="00000000" w:rsidRDefault="00000000" w:rsidRPr="00000000" w14:paraId="00000237">
      <w:pPr>
        <w:pStyle w:val="Heading1"/>
        <w:rPr>
          <w:rFonts w:ascii="Arial" w:cs="Arial" w:eastAsia="Arial" w:hAnsi="Arial"/>
          <w:b w:val="0"/>
          <w:color w:val="000000"/>
          <w:sz w:val="28"/>
          <w:szCs w:val="28"/>
        </w:rPr>
      </w:pPr>
      <w:bookmarkStart w:colFirst="0" w:colLast="0" w:name="_upglbi" w:id="101"/>
      <w:bookmarkEnd w:id="101"/>
      <w:r w:rsidDel="00000000" w:rsidR="00000000" w:rsidRPr="00000000">
        <w:rPr>
          <w:rFonts w:ascii="Arial" w:cs="Arial" w:eastAsia="Arial" w:hAnsi="Arial"/>
          <w:b w:val="0"/>
          <w:color w:val="000000"/>
          <w:sz w:val="28"/>
          <w:szCs w:val="28"/>
          <w:rtl w:val="0"/>
        </w:rPr>
        <w:t xml:space="preserve">Health Care Application Issues</w:t>
      </w:r>
    </w:p>
    <w:p w:rsidR="00000000" w:rsidDel="00000000" w:rsidP="00000000" w:rsidRDefault="00000000" w:rsidRPr="00000000" w14:paraId="00000238">
      <w:pPr>
        <w:pStyle w:val="Heading2"/>
        <w:rPr>
          <w:rFonts w:ascii="Arial" w:cs="Arial" w:eastAsia="Arial" w:hAnsi="Arial"/>
          <w:b w:val="0"/>
          <w:color w:val="000000"/>
          <w:sz w:val="24"/>
          <w:szCs w:val="24"/>
        </w:rPr>
      </w:pPr>
      <w:bookmarkStart w:colFirst="0" w:colLast="0" w:name="_3ep43zb" w:id="102"/>
      <w:bookmarkEnd w:id="102"/>
      <w:r w:rsidDel="00000000" w:rsidR="00000000" w:rsidRPr="00000000">
        <w:rPr>
          <w:rFonts w:ascii="Arial" w:cs="Arial" w:eastAsia="Arial" w:hAnsi="Arial"/>
          <w:b w:val="0"/>
          <w:color w:val="000000"/>
          <w:sz w:val="24"/>
          <w:szCs w:val="24"/>
          <w:rtl w:val="0"/>
        </w:rPr>
        <w:br w:type="textWrapping"/>
        <w:t xml:space="preserve">Questions about the content of the application</w:t>
      </w:r>
    </w:p>
    <w:p w:rsidR="00000000" w:rsidDel="00000000" w:rsidP="00000000" w:rsidRDefault="00000000" w:rsidRPr="00000000" w14:paraId="00000239">
      <w:pPr>
        <w:rPr>
          <w:rFonts w:ascii="Arial" w:cs="Arial" w:eastAsia="Arial" w:hAnsi="Arial"/>
          <w:color w:val="000000"/>
        </w:rPr>
      </w:pPr>
      <w:r w:rsidDel="00000000" w:rsidR="00000000" w:rsidRPr="00000000">
        <w:rPr>
          <w:rtl w:val="0"/>
        </w:rPr>
      </w:r>
    </w:p>
    <w:p w:rsidR="00000000" w:rsidDel="00000000" w:rsidP="00000000" w:rsidRDefault="00000000" w:rsidRPr="00000000" w14:paraId="0000023A">
      <w:pPr>
        <w:rPr>
          <w:rFonts w:ascii="Arial" w:cs="Arial" w:eastAsia="Arial" w:hAnsi="Arial"/>
          <w:color w:val="000000"/>
        </w:rPr>
      </w:pPr>
      <w:r w:rsidDel="00000000" w:rsidR="00000000" w:rsidRPr="00000000">
        <w:rPr>
          <w:rFonts w:ascii="Arial" w:cs="Arial" w:eastAsia="Arial" w:hAnsi="Arial"/>
          <w:color w:val="000000"/>
          <w:rtl w:val="0"/>
        </w:rPr>
        <w:t xml:space="preserve">Many Veterans will have specific questions about the content of the application because they don’t understand what the application is asking or why it needs that information. These are non-technical issues and should be directed to the Health Enrollment Center (HEC). Before transferring the Veteran to this call center, make sure they don’t have any questions related to the navigation or issues entering information for technical reasons.</w:t>
      </w:r>
    </w:p>
    <w:p w:rsidR="00000000" w:rsidDel="00000000" w:rsidP="00000000" w:rsidRDefault="00000000" w:rsidRPr="00000000" w14:paraId="0000023B">
      <w:pPr>
        <w:rPr>
          <w:rFonts w:ascii="Arial" w:cs="Arial" w:eastAsia="Arial" w:hAnsi="Arial"/>
          <w:color w:val="000000"/>
        </w:rPr>
      </w:pPr>
      <w:r w:rsidDel="00000000" w:rsidR="00000000" w:rsidRPr="00000000">
        <w:rPr>
          <w:rtl w:val="0"/>
        </w:rPr>
      </w:r>
    </w:p>
    <w:p w:rsidR="00000000" w:rsidDel="00000000" w:rsidP="00000000" w:rsidRDefault="00000000" w:rsidRPr="00000000" w14:paraId="0000023C">
      <w:pPr>
        <w:rPr>
          <w:rFonts w:ascii="Arial" w:cs="Arial" w:eastAsia="Arial" w:hAnsi="Arial"/>
          <w:color w:val="000000"/>
        </w:rPr>
      </w:pPr>
      <w:r w:rsidDel="00000000" w:rsidR="00000000" w:rsidRPr="00000000">
        <w:rPr>
          <w:rFonts w:ascii="Arial" w:cs="Arial" w:eastAsia="Arial" w:hAnsi="Arial"/>
          <w:color w:val="000000"/>
          <w:rtl w:val="0"/>
        </w:rPr>
        <w:t xml:space="preserve">The information for the HEC is at the bottom of every page in the Health Care Application:</w:t>
      </w:r>
    </w:p>
    <w:p w:rsidR="00000000" w:rsidDel="00000000" w:rsidP="00000000" w:rsidRDefault="00000000" w:rsidRPr="00000000" w14:paraId="0000023D">
      <w:pPr>
        <w:rPr>
          <w:rFonts w:ascii="Arial" w:cs="Arial" w:eastAsia="Arial" w:hAnsi="Arial"/>
          <w:color w:val="000000"/>
        </w:rPr>
      </w:pPr>
      <w:r w:rsidDel="00000000" w:rsidR="00000000" w:rsidRPr="00000000">
        <w:rPr>
          <w:rtl w:val="0"/>
        </w:rPr>
      </w:r>
    </w:p>
    <w:p w:rsidR="00000000" w:rsidDel="00000000" w:rsidP="00000000" w:rsidRDefault="00000000" w:rsidRPr="00000000" w14:paraId="0000023E">
      <w:pPr>
        <w:rPr>
          <w:ins w:author="Heather Justice" w:id="164" w:date="2024-07-09T20:37:46Z"/>
        </w:rPr>
      </w:pPr>
      <w:del w:author="Heather Justice" w:id="163" w:date="2024-07-09T20:37:45Z">
        <w:r w:rsidDel="00000000" w:rsidR="00000000" w:rsidRPr="00000000">
          <w:rPr/>
          <w:drawing>
            <wp:inline distB="0" distT="0" distL="0" distR="0">
              <wp:extent cx="5791200" cy="2105025"/>
              <wp:effectExtent b="0" l="0" r="0" t="0"/>
              <wp:docPr id="59" name="image53.png"/>
              <a:graphic>
                <a:graphicData uri="http://schemas.openxmlformats.org/drawingml/2006/picture">
                  <pic:pic>
                    <pic:nvPicPr>
                      <pic:cNvPr id="0" name="image53.png"/>
                      <pic:cNvPicPr preferRelativeResize="0"/>
                    </pic:nvPicPr>
                    <pic:blipFill>
                      <a:blip r:embed="rId141"/>
                      <a:srcRect b="0" l="0" r="0" t="0"/>
                      <a:stretch>
                        <a:fillRect/>
                      </a:stretch>
                    </pic:blipFill>
                    <pic:spPr>
                      <a:xfrm>
                        <a:off x="0" y="0"/>
                        <a:ext cx="5791200" cy="2105025"/>
                      </a:xfrm>
                      <a:prstGeom prst="rect"/>
                      <a:ln/>
                    </pic:spPr>
                  </pic:pic>
                </a:graphicData>
              </a:graphic>
            </wp:inline>
          </w:drawing>
        </w:r>
      </w:del>
      <w:ins w:author="Heather Justice" w:id="164" w:date="2024-07-09T20:37:46Z">
        <w:commentRangeStart w:id="70"/>
        <w:r w:rsidDel="00000000" w:rsidR="00000000" w:rsidRPr="00000000">
          <w:rPr>
            <w:rtl w:val="0"/>
          </w:rPr>
        </w:r>
      </w:ins>
    </w:p>
    <w:p w:rsidR="00000000" w:rsidDel="00000000" w:rsidP="00000000" w:rsidRDefault="00000000" w:rsidRPr="00000000" w14:paraId="0000023F">
      <w:pPr>
        <w:rPr>
          <w:ins w:author="Heather Justice" w:id="164" w:date="2024-07-09T20:37:46Z"/>
        </w:rPr>
      </w:pPr>
      <w:ins w:author="Heather Justice" w:id="164" w:date="2024-07-09T20:37:46Z">
        <w:r w:rsidDel="00000000" w:rsidR="00000000" w:rsidRPr="00000000">
          <w:rPr>
            <w:rtl w:val="0"/>
          </w:rPr>
        </w:r>
      </w:ins>
    </w:p>
    <w:p w:rsidR="00000000" w:rsidDel="00000000" w:rsidP="00000000" w:rsidRDefault="00000000" w:rsidRPr="00000000" w14:paraId="00000240">
      <w:pPr>
        <w:rPr>
          <w:rPrChange w:author="Heather Justice" w:id="165" w:date="2024-07-09T20:37:46Z">
            <w:rPr>
              <w:rFonts w:ascii="Arial" w:cs="Arial" w:eastAsia="Arial" w:hAnsi="Arial"/>
              <w:color w:val="000000"/>
            </w:rPr>
          </w:rPrChange>
        </w:rPr>
      </w:pPr>
      <w:ins w:author="Heather Justice" w:id="164" w:date="2024-07-09T20:37:46Z">
        <w:r w:rsidDel="00000000" w:rsidR="00000000" w:rsidRPr="00000000">
          <w:rPr/>
          <w:drawing>
            <wp:inline distB="114300" distT="114300" distL="114300" distR="114300">
              <wp:extent cx="5162550" cy="1847850"/>
              <wp:effectExtent b="0" l="0" r="0" t="0"/>
              <wp:docPr id="88" name="image81.png"/>
              <a:graphic>
                <a:graphicData uri="http://schemas.openxmlformats.org/drawingml/2006/picture">
                  <pic:pic>
                    <pic:nvPicPr>
                      <pic:cNvPr id="0" name="image81.png"/>
                      <pic:cNvPicPr preferRelativeResize="0"/>
                    </pic:nvPicPr>
                    <pic:blipFill>
                      <a:blip r:embed="rId142"/>
                      <a:srcRect b="0" l="0" r="0" t="0"/>
                      <a:stretch>
                        <a:fillRect/>
                      </a:stretch>
                    </pic:blipFill>
                    <pic:spPr>
                      <a:xfrm>
                        <a:off x="0" y="0"/>
                        <a:ext cx="5162550" cy="1847850"/>
                      </a:xfrm>
                      <a:prstGeom prst="rect"/>
                      <a:ln/>
                    </pic:spPr>
                  </pic:pic>
                </a:graphicData>
              </a:graphic>
            </wp:inline>
          </w:drawing>
        </w:r>
      </w:ins>
      <w:commentRangeEnd w:id="70"/>
      <w:r w:rsidDel="00000000" w:rsidR="00000000" w:rsidRPr="00000000">
        <w:commentReference w:id="70"/>
      </w:r>
      <w:r w:rsidDel="00000000" w:rsidR="00000000" w:rsidRPr="00000000">
        <w:rPr>
          <w:rtl w:val="0"/>
        </w:rPr>
      </w:r>
    </w:p>
    <w:p w:rsidR="00000000" w:rsidDel="00000000" w:rsidP="00000000" w:rsidRDefault="00000000" w:rsidRPr="00000000" w14:paraId="00000241">
      <w:pPr>
        <w:rPr>
          <w:rFonts w:ascii="Arial" w:cs="Arial" w:eastAsia="Arial" w:hAnsi="Arial"/>
          <w:color w:val="000000"/>
        </w:rPr>
      </w:pPr>
      <w:r w:rsidDel="00000000" w:rsidR="00000000" w:rsidRPr="00000000">
        <w:rPr>
          <w:rtl w:val="0"/>
        </w:rPr>
      </w:r>
    </w:p>
    <w:p w:rsidR="00000000" w:rsidDel="00000000" w:rsidP="00000000" w:rsidRDefault="00000000" w:rsidRPr="00000000" w14:paraId="00000242">
      <w:pPr>
        <w:pStyle w:val="Heading2"/>
        <w:rPr>
          <w:rFonts w:ascii="Arial" w:cs="Arial" w:eastAsia="Arial" w:hAnsi="Arial"/>
          <w:b w:val="0"/>
          <w:color w:val="000000"/>
          <w:sz w:val="28"/>
          <w:szCs w:val="28"/>
        </w:rPr>
      </w:pPr>
      <w:bookmarkStart w:colFirst="0" w:colLast="0" w:name="_1tuee74" w:id="103"/>
      <w:bookmarkEnd w:id="103"/>
      <w:r w:rsidDel="00000000" w:rsidR="00000000" w:rsidRPr="00000000">
        <w:rPr>
          <w:rFonts w:ascii="Arial" w:cs="Arial" w:eastAsia="Arial" w:hAnsi="Arial"/>
          <w:b w:val="0"/>
          <w:color w:val="000000"/>
          <w:sz w:val="28"/>
          <w:szCs w:val="28"/>
          <w:rtl w:val="0"/>
        </w:rPr>
        <w:t xml:space="preserve">Application is prefilled with incorrect information</w:t>
      </w:r>
    </w:p>
    <w:p w:rsidR="00000000" w:rsidDel="00000000" w:rsidP="00000000" w:rsidRDefault="00000000" w:rsidRPr="00000000" w14:paraId="00000243">
      <w:pPr>
        <w:rPr>
          <w:rFonts w:ascii="Arial" w:cs="Arial" w:eastAsia="Arial" w:hAnsi="Arial"/>
          <w:color w:val="000000"/>
        </w:rPr>
      </w:pPr>
      <w:r w:rsidDel="00000000" w:rsidR="00000000" w:rsidRPr="00000000">
        <w:rPr>
          <w:rtl w:val="0"/>
        </w:rPr>
      </w:r>
    </w:p>
    <w:p w:rsidR="00000000" w:rsidDel="00000000" w:rsidP="00000000" w:rsidRDefault="00000000" w:rsidRPr="00000000" w14:paraId="00000244">
      <w:pPr>
        <w:rPr>
          <w:rFonts w:ascii="Arial" w:cs="Arial" w:eastAsia="Arial" w:hAnsi="Arial"/>
          <w:color w:val="000000"/>
        </w:rPr>
      </w:pPr>
      <w:r w:rsidDel="00000000" w:rsidR="00000000" w:rsidRPr="00000000">
        <w:rPr>
          <w:rFonts w:ascii="Arial" w:cs="Arial" w:eastAsia="Arial" w:hAnsi="Arial"/>
          <w:color w:val="000000"/>
          <w:rtl w:val="0"/>
        </w:rPr>
        <w:t xml:space="preserve">If a Veteran has already entered information about themselves or their account has personal, contact, or military information associated with it, that information will be used to prefill the application. The purpose is to make it easier for the Veteran to complete the application. Sometimes this information is incorrect, and it may confuse the Veteran. They can fix this by editing the information directly in the application.</w:t>
      </w:r>
    </w:p>
    <w:p w:rsidR="00000000" w:rsidDel="00000000" w:rsidP="00000000" w:rsidRDefault="00000000" w:rsidRPr="00000000" w14:paraId="00000245">
      <w:pPr>
        <w:rPr>
          <w:rFonts w:ascii="Arial" w:cs="Arial" w:eastAsia="Arial" w:hAnsi="Arial"/>
          <w:color w:val="000000"/>
        </w:rPr>
      </w:pPr>
      <w:r w:rsidDel="00000000" w:rsidR="00000000" w:rsidRPr="00000000">
        <w:rPr>
          <w:rtl w:val="0"/>
        </w:rPr>
      </w:r>
    </w:p>
    <w:p w:rsidR="00000000" w:rsidDel="00000000" w:rsidP="00000000" w:rsidRDefault="00000000" w:rsidRPr="00000000" w14:paraId="00000246">
      <w:pPr>
        <w:pStyle w:val="Heading2"/>
        <w:rPr>
          <w:rFonts w:ascii="Arial" w:cs="Arial" w:eastAsia="Arial" w:hAnsi="Arial"/>
          <w:color w:val="000000"/>
        </w:rPr>
      </w:pPr>
      <w:bookmarkStart w:colFirst="0" w:colLast="0" w:name="_4du1wux" w:id="104"/>
      <w:bookmarkEnd w:id="104"/>
      <w:r w:rsidDel="00000000" w:rsidR="00000000" w:rsidRPr="00000000">
        <w:rPr>
          <w:rFonts w:ascii="Arial" w:cs="Arial" w:eastAsia="Arial" w:hAnsi="Arial"/>
          <w:b w:val="0"/>
          <w:color w:val="000000"/>
          <w:sz w:val="28"/>
          <w:szCs w:val="28"/>
          <w:rtl w:val="0"/>
        </w:rPr>
        <w:t xml:space="preserve">Veteran Can’t Move Forward In Their Application</w:t>
      </w:r>
      <w:r w:rsidDel="00000000" w:rsidR="00000000" w:rsidRPr="00000000">
        <w:rPr>
          <w:rtl w:val="0"/>
        </w:rPr>
      </w:r>
    </w:p>
    <w:p w:rsidR="00000000" w:rsidDel="00000000" w:rsidP="00000000" w:rsidRDefault="00000000" w:rsidRPr="00000000" w14:paraId="00000247">
      <w:pPr>
        <w:rPr>
          <w:rFonts w:ascii="Arial" w:cs="Arial" w:eastAsia="Arial" w:hAnsi="Arial"/>
          <w:color w:val="000000"/>
        </w:rPr>
      </w:pPr>
      <w:r w:rsidDel="00000000" w:rsidR="00000000" w:rsidRPr="00000000">
        <w:rPr>
          <w:rtl w:val="0"/>
        </w:rPr>
      </w:r>
    </w:p>
    <w:p w:rsidR="00000000" w:rsidDel="00000000" w:rsidP="00000000" w:rsidRDefault="00000000" w:rsidRPr="00000000" w14:paraId="00000248">
      <w:pPr>
        <w:rPr>
          <w:ins w:author="Heather Justice" w:id="167" w:date="2024-07-09T20:38:50Z"/>
        </w:rPr>
      </w:pPr>
      <w:r w:rsidDel="00000000" w:rsidR="00000000" w:rsidRPr="00000000">
        <w:rPr>
          <w:rFonts w:ascii="Arial" w:cs="Arial" w:eastAsia="Arial" w:hAnsi="Arial"/>
          <w:color w:val="000000"/>
          <w:rtl w:val="0"/>
        </w:rPr>
        <w:t xml:space="preserve">If a Veteran is saying they can’t move on to the next page in the application, ask them to check and make sure they have filled out all the required information. The website will have a big red message indicating where it is missing required information:</w:t>
        <w:br w:type="textWrapping"/>
        <w:br w:type="textWrapping"/>
      </w:r>
      <w:del w:author="Heather Justice" w:id="166" w:date="2024-07-09T20:38:48Z">
        <w:r w:rsidDel="00000000" w:rsidR="00000000" w:rsidRPr="00000000">
          <w:rPr/>
          <w:drawing>
            <wp:inline distB="0" distT="0" distL="0" distR="0">
              <wp:extent cx="3716020" cy="773430"/>
              <wp:effectExtent b="12700" l="12700" r="12700" t="12700"/>
              <wp:docPr id="46" name="image44.png"/>
              <a:graphic>
                <a:graphicData uri="http://schemas.openxmlformats.org/drawingml/2006/picture">
                  <pic:pic>
                    <pic:nvPicPr>
                      <pic:cNvPr id="0" name="image44.png"/>
                      <pic:cNvPicPr preferRelativeResize="0"/>
                    </pic:nvPicPr>
                    <pic:blipFill>
                      <a:blip r:embed="rId143"/>
                      <a:srcRect b="52873" l="0" r="0" t="30948"/>
                      <a:stretch>
                        <a:fillRect/>
                      </a:stretch>
                    </pic:blipFill>
                    <pic:spPr>
                      <a:xfrm>
                        <a:off x="0" y="0"/>
                        <a:ext cx="3716020" cy="773430"/>
                      </a:xfrm>
                      <a:prstGeom prst="rect"/>
                      <a:ln w="12700">
                        <a:solidFill>
                          <a:srgbClr val="000000"/>
                        </a:solidFill>
                        <a:prstDash val="solid"/>
                      </a:ln>
                    </pic:spPr>
                  </pic:pic>
                </a:graphicData>
              </a:graphic>
            </wp:inline>
          </w:drawing>
        </w:r>
      </w:del>
      <w:ins w:author="Heather Justice" w:id="167" w:date="2024-07-09T20:38:50Z">
        <w:commentRangeStart w:id="71"/>
        <w:r w:rsidDel="00000000" w:rsidR="00000000" w:rsidRPr="00000000">
          <w:rPr>
            <w:rtl w:val="0"/>
          </w:rPr>
        </w:r>
      </w:ins>
    </w:p>
    <w:p w:rsidR="00000000" w:rsidDel="00000000" w:rsidP="00000000" w:rsidRDefault="00000000" w:rsidRPr="00000000" w14:paraId="00000249">
      <w:pPr>
        <w:rPr>
          <w:rPrChange w:author="Heather Justice" w:id="168" w:date="2024-07-09T20:38:50Z">
            <w:rPr>
              <w:rFonts w:ascii="Arial" w:cs="Arial" w:eastAsia="Arial" w:hAnsi="Arial"/>
              <w:color w:val="000000"/>
            </w:rPr>
          </w:rPrChange>
        </w:rPr>
      </w:pPr>
      <w:ins w:author="Heather Justice" w:id="167" w:date="2024-07-09T20:38:50Z">
        <w:r w:rsidDel="00000000" w:rsidR="00000000" w:rsidRPr="00000000">
          <w:rPr/>
          <w:drawing>
            <wp:inline distB="114300" distT="114300" distL="114300" distR="114300">
              <wp:extent cx="2705100" cy="1209675"/>
              <wp:effectExtent b="0" l="0" r="0" t="0"/>
              <wp:docPr id="106" name="image105.png"/>
              <a:graphic>
                <a:graphicData uri="http://schemas.openxmlformats.org/drawingml/2006/picture">
                  <pic:pic>
                    <pic:nvPicPr>
                      <pic:cNvPr id="0" name="image105.png"/>
                      <pic:cNvPicPr preferRelativeResize="0"/>
                    </pic:nvPicPr>
                    <pic:blipFill>
                      <a:blip r:embed="rId144"/>
                      <a:srcRect b="0" l="0" r="0" t="0"/>
                      <a:stretch>
                        <a:fillRect/>
                      </a:stretch>
                    </pic:blipFill>
                    <pic:spPr>
                      <a:xfrm>
                        <a:off x="0" y="0"/>
                        <a:ext cx="2705100" cy="1209675"/>
                      </a:xfrm>
                      <a:prstGeom prst="rect"/>
                      <a:ln/>
                    </pic:spPr>
                  </pic:pic>
                </a:graphicData>
              </a:graphic>
            </wp:inline>
          </w:drawing>
        </w:r>
      </w:ins>
      <w:commentRangeEnd w:id="71"/>
      <w:r w:rsidDel="00000000" w:rsidR="00000000" w:rsidRPr="00000000">
        <w:commentReference w:id="71"/>
      </w:r>
      <w:r w:rsidDel="00000000" w:rsidR="00000000" w:rsidRPr="00000000">
        <w:rPr>
          <w:rtl w:val="0"/>
        </w:rPr>
      </w:r>
    </w:p>
    <w:p w:rsidR="00000000" w:rsidDel="00000000" w:rsidP="00000000" w:rsidRDefault="00000000" w:rsidRPr="00000000" w14:paraId="0000024A">
      <w:pPr>
        <w:rPr>
          <w:rFonts w:ascii="Arial" w:cs="Arial" w:eastAsia="Arial" w:hAnsi="Arial"/>
          <w:color w:val="000000"/>
        </w:rPr>
      </w:pPr>
      <w:bookmarkStart w:colFirst="0" w:colLast="0" w:name="_2szc72q" w:id="105"/>
      <w:bookmarkEnd w:id="105"/>
      <w:r w:rsidDel="00000000" w:rsidR="00000000" w:rsidRPr="00000000">
        <w:rPr>
          <w:rFonts w:ascii="Arial" w:cs="Arial" w:eastAsia="Arial" w:hAnsi="Arial"/>
          <w:b w:val="0"/>
          <w:color w:val="000000"/>
          <w:sz w:val="28"/>
          <w:szCs w:val="28"/>
          <w:rtl w:val="0"/>
        </w:rPr>
        <w:br w:type="textWrapping"/>
        <w:t xml:space="preserve">Veteran Can’t Upload a Document</w:t>
      </w:r>
      <w:r w:rsidDel="00000000" w:rsidR="00000000" w:rsidRPr="00000000">
        <w:rPr>
          <w:rtl w:val="0"/>
        </w:rPr>
      </w:r>
    </w:p>
    <w:p w:rsidR="00000000" w:rsidDel="00000000" w:rsidP="00000000" w:rsidRDefault="00000000" w:rsidRPr="00000000" w14:paraId="0000024B">
      <w:pPr>
        <w:rPr>
          <w:rFonts w:ascii="Arial" w:cs="Arial" w:eastAsia="Arial" w:hAnsi="Arial"/>
          <w:color w:val="000000"/>
        </w:rPr>
      </w:pPr>
      <w:r w:rsidDel="00000000" w:rsidR="00000000" w:rsidRPr="00000000">
        <w:rPr>
          <w:rtl w:val="0"/>
        </w:rPr>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There are a few places where a Veteran might be asked to upload a document to their application. If a Veteran is having difficulty uploading a document, review the tips section below to make sure the Veteran is following the guidelines:</w:t>
      </w:r>
    </w:p>
    <w:p w:rsidR="00000000" w:rsidDel="00000000" w:rsidP="00000000" w:rsidRDefault="00000000" w:rsidRPr="00000000" w14:paraId="0000024D">
      <w:pPr>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4E">
      <w:pPr>
        <w:rPr>
          <w:rFonts w:ascii="Arial" w:cs="Arial" w:eastAsia="Arial" w:hAnsi="Arial"/>
          <w:color w:val="000000"/>
          <w:sz w:val="24"/>
          <w:szCs w:val="24"/>
        </w:rPr>
      </w:pPr>
      <w:r w:rsidDel="00000000" w:rsidR="00000000" w:rsidRPr="00000000">
        <w:rPr/>
        <w:drawing>
          <wp:inline distB="0" distT="0" distL="0" distR="0">
            <wp:extent cx="4974590" cy="2271395"/>
            <wp:effectExtent b="12700" l="12700" r="12700" t="12700"/>
            <wp:docPr id="47" name="image29.png"/>
            <a:graphic>
              <a:graphicData uri="http://schemas.openxmlformats.org/drawingml/2006/picture">
                <pic:pic>
                  <pic:nvPicPr>
                    <pic:cNvPr id="0" name="image29.png"/>
                    <pic:cNvPicPr preferRelativeResize="0"/>
                  </pic:nvPicPr>
                  <pic:blipFill>
                    <a:blip r:embed="rId73"/>
                    <a:srcRect b="10442" l="0" r="0" t="51037"/>
                    <a:stretch>
                      <a:fillRect/>
                    </a:stretch>
                  </pic:blipFill>
                  <pic:spPr>
                    <a:xfrm>
                      <a:off x="0" y="0"/>
                      <a:ext cx="4974590" cy="227139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F">
      <w:pPr>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50">
      <w:pPr>
        <w:pStyle w:val="Heading2"/>
        <w:widowControl w:val="1"/>
        <w:shd w:fill="ffffff" w:val="clear"/>
        <w:spacing w:after="0" w:before="0" w:line="240" w:lineRule="auto"/>
        <w:ind w:left="0" w:right="0" w:firstLine="0"/>
        <w:jc w:val="left"/>
        <w:rPr>
          <w:rFonts w:ascii="Arial" w:cs="Arial" w:eastAsia="Arial" w:hAnsi="Arial"/>
          <w:color w:val="000000"/>
          <w:sz w:val="28"/>
          <w:szCs w:val="28"/>
        </w:rPr>
      </w:pPr>
      <w:bookmarkStart w:colFirst="0" w:colLast="0" w:name="_184mhaj" w:id="106"/>
      <w:bookmarkEnd w:id="106"/>
      <w:r w:rsidDel="00000000" w:rsidR="00000000" w:rsidRPr="00000000">
        <w:rPr>
          <w:rFonts w:ascii="Arial" w:cs="Arial" w:eastAsia="Arial" w:hAnsi="Arial"/>
          <w:color w:val="000000"/>
          <w:sz w:val="28"/>
          <w:szCs w:val="28"/>
          <w:rtl w:val="0"/>
        </w:rPr>
        <w:t xml:space="preserve">Veteran is Having Trouble Upgrading Account From LOA1 to LOA3</w:t>
      </w:r>
    </w:p>
    <w:p w:rsidR="00000000" w:rsidDel="00000000" w:rsidP="00000000" w:rsidRDefault="00000000" w:rsidRPr="00000000" w14:paraId="00000251">
      <w:pPr>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a Veteran is trying to apply for health care benefits with their LOA1 (not identity verified account), they will be required to upgrade to an LOA3 (identity verified) account. They can do this using ID.me, Login.gov, or by upgrading their My HealtheVet or DS Logon account. If the Veteran does not want to do this, you can also tell them they can apply for health care benefits when signed out of their account. This is not ideal because they will have to provide more information as they fill out the application, but it is an option if they don’t want to upgrade their account to LOA3.</w:t>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54">
      <w:pPr>
        <w:pStyle w:val="Heading2"/>
        <w:ind w:right="0"/>
        <w:rPr>
          <w:rFonts w:ascii="Arial" w:cs="Arial" w:eastAsia="Arial" w:hAnsi="Arial"/>
          <w:color w:val="000000"/>
          <w:sz w:val="28"/>
          <w:szCs w:val="28"/>
        </w:rPr>
      </w:pPr>
      <w:bookmarkStart w:colFirst="0" w:colLast="0" w:name="_srjlldov0u45" w:id="107"/>
      <w:bookmarkEnd w:id="107"/>
      <w:r w:rsidDel="00000000" w:rsidR="00000000" w:rsidRPr="00000000">
        <w:rPr>
          <w:rFonts w:ascii="Arial" w:cs="Arial" w:eastAsia="Arial" w:hAnsi="Arial"/>
          <w:color w:val="000000"/>
          <w:sz w:val="28"/>
          <w:szCs w:val="28"/>
          <w:rtl w:val="0"/>
        </w:rPr>
        <w:t xml:space="preserve">Veteran has received an email stating that their application was not successfully submitted and they will need to resubmit their application</w:t>
      </w:r>
    </w:p>
    <w:p w:rsidR="00000000" w:rsidDel="00000000" w:rsidP="00000000" w:rsidRDefault="00000000" w:rsidRPr="00000000" w14:paraId="00000255">
      <w:pPr>
        <w:rPr>
          <w:rFonts w:ascii="Arial" w:cs="Arial" w:eastAsia="Arial" w:hAnsi="Arial"/>
        </w:rPr>
      </w:pPr>
      <w:r w:rsidDel="00000000" w:rsidR="00000000" w:rsidRPr="00000000">
        <w:rPr>
          <w:rtl w:val="0"/>
        </w:rPr>
      </w:r>
    </w:p>
    <w:p w:rsidR="00000000" w:rsidDel="00000000" w:rsidP="00000000" w:rsidRDefault="00000000" w:rsidRPr="00000000" w14:paraId="00000256">
      <w:pPr>
        <w:spacing w:after="140" w:line="276" w:lineRule="auto"/>
        <w:rPr>
          <w:rFonts w:ascii="Arial" w:cs="Arial" w:eastAsia="Arial" w:hAnsi="Arial"/>
        </w:rPr>
      </w:pPr>
      <w:r w:rsidDel="00000000" w:rsidR="00000000" w:rsidRPr="00000000">
        <w:rPr>
          <w:rFonts w:ascii="Arial" w:cs="Arial" w:eastAsia="Arial" w:hAnsi="Arial"/>
          <w:rtl w:val="0"/>
        </w:rPr>
        <w:t xml:space="preserve">When there is a system failure after the Veteran has submitted their application, the submission is retried over a 24 hour period.  If the submission continues to be unsuccessful, an automated email message is sent to the email address that the Veteran entered in the form.  </w:t>
      </w:r>
    </w:p>
    <w:p w:rsidR="00000000" w:rsidDel="00000000" w:rsidP="00000000" w:rsidRDefault="00000000" w:rsidRPr="00000000" w14:paraId="00000257">
      <w:pPr>
        <w:spacing w:after="140" w:line="276" w:lineRule="auto"/>
        <w:rPr>
          <w:rFonts w:ascii="Arial" w:cs="Arial" w:eastAsia="Arial" w:hAnsi="Arial"/>
        </w:rPr>
      </w:pPr>
      <w:r w:rsidDel="00000000" w:rsidR="00000000" w:rsidRPr="00000000">
        <w:rPr>
          <w:rtl w:val="0"/>
        </w:rPr>
      </w:r>
    </w:p>
    <w:p w:rsidR="00000000" w:rsidDel="00000000" w:rsidP="00000000" w:rsidRDefault="00000000" w:rsidRPr="00000000" w14:paraId="00000258">
      <w:pPr>
        <w:spacing w:after="14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4661728" cy="5386388"/>
            <wp:effectExtent b="0" l="0" r="0" t="0"/>
            <wp:docPr id="112" name="image107.png"/>
            <a:graphic>
              <a:graphicData uri="http://schemas.openxmlformats.org/drawingml/2006/picture">
                <pic:pic>
                  <pic:nvPicPr>
                    <pic:cNvPr id="0" name="image107.png"/>
                    <pic:cNvPicPr preferRelativeResize="0"/>
                  </pic:nvPicPr>
                  <pic:blipFill>
                    <a:blip r:embed="rId145"/>
                    <a:srcRect b="0" l="0" r="0" t="0"/>
                    <a:stretch>
                      <a:fillRect/>
                    </a:stretch>
                  </pic:blipFill>
                  <pic:spPr>
                    <a:xfrm>
                      <a:off x="0" y="0"/>
                      <a:ext cx="4661728" cy="5386388"/>
                    </a:xfrm>
                    <a:prstGeom prst="rect"/>
                    <a:ln/>
                  </pic:spPr>
                </pic:pic>
              </a:graphicData>
            </a:graphic>
          </wp:inline>
        </w:drawing>
      </w:r>
      <w:r w:rsidDel="00000000" w:rsidR="00000000" w:rsidRPr="00000000">
        <w:rPr>
          <w:rtl w:val="0"/>
        </w:rPr>
      </w:r>
    </w:p>
    <w:sectPr>
      <w:footerReference r:id="rId146" w:type="default"/>
      <w:footerReference r:id="rId147" w:type="first"/>
      <w:pgSz w:h="15840" w:w="12240" w:orient="portrait"/>
      <w:pgMar w:bottom="2016" w:top="1440" w:left="1440" w:right="1440" w:header="0" w:footer="144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comment w:author="Heather Justice" w:id="40" w:date="2024-07-09T16:53:36Z">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41" w:date="2024-07-09T17:00:34Z">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57" w:date="2024-07-09T19:44:02Z">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25" w:date="2024-07-09T15:58:31Z">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 image</w:t>
      </w:r>
    </w:p>
  </w:comment>
  <w:comment w:author="Heather Justice" w:id="12" w:date="2024-07-09T15:16:50Z">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 image</w:t>
      </w:r>
    </w:p>
  </w:comment>
  <w:comment w:author="Heather Justice" w:id="29" w:date="2024-07-09T16:56:03Z">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28" w:date="2024-07-09T16:17:30Z">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24" w:date="2024-07-09T15:48:10Z">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27" w:date="2024-07-09T16:15:46Z">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removed image</w:t>
      </w:r>
    </w:p>
  </w:comment>
  <w:comment w:author="Heather Justice" w:id="22" w:date="2024-07-09T15:45:59Z">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0" w:date="2024-07-09T16:42:37Z">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 questions added for Toxic Exposure</w:t>
      </w:r>
    </w:p>
  </w:comment>
  <w:comment w:author="Heather Justice" w:id="23" w:date="2024-07-09T15:47:06Z">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20" w:date="2024-07-09T15:43:56Z">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16" w:date="2024-07-09T15:57:38Z">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Remove text &amp; image</w:t>
      </w:r>
    </w:p>
  </w:comment>
  <w:comment w:author="Heather Justice" w:id="26" w:date="2024-07-09T15:59:17Z">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19" w:date="2024-07-09T15:43:26Z">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 image</w:t>
      </w:r>
    </w:p>
  </w:comment>
  <w:comment w:author="Heather Justice" w:id="10" w:date="2024-07-09T14:08:05Z">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URL update</w:t>
      </w:r>
    </w:p>
  </w:comment>
  <w:comment w:author="Heather Justice" w:id="53" w:date="2024-07-09T17:20:43Z">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section moved to the end of the Dependents pages</w:t>
      </w:r>
    </w:p>
  </w:comment>
  <w:comment w:author="Heather Justice" w:id="32" w:date="2024-07-09T16:22:27Z">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 question</w:t>
      </w:r>
    </w:p>
  </w:comment>
  <w:comment w:author="Heather Justice" w:id="56" w:date="2024-07-09T17:24:43Z">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15" w:date="2024-07-09T15:41:42Z">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 image</w:t>
      </w:r>
    </w:p>
  </w:comment>
  <w:comment w:author="Heather Justice" w:id="18" w:date="2024-07-09T15:42:51Z">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 image</w:t>
      </w:r>
    </w:p>
  </w:comment>
  <w:comment w:author="Heather Justice" w:id="31" w:date="2024-07-09T16:22:12Z">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 question</w:t>
      </w:r>
    </w:p>
  </w:comment>
  <w:comment w:author="Heather Justice" w:id="66" w:date="2024-07-09T20:29:43Z">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70" w:date="2024-07-09T20:37:53Z">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21" w:date="2024-07-09T15:44:45Z">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62" w:date="2024-07-09T20:24:55Z">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1" w:date="2024-07-09T17:20:03Z">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Dependent Education Expenses page moved</w:t>
      </w:r>
    </w:p>
  </w:comment>
  <w:comment w:author="Heather Justice" w:id="9" w:date="2024-07-09T15:56:17Z">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50" w:date="2024-07-09T17:11:37Z">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55" w:date="2024-07-09T17:17:34Z">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54" w:date="2024-07-09T17:15:04Z">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3" w:date="2024-07-09T14:08:36Z">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URL update</w:t>
      </w:r>
    </w:p>
  </w:comment>
  <w:comment w:author="Heather Justice" w:id="63" w:date="2024-07-09T20:27:06Z">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52" w:date="2024-07-09T17:13:10Z">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17" w:date="2024-07-09T15:42:13Z">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Remove text and image</w:t>
      </w:r>
    </w:p>
  </w:comment>
  <w:comment w:author="Heather Justice" w:id="14" w:date="2024-07-09T15:56:58Z">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60" w:date="2024-07-09T19:48:23Z">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45" w:date="2024-07-09T17:04:03Z">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65" w:date="2024-07-09T20:28:19Z">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48" w:date="2024-07-09T17:09:18Z">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69" w:date="2024-07-09T20:37:09Z">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7" w:date="2024-07-09T13:51:22Z">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URL update</w:t>
      </w:r>
    </w:p>
  </w:comment>
  <w:comment w:author="Heather Justice" w:id="68" w:date="2024-07-09T20:35:33Z">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49" w:date="2024-07-09T17:10:33Z">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46" w:date="2024-07-09T17:04:24Z">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removed duplicate image</w:t>
      </w:r>
    </w:p>
  </w:comment>
  <w:comment w:author="Heather Justice" w:id="61" w:date="2024-07-09T19:53:21Z">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44" w:date="2024-07-09T17:03:34Z">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2" w:date="2024-07-11T15:07:14Z">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 error topic</w:t>
      </w:r>
    </w:p>
  </w:comment>
  <w:comment w:author="Heather Justice" w:id="47" w:date="2024-07-09T17:08:30Z">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13" w:date="2024-07-09T15:31:52Z">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 image</w:t>
      </w:r>
    </w:p>
  </w:comment>
  <w:comment w:author="Heather Justice" w:id="58" w:date="2024-07-09T19:46:11Z">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71" w:date="2024-07-09T20:38:59Z">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64" w:date="2024-07-09T20:27:16Z">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6" w:date="2024-07-09T13:49:04Z">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URL update</w:t>
      </w:r>
    </w:p>
  </w:comment>
  <w:comment w:author="Heather Justice" w:id="11" w:date="2024-07-09T14:08:19Z">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URL update</w:t>
      </w:r>
    </w:p>
  </w:comment>
  <w:comment w:author="Heather Justice" w:id="59" w:date="2024-07-09T19:48:14Z">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43" w:date="2024-07-09T16:59:38Z">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removed image, no longer valid</w:t>
      </w:r>
    </w:p>
  </w:comment>
  <w:comment w:author="Heather Justice" w:id="4" w:date="2024-07-09T13:48:10Z">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Removing this image, the Homepage has been redesigned and this no longer applies</w:t>
      </w:r>
    </w:p>
  </w:comment>
  <w:comment w:author="Heather Justice" w:id="67" w:date="2024-07-09T20:33:54Z">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51" w:date="2024-07-09T17:12:16Z">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duplicate image</w:t>
      </w:r>
    </w:p>
  </w:comment>
  <w:comment w:author="Heather Justice" w:id="39" w:date="2024-07-09T16:58:09Z">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 question</w:t>
      </w:r>
    </w:p>
  </w:comment>
  <w:comment w:author="Heather Justice" w:id="8" w:date="2024-07-09T13:54:16Z">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 image</w:t>
      </w:r>
    </w:p>
  </w:comment>
  <w:comment w:author="Heather Justice" w:id="38" w:date="2024-07-09T16:58:01Z">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 question</w:t>
      </w:r>
    </w:p>
  </w:comment>
  <w:comment w:author="Heather Justice" w:id="37" w:date="2024-07-09T16:57:45Z">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 question</w:t>
      </w:r>
    </w:p>
  </w:comment>
  <w:comment w:author="Heather Justice" w:id="42" w:date="2024-07-09T17:01:22Z">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 w:author="Heather Justice" w:id="33" w:date="2024-07-09T16:57:17Z">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 question</w:t>
      </w:r>
    </w:p>
  </w:comment>
  <w:comment w:author="Heather Justice" w:id="5" w:date="2024-07-09T13:48:50Z">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 URL, it as been updated just recently</w:t>
      </w:r>
    </w:p>
  </w:comment>
  <w:comment w:author="Heather Justice" w:id="34" w:date="2024-07-09T16:57:05Z">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 question</w:t>
      </w:r>
    </w:p>
  </w:comment>
  <w:comment w:author="Heather Justice" w:id="36" w:date="2024-07-09T16:57:35Z">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 question</w:t>
      </w:r>
    </w:p>
  </w:comment>
  <w:comment w:author="Heather Justice" w:id="35" w:date="2024-07-09T16:57:27Z">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 question</w:t>
      </w:r>
    </w:p>
  </w:comment>
  <w:comment w:author="Heather Justice" w:id="30" w:date="2024-07-09T16:54:59Z">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replaced image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Calibri"/>
  <w:font w:name="Georgia"/>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u w:val="none"/>
      </w:rPr>
    </w:lvl>
    <w:lvl w:ilvl="3">
      <w:start w:val="1"/>
      <w:numFmt w:val="bullet"/>
      <w:lvlText w:val="-"/>
      <w:lvlJc w:val="left"/>
      <w:pPr>
        <w:ind w:left="2880" w:hanging="360"/>
      </w:pPr>
      <w:rPr>
        <w:rFonts w:ascii="Noto Sans Symbols" w:cs="Noto Sans Symbols" w:eastAsia="Noto Sans Symbols" w:hAnsi="Noto Sans Symbols"/>
        <w:u w:val="none"/>
      </w:rPr>
    </w:lvl>
    <w:lvl w:ilvl="4">
      <w:start w:val="1"/>
      <w:numFmt w:val="bullet"/>
      <w:lvlText w:val="-"/>
      <w:lvlJc w:val="left"/>
      <w:pPr>
        <w:ind w:left="3600" w:hanging="360"/>
      </w:pPr>
      <w:rPr>
        <w:rFonts w:ascii="Noto Sans Symbols" w:cs="Noto Sans Symbols" w:eastAsia="Noto Sans Symbols" w:hAnsi="Noto Sans Symbols"/>
        <w:u w:val="none"/>
      </w:rPr>
    </w:lvl>
    <w:lvl w:ilvl="5">
      <w:start w:val="1"/>
      <w:numFmt w:val="bullet"/>
      <w:lvlText w:val="-"/>
      <w:lvlJc w:val="left"/>
      <w:pPr>
        <w:ind w:left="4320" w:hanging="360"/>
      </w:pPr>
      <w:rPr>
        <w:rFonts w:ascii="Noto Sans Symbols" w:cs="Noto Sans Symbols" w:eastAsia="Noto Sans Symbols" w:hAnsi="Noto Sans Symbols"/>
        <w:u w:val="none"/>
      </w:rPr>
    </w:lvl>
    <w:lvl w:ilvl="6">
      <w:start w:val="1"/>
      <w:numFmt w:val="bullet"/>
      <w:lvlText w:val="-"/>
      <w:lvlJc w:val="left"/>
      <w:pPr>
        <w:ind w:left="5040" w:hanging="360"/>
      </w:pPr>
      <w:rPr>
        <w:rFonts w:ascii="Noto Sans Symbols" w:cs="Noto Sans Symbols" w:eastAsia="Noto Sans Symbols" w:hAnsi="Noto Sans Symbols"/>
        <w:u w:val="none"/>
      </w:rPr>
    </w:lvl>
    <w:lvl w:ilvl="7">
      <w:start w:val="1"/>
      <w:numFmt w:val="bullet"/>
      <w:lvlText w:val="-"/>
      <w:lvlJc w:val="left"/>
      <w:pPr>
        <w:ind w:left="5760" w:hanging="360"/>
      </w:pPr>
      <w:rPr>
        <w:rFonts w:ascii="Noto Sans Symbols" w:cs="Noto Sans Symbols" w:eastAsia="Noto Sans Symbols" w:hAnsi="Noto Sans Symbols"/>
        <w:u w:val="none"/>
      </w:rPr>
    </w:lvl>
    <w:lvl w:ilvl="8">
      <w:start w:val="1"/>
      <w:numFmt w:val="bullet"/>
      <w:lvlText w:val="-"/>
      <w:lvlJc w:val="left"/>
      <w:pPr>
        <w:ind w:left="6480" w:hanging="360"/>
      </w:pPr>
      <w:rPr>
        <w:rFonts w:ascii="Noto Sans Symbols" w:cs="Noto Sans Symbols" w:eastAsia="Noto Sans Symbols" w:hAnsi="Noto Sans Symbols"/>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rFonts w:ascii="Noto Sans Symbols" w:cs="Noto Sans Symbols" w:eastAsia="Noto Sans Symbols" w:hAnsi="Noto Sans Symbols"/>
        <w:u w:val="none"/>
      </w:rPr>
    </w:lvl>
    <w:lvl w:ilvl="2">
      <w:start w:val="1"/>
      <w:numFmt w:val="bullet"/>
      <w:lvlText w:val="-"/>
      <w:lvlJc w:val="left"/>
      <w:pPr>
        <w:ind w:left="2160" w:hanging="360"/>
      </w:pPr>
      <w:rPr>
        <w:rFonts w:ascii="Noto Sans Symbols" w:cs="Noto Sans Symbols" w:eastAsia="Noto Sans Symbols" w:hAnsi="Noto Sans Symbols"/>
        <w:u w:val="none"/>
      </w:rPr>
    </w:lvl>
    <w:lvl w:ilvl="3">
      <w:start w:val="1"/>
      <w:numFmt w:val="bullet"/>
      <w:lvlText w:val="-"/>
      <w:lvlJc w:val="left"/>
      <w:pPr>
        <w:ind w:left="2880" w:hanging="360"/>
      </w:pPr>
      <w:rPr>
        <w:rFonts w:ascii="Noto Sans Symbols" w:cs="Noto Sans Symbols" w:eastAsia="Noto Sans Symbols" w:hAnsi="Noto Sans Symbols"/>
        <w:u w:val="none"/>
      </w:rPr>
    </w:lvl>
    <w:lvl w:ilvl="4">
      <w:start w:val="1"/>
      <w:numFmt w:val="bullet"/>
      <w:lvlText w:val="-"/>
      <w:lvlJc w:val="left"/>
      <w:pPr>
        <w:ind w:left="3600" w:hanging="360"/>
      </w:pPr>
      <w:rPr>
        <w:rFonts w:ascii="Noto Sans Symbols" w:cs="Noto Sans Symbols" w:eastAsia="Noto Sans Symbols" w:hAnsi="Noto Sans Symbols"/>
        <w:u w:val="none"/>
      </w:rPr>
    </w:lvl>
    <w:lvl w:ilvl="5">
      <w:start w:val="1"/>
      <w:numFmt w:val="bullet"/>
      <w:lvlText w:val="-"/>
      <w:lvlJc w:val="left"/>
      <w:pPr>
        <w:ind w:left="4320" w:hanging="360"/>
      </w:pPr>
      <w:rPr>
        <w:rFonts w:ascii="Noto Sans Symbols" w:cs="Noto Sans Symbols" w:eastAsia="Noto Sans Symbols" w:hAnsi="Noto Sans Symbols"/>
        <w:u w:val="none"/>
      </w:rPr>
    </w:lvl>
    <w:lvl w:ilvl="6">
      <w:start w:val="1"/>
      <w:numFmt w:val="bullet"/>
      <w:lvlText w:val="-"/>
      <w:lvlJc w:val="left"/>
      <w:pPr>
        <w:ind w:left="5040" w:hanging="360"/>
      </w:pPr>
      <w:rPr>
        <w:rFonts w:ascii="Noto Sans Symbols" w:cs="Noto Sans Symbols" w:eastAsia="Noto Sans Symbols" w:hAnsi="Noto Sans Symbols"/>
        <w:u w:val="none"/>
      </w:rPr>
    </w:lvl>
    <w:lvl w:ilvl="7">
      <w:start w:val="1"/>
      <w:numFmt w:val="bullet"/>
      <w:lvlText w:val="-"/>
      <w:lvlJc w:val="left"/>
      <w:pPr>
        <w:ind w:left="5760" w:hanging="360"/>
      </w:pPr>
      <w:rPr>
        <w:rFonts w:ascii="Noto Sans Symbols" w:cs="Noto Sans Symbols" w:eastAsia="Noto Sans Symbols" w:hAnsi="Noto Sans Symbols"/>
        <w:u w:val="none"/>
      </w:rPr>
    </w:lvl>
    <w:lvl w:ilvl="8">
      <w:start w:val="1"/>
      <w:numFmt w:val="bullet"/>
      <w:lvlText w:val="-"/>
      <w:lvlJc w:val="left"/>
      <w:pPr>
        <w:ind w:left="6480" w:hanging="360"/>
      </w:pPr>
      <w:rPr>
        <w:rFonts w:ascii="Noto Sans Symbols" w:cs="Noto Sans Symbols" w:eastAsia="Noto Sans Symbols" w:hAnsi="Noto Sans Symbols"/>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Calibri" w:cs="Calibri" w:eastAsia="Calibri" w:hAnsi="Calibri"/>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rPr>
      <w:b w:val="1"/>
      <w:sz w:val="48"/>
      <w:szCs w:val="48"/>
    </w:rPr>
  </w:style>
  <w:style w:type="paragraph" w:styleId="Heading2">
    <w:name w:val="heading 2"/>
    <w:basedOn w:val="Normal"/>
    <w:next w:val="Normal"/>
    <w:pPr>
      <w:shd w:fill="ffffff" w:val="clear"/>
      <w:spacing w:after="0" w:before="0" w:line="240" w:lineRule="auto"/>
      <w:ind w:right="2250" w:firstLine="0"/>
    </w:pPr>
    <w:rPr>
      <w:b w:val="0"/>
      <w:color w:val="2f5496"/>
      <w:sz w:val="26"/>
      <w:szCs w:val="26"/>
    </w:rPr>
  </w:style>
  <w:style w:type="paragraph" w:styleId="Heading3">
    <w:name w:val="heading 3"/>
    <w:basedOn w:val="Normal"/>
    <w:next w:val="Normal"/>
    <w:pPr>
      <w:keepNext w:val="1"/>
      <w:keepLines w:val="1"/>
      <w:spacing w:after="0" w:before="40" w:line="240" w:lineRule="auto"/>
    </w:pPr>
    <w:rPr>
      <w:rFonts w:ascii="Calibri" w:cs="Calibri" w:eastAsia="Calibri" w:hAnsi="Calibri"/>
      <w:color w:val="1f3863"/>
    </w:rPr>
  </w:style>
  <w:style w:type="paragraph" w:styleId="Heading4">
    <w:name w:val="heading 4"/>
    <w:basedOn w:val="Normal"/>
    <w:next w:val="Normal"/>
    <w:pPr>
      <w:keepNext w:val="1"/>
      <w:keepLines w:val="1"/>
      <w:spacing w:after="0" w:before="40" w:line="240" w:lineRule="auto"/>
    </w:pPr>
    <w:rPr>
      <w:rFonts w:ascii="Calibri" w:cs="Calibri" w:eastAsia="Calibri" w:hAnsi="Calibri"/>
      <w:i w:val="1"/>
      <w:color w:val="2f5496"/>
    </w:rPr>
  </w:style>
  <w:style w:type="paragraph" w:styleId="Heading5">
    <w:name w:val="heading 5"/>
    <w:basedOn w:val="Normal"/>
    <w:next w:val="Normal"/>
    <w:pPr>
      <w:keepNext w:val="1"/>
      <w:keepLines w:val="1"/>
      <w:spacing w:after="40" w:before="220" w:line="240" w:lineRule="auto"/>
    </w:pPr>
    <w:rPr>
      <w:b w:val="1"/>
      <w:sz w:val="22"/>
      <w:szCs w:val="22"/>
    </w:rPr>
  </w:style>
  <w:style w:type="paragraph" w:styleId="Heading6">
    <w:name w:val="heading 6"/>
    <w:basedOn w:val="Normal"/>
    <w:next w:val="Normal"/>
    <w:pPr>
      <w:keepNext w:val="1"/>
      <w:keepLines w:val="1"/>
      <w:spacing w:after="40" w:before="200" w:line="240" w:lineRule="auto"/>
    </w:pPr>
    <w:rPr>
      <w:b w:val="1"/>
      <w:sz w:val="20"/>
      <w:szCs w:val="20"/>
    </w:rPr>
  </w:style>
  <w:style w:type="paragraph" w:styleId="Title">
    <w:name w:val="Title"/>
    <w:basedOn w:val="Normal"/>
    <w:next w:val="Normal"/>
    <w:pPr>
      <w:keepNext w:val="1"/>
      <w:keepLines w:val="1"/>
      <w:spacing w:after="120" w:before="480" w:line="240" w:lineRule="auto"/>
    </w:pPr>
    <w:rPr>
      <w:b w:val="1"/>
      <w:sz w:val="72"/>
      <w:szCs w:val="72"/>
    </w:rPr>
  </w:style>
  <w:style w:type="paragraph" w:styleId="Subtitle">
    <w:name w:val="Subtitle"/>
    <w:basedOn w:val="Normal"/>
    <w:next w:val="Normal"/>
    <w:pPr>
      <w:keepNext w:val="1"/>
      <w:keepLines w:val="1"/>
      <w:spacing w:after="80" w:before="360" w:line="24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79.png"/><Relationship Id="rId42" Type="http://schemas.openxmlformats.org/officeDocument/2006/relationships/image" Target="media/image71.png"/><Relationship Id="rId41" Type="http://schemas.openxmlformats.org/officeDocument/2006/relationships/image" Target="media/image97.png"/><Relationship Id="rId44" Type="http://schemas.openxmlformats.org/officeDocument/2006/relationships/image" Target="media/image94.png"/><Relationship Id="rId43" Type="http://schemas.openxmlformats.org/officeDocument/2006/relationships/image" Target="media/image100.png"/><Relationship Id="rId46" Type="http://schemas.openxmlformats.org/officeDocument/2006/relationships/image" Target="media/image42.png"/><Relationship Id="rId45" Type="http://schemas.openxmlformats.org/officeDocument/2006/relationships/image" Target="media/image103.png"/><Relationship Id="rId107" Type="http://schemas.openxmlformats.org/officeDocument/2006/relationships/image" Target="media/image54.png"/><Relationship Id="rId106" Type="http://schemas.openxmlformats.org/officeDocument/2006/relationships/image" Target="media/image63.png"/><Relationship Id="rId105" Type="http://schemas.openxmlformats.org/officeDocument/2006/relationships/image" Target="media/image21.png"/><Relationship Id="rId104" Type="http://schemas.openxmlformats.org/officeDocument/2006/relationships/image" Target="media/image66.png"/><Relationship Id="rId109" Type="http://schemas.openxmlformats.org/officeDocument/2006/relationships/image" Target="media/image11.png"/><Relationship Id="rId108" Type="http://schemas.openxmlformats.org/officeDocument/2006/relationships/image" Target="media/image64.png"/><Relationship Id="rId48" Type="http://schemas.openxmlformats.org/officeDocument/2006/relationships/image" Target="media/image88.png"/><Relationship Id="rId47" Type="http://schemas.openxmlformats.org/officeDocument/2006/relationships/image" Target="media/image101.png"/><Relationship Id="rId49" Type="http://schemas.openxmlformats.org/officeDocument/2006/relationships/image" Target="media/image99.png"/><Relationship Id="rId103" Type="http://schemas.openxmlformats.org/officeDocument/2006/relationships/image" Target="media/image95.png"/><Relationship Id="rId102" Type="http://schemas.openxmlformats.org/officeDocument/2006/relationships/image" Target="media/image58.png"/><Relationship Id="rId101" Type="http://schemas.openxmlformats.org/officeDocument/2006/relationships/image" Target="media/image2.png"/><Relationship Id="rId100" Type="http://schemas.openxmlformats.org/officeDocument/2006/relationships/image" Target="media/image17.png"/><Relationship Id="rId31" Type="http://schemas.openxmlformats.org/officeDocument/2006/relationships/image" Target="media/image128.png"/><Relationship Id="rId30" Type="http://schemas.openxmlformats.org/officeDocument/2006/relationships/image" Target="media/image92.png"/><Relationship Id="rId33" Type="http://schemas.openxmlformats.org/officeDocument/2006/relationships/image" Target="media/image129.png"/><Relationship Id="rId32" Type="http://schemas.openxmlformats.org/officeDocument/2006/relationships/image" Target="media/image38.png"/><Relationship Id="rId35" Type="http://schemas.openxmlformats.org/officeDocument/2006/relationships/image" Target="media/image134.png"/><Relationship Id="rId34" Type="http://schemas.openxmlformats.org/officeDocument/2006/relationships/image" Target="media/image113.png"/><Relationship Id="rId37" Type="http://schemas.openxmlformats.org/officeDocument/2006/relationships/image" Target="media/image91.png"/><Relationship Id="rId36" Type="http://schemas.openxmlformats.org/officeDocument/2006/relationships/image" Target="media/image135.png"/><Relationship Id="rId39" Type="http://schemas.openxmlformats.org/officeDocument/2006/relationships/image" Target="media/image104.png"/><Relationship Id="rId38" Type="http://schemas.openxmlformats.org/officeDocument/2006/relationships/image" Target="media/image43.png"/><Relationship Id="rId20" Type="http://schemas.openxmlformats.org/officeDocument/2006/relationships/hyperlink" Target="tel:+18772228387" TargetMode="External"/><Relationship Id="rId22" Type="http://schemas.openxmlformats.org/officeDocument/2006/relationships/image" Target="media/image119.png"/><Relationship Id="rId21" Type="http://schemas.openxmlformats.org/officeDocument/2006/relationships/image" Target="media/image122.png"/><Relationship Id="rId24" Type="http://schemas.openxmlformats.org/officeDocument/2006/relationships/image" Target="media/image125.png"/><Relationship Id="rId23" Type="http://schemas.openxmlformats.org/officeDocument/2006/relationships/image" Target="media/image133.png"/><Relationship Id="rId129" Type="http://schemas.openxmlformats.org/officeDocument/2006/relationships/image" Target="media/image47.png"/><Relationship Id="rId128" Type="http://schemas.openxmlformats.org/officeDocument/2006/relationships/image" Target="media/image52.png"/><Relationship Id="rId127" Type="http://schemas.openxmlformats.org/officeDocument/2006/relationships/image" Target="media/image19.png"/><Relationship Id="rId126" Type="http://schemas.openxmlformats.org/officeDocument/2006/relationships/image" Target="media/image45.png"/><Relationship Id="rId26" Type="http://schemas.openxmlformats.org/officeDocument/2006/relationships/image" Target="media/image57.png"/><Relationship Id="rId121" Type="http://schemas.openxmlformats.org/officeDocument/2006/relationships/image" Target="media/image24.png"/><Relationship Id="rId25" Type="http://schemas.openxmlformats.org/officeDocument/2006/relationships/image" Target="media/image132.png"/><Relationship Id="rId120" Type="http://schemas.openxmlformats.org/officeDocument/2006/relationships/image" Target="media/image18.png"/><Relationship Id="rId28" Type="http://schemas.openxmlformats.org/officeDocument/2006/relationships/image" Target="media/image131.png"/><Relationship Id="rId27" Type="http://schemas.openxmlformats.org/officeDocument/2006/relationships/image" Target="media/image130.png"/><Relationship Id="rId125" Type="http://schemas.openxmlformats.org/officeDocument/2006/relationships/image" Target="media/image46.png"/><Relationship Id="rId29" Type="http://schemas.openxmlformats.org/officeDocument/2006/relationships/image" Target="media/image127.png"/><Relationship Id="rId124" Type="http://schemas.openxmlformats.org/officeDocument/2006/relationships/image" Target="media/image37.png"/><Relationship Id="rId123" Type="http://schemas.openxmlformats.org/officeDocument/2006/relationships/hyperlink" Target="https://www.va.gov/find-locations" TargetMode="External"/><Relationship Id="rId122" Type="http://schemas.openxmlformats.org/officeDocument/2006/relationships/image" Target="media/image56.png"/><Relationship Id="rId95" Type="http://schemas.openxmlformats.org/officeDocument/2006/relationships/image" Target="media/image14.png"/><Relationship Id="rId94" Type="http://schemas.openxmlformats.org/officeDocument/2006/relationships/image" Target="media/image10.png"/><Relationship Id="rId97" Type="http://schemas.openxmlformats.org/officeDocument/2006/relationships/image" Target="media/image16.png"/><Relationship Id="rId96" Type="http://schemas.openxmlformats.org/officeDocument/2006/relationships/image" Target="media/image73.png"/><Relationship Id="rId11" Type="http://schemas.openxmlformats.org/officeDocument/2006/relationships/image" Target="media/image114.png"/><Relationship Id="rId99" Type="http://schemas.openxmlformats.org/officeDocument/2006/relationships/image" Target="media/image36.png"/><Relationship Id="rId10" Type="http://schemas.openxmlformats.org/officeDocument/2006/relationships/hyperlink" Target="https://www.va.gov/health-care/" TargetMode="External"/><Relationship Id="rId98" Type="http://schemas.openxmlformats.org/officeDocument/2006/relationships/image" Target="media/image15.png"/><Relationship Id="rId13" Type="http://schemas.openxmlformats.org/officeDocument/2006/relationships/image" Target="media/image118.png"/><Relationship Id="rId12" Type="http://schemas.openxmlformats.org/officeDocument/2006/relationships/image" Target="media/image120.png"/><Relationship Id="rId91" Type="http://schemas.openxmlformats.org/officeDocument/2006/relationships/image" Target="media/image40.png"/><Relationship Id="rId90" Type="http://schemas.openxmlformats.org/officeDocument/2006/relationships/image" Target="media/image8.png"/><Relationship Id="rId93" Type="http://schemas.openxmlformats.org/officeDocument/2006/relationships/image" Target="media/image102.png"/><Relationship Id="rId92" Type="http://schemas.openxmlformats.org/officeDocument/2006/relationships/image" Target="media/image9.png"/><Relationship Id="rId118" Type="http://schemas.openxmlformats.org/officeDocument/2006/relationships/image" Target="media/image85.png"/><Relationship Id="rId117" Type="http://schemas.openxmlformats.org/officeDocument/2006/relationships/image" Target="media/image69.png"/><Relationship Id="rId116" Type="http://schemas.openxmlformats.org/officeDocument/2006/relationships/image" Target="media/image98.png"/><Relationship Id="rId115" Type="http://schemas.openxmlformats.org/officeDocument/2006/relationships/image" Target="media/image68.png"/><Relationship Id="rId119" Type="http://schemas.openxmlformats.org/officeDocument/2006/relationships/image" Target="media/image70.png"/><Relationship Id="rId15" Type="http://schemas.openxmlformats.org/officeDocument/2006/relationships/image" Target="media/image60.png"/><Relationship Id="rId110" Type="http://schemas.openxmlformats.org/officeDocument/2006/relationships/image" Target="media/image62.png"/><Relationship Id="rId14" Type="http://schemas.openxmlformats.org/officeDocument/2006/relationships/image" Target="media/image116.png"/><Relationship Id="rId17" Type="http://schemas.openxmlformats.org/officeDocument/2006/relationships/image" Target="media/image12.png"/><Relationship Id="rId16" Type="http://schemas.openxmlformats.org/officeDocument/2006/relationships/image" Target="media/image124.png"/><Relationship Id="rId19" Type="http://schemas.openxmlformats.org/officeDocument/2006/relationships/image" Target="media/image126.png"/><Relationship Id="rId114" Type="http://schemas.openxmlformats.org/officeDocument/2006/relationships/image" Target="media/image90.png"/><Relationship Id="rId18" Type="http://schemas.openxmlformats.org/officeDocument/2006/relationships/image" Target="media/image123.png"/><Relationship Id="rId113" Type="http://schemas.openxmlformats.org/officeDocument/2006/relationships/image" Target="media/image117.png"/><Relationship Id="rId112" Type="http://schemas.openxmlformats.org/officeDocument/2006/relationships/image" Target="media/image67.png"/><Relationship Id="rId111" Type="http://schemas.openxmlformats.org/officeDocument/2006/relationships/image" Target="media/image82.png"/><Relationship Id="rId84" Type="http://schemas.openxmlformats.org/officeDocument/2006/relationships/image" Target="media/image3.png"/><Relationship Id="rId83" Type="http://schemas.openxmlformats.org/officeDocument/2006/relationships/image" Target="media/image41.png"/><Relationship Id="rId86" Type="http://schemas.openxmlformats.org/officeDocument/2006/relationships/image" Target="media/image4.png"/><Relationship Id="rId85" Type="http://schemas.openxmlformats.org/officeDocument/2006/relationships/image" Target="media/image6.png"/><Relationship Id="rId88" Type="http://schemas.openxmlformats.org/officeDocument/2006/relationships/image" Target="media/image7.png"/><Relationship Id="rId87" Type="http://schemas.openxmlformats.org/officeDocument/2006/relationships/image" Target="media/image84.png"/><Relationship Id="rId89" Type="http://schemas.openxmlformats.org/officeDocument/2006/relationships/image" Target="media/image87.png"/><Relationship Id="rId80" Type="http://schemas.openxmlformats.org/officeDocument/2006/relationships/image" Target="media/image35.png"/><Relationship Id="rId82" Type="http://schemas.openxmlformats.org/officeDocument/2006/relationships/image" Target="media/image49.png"/><Relationship Id="rId81" Type="http://schemas.openxmlformats.org/officeDocument/2006/relationships/image" Target="media/image39.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10.png"/><Relationship Id="rId143" Type="http://schemas.openxmlformats.org/officeDocument/2006/relationships/image" Target="media/image44.png"/><Relationship Id="rId142" Type="http://schemas.openxmlformats.org/officeDocument/2006/relationships/image" Target="media/image81.png"/><Relationship Id="rId141" Type="http://schemas.openxmlformats.org/officeDocument/2006/relationships/image" Target="media/image53.png"/><Relationship Id="rId140" Type="http://schemas.openxmlformats.org/officeDocument/2006/relationships/image" Target="media/image55.png"/><Relationship Id="rId5" Type="http://schemas.openxmlformats.org/officeDocument/2006/relationships/numbering" Target="numbering.xml"/><Relationship Id="rId147" Type="http://schemas.openxmlformats.org/officeDocument/2006/relationships/footer" Target="footer1.xml"/><Relationship Id="rId6" Type="http://schemas.openxmlformats.org/officeDocument/2006/relationships/styles" Target="styles.xml"/><Relationship Id="rId146" Type="http://schemas.openxmlformats.org/officeDocument/2006/relationships/footer" Target="footer2.xml"/><Relationship Id="rId7" Type="http://schemas.openxmlformats.org/officeDocument/2006/relationships/image" Target="media/image111.png"/><Relationship Id="rId145" Type="http://schemas.openxmlformats.org/officeDocument/2006/relationships/image" Target="media/image107.png"/><Relationship Id="rId8" Type="http://schemas.openxmlformats.org/officeDocument/2006/relationships/image" Target="media/image109.png"/><Relationship Id="rId144" Type="http://schemas.openxmlformats.org/officeDocument/2006/relationships/image" Target="media/image105.png"/><Relationship Id="rId73" Type="http://schemas.openxmlformats.org/officeDocument/2006/relationships/image" Target="media/image29.png"/><Relationship Id="rId72" Type="http://schemas.openxmlformats.org/officeDocument/2006/relationships/hyperlink" Target="https://www.va.gov/records/get-military-service-records/" TargetMode="External"/><Relationship Id="rId75" Type="http://schemas.openxmlformats.org/officeDocument/2006/relationships/image" Target="media/image28.png"/><Relationship Id="rId74" Type="http://schemas.openxmlformats.org/officeDocument/2006/relationships/image" Target="media/image26.png"/><Relationship Id="rId77" Type="http://schemas.openxmlformats.org/officeDocument/2006/relationships/image" Target="media/image5.png"/><Relationship Id="rId76" Type="http://schemas.openxmlformats.org/officeDocument/2006/relationships/image" Target="media/image33.png"/><Relationship Id="rId79" Type="http://schemas.openxmlformats.org/officeDocument/2006/relationships/image" Target="media/image78.png"/><Relationship Id="rId78" Type="http://schemas.openxmlformats.org/officeDocument/2006/relationships/image" Target="media/image32.png"/><Relationship Id="rId71" Type="http://schemas.openxmlformats.org/officeDocument/2006/relationships/image" Target="media/image20.png"/><Relationship Id="rId70" Type="http://schemas.openxmlformats.org/officeDocument/2006/relationships/image" Target="media/image1.png"/><Relationship Id="rId139" Type="http://schemas.openxmlformats.org/officeDocument/2006/relationships/image" Target="media/image77.png"/><Relationship Id="rId138" Type="http://schemas.openxmlformats.org/officeDocument/2006/relationships/image" Target="media/image80.png"/><Relationship Id="rId137" Type="http://schemas.openxmlformats.org/officeDocument/2006/relationships/image" Target="media/image108.png"/><Relationship Id="rId132" Type="http://schemas.openxmlformats.org/officeDocument/2006/relationships/image" Target="media/image86.png"/><Relationship Id="rId131" Type="http://schemas.openxmlformats.org/officeDocument/2006/relationships/image" Target="media/image51.png"/><Relationship Id="rId130" Type="http://schemas.openxmlformats.org/officeDocument/2006/relationships/image" Target="media/image93.png"/><Relationship Id="rId136" Type="http://schemas.openxmlformats.org/officeDocument/2006/relationships/image" Target="media/image23.png"/><Relationship Id="rId135" Type="http://schemas.openxmlformats.org/officeDocument/2006/relationships/image" Target="media/image59.png"/><Relationship Id="rId134" Type="http://schemas.openxmlformats.org/officeDocument/2006/relationships/image" Target="media/image30.png"/><Relationship Id="rId133" Type="http://schemas.openxmlformats.org/officeDocument/2006/relationships/image" Target="media/image50.png"/><Relationship Id="rId62" Type="http://schemas.openxmlformats.org/officeDocument/2006/relationships/image" Target="media/image89.png"/><Relationship Id="rId61" Type="http://schemas.openxmlformats.org/officeDocument/2006/relationships/image" Target="media/image115.png"/><Relationship Id="rId64" Type="http://schemas.openxmlformats.org/officeDocument/2006/relationships/image" Target="media/image22.png"/><Relationship Id="rId63" Type="http://schemas.openxmlformats.org/officeDocument/2006/relationships/image" Target="media/image74.png"/><Relationship Id="rId66" Type="http://schemas.openxmlformats.org/officeDocument/2006/relationships/image" Target="media/image13.png"/><Relationship Id="rId65" Type="http://schemas.openxmlformats.org/officeDocument/2006/relationships/image" Target="media/image83.png"/><Relationship Id="rId68" Type="http://schemas.openxmlformats.org/officeDocument/2006/relationships/image" Target="media/image76.png"/><Relationship Id="rId67" Type="http://schemas.openxmlformats.org/officeDocument/2006/relationships/image" Target="media/image61.png"/><Relationship Id="rId60" Type="http://schemas.openxmlformats.org/officeDocument/2006/relationships/image" Target="media/image75.png"/><Relationship Id="rId69" Type="http://schemas.openxmlformats.org/officeDocument/2006/relationships/image" Target="media/image112.png"/><Relationship Id="rId51" Type="http://schemas.openxmlformats.org/officeDocument/2006/relationships/image" Target="media/image96.png"/><Relationship Id="rId50" Type="http://schemas.openxmlformats.org/officeDocument/2006/relationships/image" Target="media/image27.png"/><Relationship Id="rId53" Type="http://schemas.openxmlformats.org/officeDocument/2006/relationships/image" Target="media/image106.png"/><Relationship Id="rId52" Type="http://schemas.openxmlformats.org/officeDocument/2006/relationships/image" Target="media/image48.png"/><Relationship Id="rId55" Type="http://schemas.openxmlformats.org/officeDocument/2006/relationships/image" Target="media/image65.png"/><Relationship Id="rId54" Type="http://schemas.openxmlformats.org/officeDocument/2006/relationships/image" Target="media/image72.png"/><Relationship Id="rId57" Type="http://schemas.openxmlformats.org/officeDocument/2006/relationships/image" Target="media/image121.png"/><Relationship Id="rId56" Type="http://schemas.openxmlformats.org/officeDocument/2006/relationships/image" Target="media/image31.png"/><Relationship Id="rId59" Type="http://schemas.openxmlformats.org/officeDocument/2006/relationships/image" Target="media/image34.png"/><Relationship Id="rId5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